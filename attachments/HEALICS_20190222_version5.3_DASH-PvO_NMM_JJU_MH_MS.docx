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9A65E4" w14:textId="07653707" w:rsidR="003A3323" w:rsidRPr="00B36BE6" w:rsidRDefault="00E43251" w:rsidP="00E43251">
      <w:pPr>
        <w:jc w:val="center"/>
      </w:pPr>
      <w:r w:rsidRPr="00B36BE6">
        <w:rPr>
          <w:noProof/>
          <w:lang w:val="nl-NL" w:eastAsia="nl-NL"/>
        </w:rPr>
        <w:drawing>
          <wp:inline distT="0" distB="0" distL="0" distR="0" wp14:anchorId="0A41CA73" wp14:editId="289863FE">
            <wp:extent cx="1918185" cy="959485"/>
            <wp:effectExtent l="0" t="0" r="0" b="571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48523" cy="974660"/>
                    </a:xfrm>
                    <a:prstGeom prst="rect">
                      <a:avLst/>
                    </a:prstGeom>
                    <a:noFill/>
                    <a:ln>
                      <a:noFill/>
                    </a:ln>
                  </pic:spPr>
                </pic:pic>
              </a:graphicData>
            </a:graphic>
          </wp:inline>
        </w:drawing>
      </w:r>
      <w:r w:rsidRPr="00B36BE6">
        <w:rPr>
          <w:noProof/>
          <w:lang w:val="nl-NL" w:eastAsia="nl-NL"/>
        </w:rPr>
        <w:drawing>
          <wp:inline distT="0" distB="0" distL="0" distR="0" wp14:anchorId="1D22CE29" wp14:editId="5B4BBBA2">
            <wp:extent cx="2281831" cy="1010342"/>
            <wp:effectExtent l="0" t="0" r="4445" b="571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93623" cy="1015563"/>
                    </a:xfrm>
                    <a:prstGeom prst="rect">
                      <a:avLst/>
                    </a:prstGeom>
                    <a:noFill/>
                    <a:ln>
                      <a:noFill/>
                    </a:ln>
                  </pic:spPr>
                </pic:pic>
              </a:graphicData>
            </a:graphic>
          </wp:inline>
        </w:drawing>
      </w:r>
    </w:p>
    <w:p w14:paraId="32F24F59" w14:textId="77777777" w:rsidR="00E43251" w:rsidRPr="00B36BE6" w:rsidRDefault="00E43251" w:rsidP="00E43251">
      <w:pPr>
        <w:jc w:val="center"/>
        <w:rPr>
          <w:b/>
          <w:sz w:val="28"/>
          <w:szCs w:val="28"/>
        </w:rPr>
      </w:pPr>
    </w:p>
    <w:p w14:paraId="7550F045" w14:textId="0FAF39A3" w:rsidR="003A3323" w:rsidRPr="00B36BE6" w:rsidRDefault="00504A08" w:rsidP="00346A4F">
      <w:pPr>
        <w:pStyle w:val="Title"/>
        <w:rPr>
          <w:rFonts w:ascii="Times New Roman" w:hAnsi="Times New Roman"/>
          <w:szCs w:val="48"/>
        </w:rPr>
      </w:pPr>
      <w:r w:rsidRPr="00B36BE6">
        <w:rPr>
          <w:rFonts w:ascii="Times New Roman" w:hAnsi="Times New Roman"/>
          <w:szCs w:val="48"/>
        </w:rPr>
        <w:t xml:space="preserve">UNRAVELLING HETEROGENEITY </w:t>
      </w:r>
      <w:r w:rsidR="00346A4F" w:rsidRPr="00B36BE6">
        <w:rPr>
          <w:rFonts w:ascii="Times New Roman" w:hAnsi="Times New Roman"/>
          <w:szCs w:val="48"/>
        </w:rPr>
        <w:br/>
      </w:r>
      <w:r w:rsidRPr="00B36BE6">
        <w:rPr>
          <w:rFonts w:ascii="Times New Roman" w:hAnsi="Times New Roman"/>
          <w:szCs w:val="48"/>
        </w:rPr>
        <w:t xml:space="preserve">OF </w:t>
      </w:r>
      <w:r w:rsidR="000E460D" w:rsidRPr="00B36BE6">
        <w:rPr>
          <w:rFonts w:ascii="Times New Roman" w:hAnsi="Times New Roman"/>
          <w:szCs w:val="48"/>
        </w:rPr>
        <w:t>MULTI-MORBIDITIES</w:t>
      </w:r>
      <w:r w:rsidRPr="00B36BE6">
        <w:rPr>
          <w:rFonts w:ascii="Times New Roman" w:hAnsi="Times New Roman"/>
          <w:szCs w:val="48"/>
        </w:rPr>
        <w:t xml:space="preserve"> </w:t>
      </w:r>
      <w:r w:rsidR="00346A4F" w:rsidRPr="00B36BE6">
        <w:rPr>
          <w:rFonts w:ascii="Times New Roman" w:hAnsi="Times New Roman"/>
          <w:szCs w:val="48"/>
        </w:rPr>
        <w:br/>
      </w:r>
      <w:r w:rsidRPr="00B36BE6">
        <w:rPr>
          <w:rFonts w:ascii="Times New Roman" w:hAnsi="Times New Roman"/>
          <w:szCs w:val="48"/>
        </w:rPr>
        <w:t>USING MACHINE</w:t>
      </w:r>
      <w:r w:rsidR="00E43251" w:rsidRPr="00B36BE6">
        <w:rPr>
          <w:rFonts w:ascii="Times New Roman" w:hAnsi="Times New Roman"/>
          <w:szCs w:val="48"/>
        </w:rPr>
        <w:t xml:space="preserve"> </w:t>
      </w:r>
      <w:r w:rsidRPr="00B36BE6">
        <w:rPr>
          <w:rFonts w:ascii="Times New Roman" w:hAnsi="Times New Roman"/>
          <w:szCs w:val="48"/>
        </w:rPr>
        <w:t>LEARNING IN INTENSIVE CARE PATIENTS</w:t>
      </w:r>
    </w:p>
    <w:p w14:paraId="28C06965" w14:textId="77777777" w:rsidR="00E43251" w:rsidRPr="00B36BE6" w:rsidRDefault="00E43251" w:rsidP="00677211">
      <w:pPr>
        <w:jc w:val="center"/>
      </w:pPr>
    </w:p>
    <w:p w14:paraId="3D1E85FF" w14:textId="68028683" w:rsidR="003A3323" w:rsidRPr="00B36BE6" w:rsidRDefault="00504A08" w:rsidP="00677211">
      <w:pPr>
        <w:jc w:val="center"/>
        <w:rPr>
          <w:rStyle w:val="SubtleEmphasis"/>
        </w:rPr>
      </w:pPr>
      <w:r w:rsidRPr="00B36BE6">
        <w:rPr>
          <w:rStyle w:val="SubtleEmphasis"/>
        </w:rPr>
        <w:t xml:space="preserve">“Livet </w:t>
      </w:r>
      <w:proofErr w:type="spellStart"/>
      <w:r w:rsidRPr="00B36BE6">
        <w:rPr>
          <w:rStyle w:val="SubtleEmphasis"/>
        </w:rPr>
        <w:t>forstås</w:t>
      </w:r>
      <w:proofErr w:type="spellEnd"/>
      <w:r w:rsidRPr="00B36BE6">
        <w:rPr>
          <w:rStyle w:val="SubtleEmphasis"/>
        </w:rPr>
        <w:t xml:space="preserve"> </w:t>
      </w:r>
      <w:proofErr w:type="spellStart"/>
      <w:r w:rsidRPr="00B36BE6">
        <w:rPr>
          <w:rStyle w:val="SubtleEmphasis"/>
        </w:rPr>
        <w:t>baglæns</w:t>
      </w:r>
      <w:proofErr w:type="spellEnd"/>
      <w:r w:rsidRPr="00B36BE6">
        <w:rPr>
          <w:rStyle w:val="SubtleEmphasis"/>
        </w:rPr>
        <w:t xml:space="preserve">, men </w:t>
      </w:r>
      <w:proofErr w:type="spellStart"/>
      <w:r w:rsidRPr="00B36BE6">
        <w:rPr>
          <w:rStyle w:val="SubtleEmphasis"/>
        </w:rPr>
        <w:t>må</w:t>
      </w:r>
      <w:proofErr w:type="spellEnd"/>
      <w:r w:rsidRPr="00B36BE6">
        <w:rPr>
          <w:rStyle w:val="SubtleEmphasis"/>
        </w:rPr>
        <w:t xml:space="preserve"> </w:t>
      </w:r>
      <w:proofErr w:type="spellStart"/>
      <w:r w:rsidRPr="00B36BE6">
        <w:rPr>
          <w:rStyle w:val="SubtleEmphasis"/>
        </w:rPr>
        <w:t>leves</w:t>
      </w:r>
      <w:proofErr w:type="spellEnd"/>
      <w:r w:rsidRPr="00B36BE6">
        <w:rPr>
          <w:rStyle w:val="SubtleEmphasis"/>
        </w:rPr>
        <w:t xml:space="preserve"> </w:t>
      </w:r>
      <w:proofErr w:type="spellStart"/>
      <w:r w:rsidRPr="00B36BE6">
        <w:rPr>
          <w:rStyle w:val="SubtleEmphasis"/>
        </w:rPr>
        <w:t>forlæns</w:t>
      </w:r>
      <w:proofErr w:type="spellEnd"/>
      <w:r w:rsidRPr="00B36BE6">
        <w:rPr>
          <w:rStyle w:val="SubtleEmphasis"/>
        </w:rPr>
        <w:t xml:space="preserve">.” </w:t>
      </w:r>
      <w:r w:rsidR="00E43251" w:rsidRPr="00B36BE6">
        <w:rPr>
          <w:rStyle w:val="SubtleEmphasis"/>
        </w:rPr>
        <w:br/>
      </w:r>
      <w:r w:rsidRPr="00B36BE6">
        <w:rPr>
          <w:rStyle w:val="SubtleEmphasis"/>
        </w:rPr>
        <w:t>Life is understood backwards but must be lived forwards</w:t>
      </w:r>
    </w:p>
    <w:p w14:paraId="52EE0313" w14:textId="41CEF73B" w:rsidR="003A3323" w:rsidRPr="00B36BE6" w:rsidRDefault="00677211" w:rsidP="00677211">
      <w:pPr>
        <w:jc w:val="center"/>
        <w:rPr>
          <w:rStyle w:val="SubtleEmphasis"/>
        </w:rPr>
      </w:pPr>
      <w:proofErr w:type="spellStart"/>
      <w:r w:rsidRPr="00B36BE6">
        <w:rPr>
          <w:rStyle w:val="SubtleEmphasis"/>
        </w:rPr>
        <w:t>Søren</w:t>
      </w:r>
      <w:proofErr w:type="spellEnd"/>
      <w:r w:rsidRPr="00B36BE6">
        <w:rPr>
          <w:rStyle w:val="SubtleEmphasis"/>
        </w:rPr>
        <w:t xml:space="preserve"> Kierkegaard</w:t>
      </w:r>
    </w:p>
    <w:p w14:paraId="1F63D0A7" w14:textId="77777777" w:rsidR="00E43251" w:rsidRPr="00B36BE6" w:rsidRDefault="00E43251">
      <w:pPr>
        <w:spacing w:before="0" w:after="0" w:line="240" w:lineRule="auto"/>
        <w:jc w:val="left"/>
      </w:pPr>
      <w:r w:rsidRPr="00B36BE6">
        <w:br w:type="page"/>
      </w:r>
    </w:p>
    <w:p w14:paraId="0FF8DAD4" w14:textId="68EB2127" w:rsidR="003A3323" w:rsidRPr="00B36BE6" w:rsidRDefault="003A3323" w:rsidP="00D641D9">
      <w:pPr>
        <w:rPr>
          <w:b/>
        </w:rPr>
      </w:pPr>
      <w:r w:rsidRPr="00B36BE6">
        <w:rPr>
          <w:b/>
        </w:rPr>
        <w:lastRenderedPageBreak/>
        <w:t>List of participants</w:t>
      </w:r>
    </w:p>
    <w:tbl>
      <w:tblPr>
        <w:tblStyle w:val="TableGrid1"/>
        <w:tblW w:w="5000" w:type="pct"/>
        <w:tblLook w:val="0000" w:firstRow="0" w:lastRow="0" w:firstColumn="0" w:lastColumn="0" w:noHBand="0" w:noVBand="0"/>
      </w:tblPr>
      <w:tblGrid>
        <w:gridCol w:w="585"/>
        <w:gridCol w:w="1582"/>
        <w:gridCol w:w="5944"/>
        <w:gridCol w:w="952"/>
      </w:tblGrid>
      <w:tr w:rsidR="004F1160" w:rsidRPr="00B36BE6" w14:paraId="119C44F3" w14:textId="77777777" w:rsidTr="005E2333">
        <w:trPr>
          <w:trHeight w:val="266"/>
        </w:trPr>
        <w:tc>
          <w:tcPr>
            <w:tcW w:w="1196" w:type="pct"/>
            <w:gridSpan w:val="2"/>
          </w:tcPr>
          <w:p w14:paraId="58EFB235" w14:textId="77777777" w:rsidR="004F1160" w:rsidRPr="00B36BE6" w:rsidRDefault="004F1160" w:rsidP="00E43251">
            <w:pPr>
              <w:rPr>
                <w:rFonts w:ascii="Times New Roman" w:hAnsi="Times New Roman"/>
              </w:rPr>
            </w:pPr>
            <w:r w:rsidRPr="00B36BE6">
              <w:rPr>
                <w:rFonts w:ascii="Times New Roman" w:hAnsi="Times New Roman"/>
              </w:rPr>
              <w:t>Participant # &amp; code*</w:t>
            </w:r>
          </w:p>
        </w:tc>
        <w:tc>
          <w:tcPr>
            <w:tcW w:w="3279" w:type="pct"/>
          </w:tcPr>
          <w:p w14:paraId="7E94881F" w14:textId="77777777" w:rsidR="004F1160" w:rsidRPr="00B36BE6" w:rsidRDefault="004F1160" w:rsidP="00E43251">
            <w:pPr>
              <w:rPr>
                <w:rFonts w:ascii="Times New Roman" w:hAnsi="Times New Roman"/>
              </w:rPr>
            </w:pPr>
            <w:r w:rsidRPr="00B36BE6">
              <w:rPr>
                <w:rFonts w:ascii="Times New Roman" w:hAnsi="Times New Roman"/>
              </w:rPr>
              <w:t>Participant organisation name</w:t>
            </w:r>
          </w:p>
        </w:tc>
        <w:tc>
          <w:tcPr>
            <w:tcW w:w="525" w:type="pct"/>
          </w:tcPr>
          <w:p w14:paraId="23370A8B" w14:textId="77777777" w:rsidR="004F1160" w:rsidRPr="00B36BE6" w:rsidRDefault="004F1160" w:rsidP="00E43251">
            <w:pPr>
              <w:rPr>
                <w:rFonts w:ascii="Times New Roman" w:hAnsi="Times New Roman"/>
              </w:rPr>
            </w:pPr>
            <w:r w:rsidRPr="00B36BE6">
              <w:rPr>
                <w:rFonts w:ascii="Times New Roman" w:hAnsi="Times New Roman"/>
              </w:rPr>
              <w:t>Country</w:t>
            </w:r>
          </w:p>
        </w:tc>
      </w:tr>
      <w:tr w:rsidR="004F1160" w:rsidRPr="00B36BE6" w14:paraId="69CDC2D7" w14:textId="77777777" w:rsidTr="005E2333">
        <w:trPr>
          <w:trHeight w:val="69"/>
        </w:trPr>
        <w:tc>
          <w:tcPr>
            <w:tcW w:w="323" w:type="pct"/>
          </w:tcPr>
          <w:p w14:paraId="330DD893" w14:textId="77777777" w:rsidR="004F1160" w:rsidRPr="00B36BE6" w:rsidRDefault="004F1160" w:rsidP="00E43251">
            <w:pPr>
              <w:rPr>
                <w:rFonts w:ascii="Times New Roman" w:hAnsi="Times New Roman"/>
              </w:rPr>
            </w:pPr>
            <w:r w:rsidRPr="00B36BE6">
              <w:rPr>
                <w:rFonts w:ascii="Times New Roman" w:hAnsi="Times New Roman"/>
              </w:rPr>
              <w:t>1</w:t>
            </w:r>
          </w:p>
        </w:tc>
        <w:tc>
          <w:tcPr>
            <w:tcW w:w="872" w:type="pct"/>
          </w:tcPr>
          <w:p w14:paraId="353A3F04" w14:textId="77777777" w:rsidR="004F1160" w:rsidRPr="00B36BE6" w:rsidRDefault="004F1160" w:rsidP="00E43251">
            <w:pPr>
              <w:rPr>
                <w:rFonts w:ascii="Times New Roman" w:hAnsi="Times New Roman"/>
              </w:rPr>
            </w:pPr>
            <w:r w:rsidRPr="00B36BE6">
              <w:rPr>
                <w:rFonts w:ascii="Times New Roman" w:hAnsi="Times New Roman"/>
              </w:rPr>
              <w:t>UMCG</w:t>
            </w:r>
          </w:p>
        </w:tc>
        <w:tc>
          <w:tcPr>
            <w:tcW w:w="3279" w:type="pct"/>
          </w:tcPr>
          <w:p w14:paraId="16905E76" w14:textId="77777777" w:rsidR="004F1160" w:rsidRPr="00B36BE6" w:rsidRDefault="004F1160" w:rsidP="00E43251">
            <w:pPr>
              <w:rPr>
                <w:rFonts w:ascii="Times New Roman" w:hAnsi="Times New Roman"/>
              </w:rPr>
            </w:pPr>
            <w:r w:rsidRPr="00B36BE6">
              <w:rPr>
                <w:rFonts w:ascii="Times New Roman" w:hAnsi="Times New Roman"/>
              </w:rPr>
              <w:t xml:space="preserve">University Medical </w:t>
            </w:r>
            <w:proofErr w:type="spellStart"/>
            <w:r w:rsidRPr="00B36BE6">
              <w:rPr>
                <w:rFonts w:ascii="Times New Roman" w:hAnsi="Times New Roman"/>
              </w:rPr>
              <w:t>Center</w:t>
            </w:r>
            <w:proofErr w:type="spellEnd"/>
            <w:r w:rsidRPr="00B36BE6">
              <w:rPr>
                <w:rFonts w:ascii="Times New Roman" w:hAnsi="Times New Roman"/>
              </w:rPr>
              <w:t xml:space="preserve"> Groningen (H. Snieder); </w:t>
            </w:r>
            <w:r w:rsidRPr="00B36BE6">
              <w:rPr>
                <w:rFonts w:ascii="Times New Roman" w:hAnsi="Times New Roman"/>
                <w:i/>
              </w:rPr>
              <w:t>coordinator</w:t>
            </w:r>
          </w:p>
        </w:tc>
        <w:tc>
          <w:tcPr>
            <w:tcW w:w="525" w:type="pct"/>
          </w:tcPr>
          <w:p w14:paraId="3B849ED2" w14:textId="77777777" w:rsidR="004F1160" w:rsidRPr="00B36BE6" w:rsidRDefault="004F1160" w:rsidP="00E43251">
            <w:pPr>
              <w:rPr>
                <w:rFonts w:ascii="Times New Roman" w:hAnsi="Times New Roman"/>
              </w:rPr>
            </w:pPr>
            <w:r w:rsidRPr="00B36BE6">
              <w:rPr>
                <w:rFonts w:ascii="Times New Roman" w:hAnsi="Times New Roman"/>
              </w:rPr>
              <w:t>NL</w:t>
            </w:r>
          </w:p>
        </w:tc>
      </w:tr>
      <w:tr w:rsidR="004F1160" w:rsidRPr="00B36BE6" w14:paraId="5C95072D" w14:textId="77777777" w:rsidTr="005E2333">
        <w:trPr>
          <w:trHeight w:val="266"/>
        </w:trPr>
        <w:tc>
          <w:tcPr>
            <w:tcW w:w="323" w:type="pct"/>
          </w:tcPr>
          <w:p w14:paraId="15B8A92B" w14:textId="77777777" w:rsidR="004F1160" w:rsidRPr="00B36BE6" w:rsidRDefault="004F1160" w:rsidP="00E43251">
            <w:pPr>
              <w:rPr>
                <w:rFonts w:ascii="Times New Roman" w:hAnsi="Times New Roman"/>
              </w:rPr>
            </w:pPr>
            <w:r w:rsidRPr="00B36BE6">
              <w:rPr>
                <w:rFonts w:ascii="Times New Roman" w:hAnsi="Times New Roman"/>
              </w:rPr>
              <w:t>2</w:t>
            </w:r>
          </w:p>
        </w:tc>
        <w:tc>
          <w:tcPr>
            <w:tcW w:w="872" w:type="pct"/>
          </w:tcPr>
          <w:p w14:paraId="683EA226" w14:textId="77777777" w:rsidR="004F1160" w:rsidRPr="00B36BE6" w:rsidRDefault="004F1160" w:rsidP="00E43251">
            <w:pPr>
              <w:rPr>
                <w:rFonts w:ascii="Times New Roman" w:hAnsi="Times New Roman"/>
              </w:rPr>
            </w:pPr>
          </w:p>
        </w:tc>
        <w:tc>
          <w:tcPr>
            <w:tcW w:w="3279" w:type="pct"/>
          </w:tcPr>
          <w:p w14:paraId="45DF693E" w14:textId="62081876" w:rsidR="004F1160" w:rsidRPr="00B36BE6" w:rsidRDefault="004F1160" w:rsidP="00E43251">
            <w:pPr>
              <w:rPr>
                <w:rFonts w:ascii="Times New Roman" w:hAnsi="Times New Roman"/>
              </w:rPr>
            </w:pPr>
          </w:p>
        </w:tc>
        <w:tc>
          <w:tcPr>
            <w:tcW w:w="525" w:type="pct"/>
          </w:tcPr>
          <w:p w14:paraId="26D53668" w14:textId="77777777" w:rsidR="004F1160" w:rsidRPr="00B36BE6" w:rsidRDefault="004F1160" w:rsidP="00E43251">
            <w:pPr>
              <w:rPr>
                <w:rFonts w:ascii="Times New Roman" w:hAnsi="Times New Roman"/>
              </w:rPr>
            </w:pPr>
          </w:p>
        </w:tc>
      </w:tr>
      <w:tr w:rsidR="004F1160" w:rsidRPr="00B36BE6" w14:paraId="5811DB40" w14:textId="77777777" w:rsidTr="005E2333">
        <w:trPr>
          <w:trHeight w:val="281"/>
        </w:trPr>
        <w:tc>
          <w:tcPr>
            <w:tcW w:w="323" w:type="pct"/>
          </w:tcPr>
          <w:p w14:paraId="5C41298E" w14:textId="77777777" w:rsidR="004F1160" w:rsidRPr="00B36BE6" w:rsidRDefault="004F1160" w:rsidP="00E43251">
            <w:pPr>
              <w:rPr>
                <w:rFonts w:ascii="Times New Roman" w:hAnsi="Times New Roman"/>
              </w:rPr>
            </w:pPr>
            <w:r w:rsidRPr="00B36BE6">
              <w:rPr>
                <w:rFonts w:ascii="Times New Roman" w:hAnsi="Times New Roman"/>
              </w:rPr>
              <w:t>3</w:t>
            </w:r>
          </w:p>
        </w:tc>
        <w:tc>
          <w:tcPr>
            <w:tcW w:w="872" w:type="pct"/>
          </w:tcPr>
          <w:p w14:paraId="4AE40F1E" w14:textId="77777777" w:rsidR="004F1160" w:rsidRPr="00B36BE6" w:rsidRDefault="004F1160" w:rsidP="00E43251">
            <w:pPr>
              <w:rPr>
                <w:rFonts w:ascii="Times New Roman" w:hAnsi="Times New Roman"/>
              </w:rPr>
            </w:pPr>
          </w:p>
        </w:tc>
        <w:tc>
          <w:tcPr>
            <w:tcW w:w="3279" w:type="pct"/>
          </w:tcPr>
          <w:p w14:paraId="2A24C645" w14:textId="3876F47B" w:rsidR="004F1160" w:rsidRPr="00B36BE6" w:rsidRDefault="004F1160" w:rsidP="00E43251">
            <w:pPr>
              <w:rPr>
                <w:rFonts w:ascii="Times New Roman" w:hAnsi="Times New Roman"/>
              </w:rPr>
            </w:pPr>
          </w:p>
        </w:tc>
        <w:tc>
          <w:tcPr>
            <w:tcW w:w="525" w:type="pct"/>
          </w:tcPr>
          <w:p w14:paraId="5FD70CC5" w14:textId="77777777" w:rsidR="004F1160" w:rsidRPr="00B36BE6" w:rsidRDefault="004F1160" w:rsidP="00E43251">
            <w:pPr>
              <w:rPr>
                <w:rFonts w:ascii="Times New Roman" w:hAnsi="Times New Roman"/>
              </w:rPr>
            </w:pPr>
          </w:p>
        </w:tc>
      </w:tr>
      <w:tr w:rsidR="004F1160" w:rsidRPr="00B36BE6" w14:paraId="65DBF2FC" w14:textId="77777777" w:rsidTr="005E2333">
        <w:trPr>
          <w:trHeight w:val="281"/>
        </w:trPr>
        <w:tc>
          <w:tcPr>
            <w:tcW w:w="323" w:type="pct"/>
          </w:tcPr>
          <w:p w14:paraId="4014FF7D" w14:textId="77777777" w:rsidR="004F1160" w:rsidRPr="00B36BE6" w:rsidRDefault="004F1160" w:rsidP="00E43251">
            <w:pPr>
              <w:rPr>
                <w:rFonts w:ascii="Times New Roman" w:hAnsi="Times New Roman"/>
              </w:rPr>
            </w:pPr>
            <w:r w:rsidRPr="00B36BE6">
              <w:rPr>
                <w:rFonts w:ascii="Times New Roman" w:hAnsi="Times New Roman"/>
              </w:rPr>
              <w:t>4</w:t>
            </w:r>
          </w:p>
        </w:tc>
        <w:tc>
          <w:tcPr>
            <w:tcW w:w="872" w:type="pct"/>
          </w:tcPr>
          <w:p w14:paraId="009A4511" w14:textId="77777777" w:rsidR="004F1160" w:rsidRPr="00B36BE6" w:rsidRDefault="004F1160" w:rsidP="00E43251">
            <w:pPr>
              <w:rPr>
                <w:rFonts w:ascii="Times New Roman" w:hAnsi="Times New Roman"/>
              </w:rPr>
            </w:pPr>
          </w:p>
        </w:tc>
        <w:tc>
          <w:tcPr>
            <w:tcW w:w="3279" w:type="pct"/>
          </w:tcPr>
          <w:p w14:paraId="39584ACF" w14:textId="77777777" w:rsidR="004F1160" w:rsidRPr="00B36BE6" w:rsidRDefault="004F1160" w:rsidP="00E43251">
            <w:pPr>
              <w:rPr>
                <w:rFonts w:ascii="Times New Roman" w:hAnsi="Times New Roman"/>
              </w:rPr>
            </w:pPr>
          </w:p>
        </w:tc>
        <w:tc>
          <w:tcPr>
            <w:tcW w:w="525" w:type="pct"/>
          </w:tcPr>
          <w:p w14:paraId="0B3AB26F" w14:textId="77777777" w:rsidR="004F1160" w:rsidRPr="00B36BE6" w:rsidRDefault="004F1160" w:rsidP="00E43251">
            <w:pPr>
              <w:rPr>
                <w:rFonts w:ascii="Times New Roman" w:hAnsi="Times New Roman"/>
              </w:rPr>
            </w:pPr>
          </w:p>
        </w:tc>
      </w:tr>
      <w:tr w:rsidR="004F1160" w:rsidRPr="00B36BE6" w14:paraId="47EC80BC" w14:textId="77777777" w:rsidTr="005E2333">
        <w:trPr>
          <w:trHeight w:val="281"/>
        </w:trPr>
        <w:tc>
          <w:tcPr>
            <w:tcW w:w="323" w:type="pct"/>
          </w:tcPr>
          <w:p w14:paraId="4205A342" w14:textId="77777777" w:rsidR="004F1160" w:rsidRPr="00B36BE6" w:rsidRDefault="004F1160" w:rsidP="00E43251">
            <w:pPr>
              <w:rPr>
                <w:rFonts w:ascii="Times New Roman" w:hAnsi="Times New Roman"/>
              </w:rPr>
            </w:pPr>
            <w:r w:rsidRPr="00B36BE6">
              <w:rPr>
                <w:rFonts w:ascii="Times New Roman" w:hAnsi="Times New Roman"/>
              </w:rPr>
              <w:t>5</w:t>
            </w:r>
          </w:p>
        </w:tc>
        <w:tc>
          <w:tcPr>
            <w:tcW w:w="872" w:type="pct"/>
          </w:tcPr>
          <w:p w14:paraId="6D550286" w14:textId="77777777" w:rsidR="004F1160" w:rsidRPr="00B36BE6" w:rsidRDefault="004F1160" w:rsidP="00E43251">
            <w:pPr>
              <w:rPr>
                <w:rFonts w:ascii="Times New Roman" w:hAnsi="Times New Roman"/>
              </w:rPr>
            </w:pPr>
          </w:p>
        </w:tc>
        <w:tc>
          <w:tcPr>
            <w:tcW w:w="3279" w:type="pct"/>
          </w:tcPr>
          <w:p w14:paraId="714ECFEE" w14:textId="77777777" w:rsidR="004F1160" w:rsidRPr="00B36BE6" w:rsidRDefault="004F1160" w:rsidP="00E43251">
            <w:pPr>
              <w:rPr>
                <w:rFonts w:ascii="Times New Roman" w:hAnsi="Times New Roman"/>
              </w:rPr>
            </w:pPr>
          </w:p>
        </w:tc>
        <w:tc>
          <w:tcPr>
            <w:tcW w:w="525" w:type="pct"/>
          </w:tcPr>
          <w:p w14:paraId="778BC409" w14:textId="77777777" w:rsidR="004F1160" w:rsidRPr="00B36BE6" w:rsidRDefault="004F1160" w:rsidP="00E43251">
            <w:pPr>
              <w:rPr>
                <w:rFonts w:ascii="Times New Roman" w:hAnsi="Times New Roman"/>
              </w:rPr>
            </w:pPr>
          </w:p>
        </w:tc>
      </w:tr>
      <w:tr w:rsidR="004F1160" w:rsidRPr="00B36BE6" w14:paraId="7F36334B" w14:textId="77777777" w:rsidTr="005E2333">
        <w:trPr>
          <w:trHeight w:val="281"/>
        </w:trPr>
        <w:tc>
          <w:tcPr>
            <w:tcW w:w="323" w:type="pct"/>
          </w:tcPr>
          <w:p w14:paraId="571382B0" w14:textId="77777777" w:rsidR="004F1160" w:rsidRPr="00B36BE6" w:rsidRDefault="004F1160" w:rsidP="00E43251">
            <w:pPr>
              <w:rPr>
                <w:rFonts w:ascii="Times New Roman" w:hAnsi="Times New Roman"/>
              </w:rPr>
            </w:pPr>
            <w:r w:rsidRPr="00B36BE6">
              <w:rPr>
                <w:rFonts w:ascii="Times New Roman" w:hAnsi="Times New Roman"/>
              </w:rPr>
              <w:t>6</w:t>
            </w:r>
          </w:p>
        </w:tc>
        <w:tc>
          <w:tcPr>
            <w:tcW w:w="872" w:type="pct"/>
          </w:tcPr>
          <w:p w14:paraId="22898456" w14:textId="77777777" w:rsidR="004F1160" w:rsidRPr="00B36BE6" w:rsidRDefault="004F1160" w:rsidP="00E43251">
            <w:pPr>
              <w:rPr>
                <w:rFonts w:ascii="Times New Roman" w:hAnsi="Times New Roman"/>
              </w:rPr>
            </w:pPr>
          </w:p>
        </w:tc>
        <w:tc>
          <w:tcPr>
            <w:tcW w:w="3279" w:type="pct"/>
          </w:tcPr>
          <w:p w14:paraId="10A6AE63" w14:textId="77777777" w:rsidR="004F1160" w:rsidRPr="00B36BE6" w:rsidRDefault="004F1160" w:rsidP="00E43251">
            <w:pPr>
              <w:rPr>
                <w:rFonts w:ascii="Times New Roman" w:hAnsi="Times New Roman"/>
              </w:rPr>
            </w:pPr>
          </w:p>
        </w:tc>
        <w:tc>
          <w:tcPr>
            <w:tcW w:w="525" w:type="pct"/>
          </w:tcPr>
          <w:p w14:paraId="657CC8F4" w14:textId="77777777" w:rsidR="004F1160" w:rsidRPr="00B36BE6" w:rsidRDefault="004F1160" w:rsidP="00E43251">
            <w:pPr>
              <w:rPr>
                <w:rFonts w:ascii="Times New Roman" w:hAnsi="Times New Roman"/>
              </w:rPr>
            </w:pPr>
          </w:p>
        </w:tc>
      </w:tr>
      <w:tr w:rsidR="004F1160" w:rsidRPr="00B36BE6" w14:paraId="018DEC4A" w14:textId="77777777" w:rsidTr="005E2333">
        <w:trPr>
          <w:trHeight w:val="281"/>
        </w:trPr>
        <w:tc>
          <w:tcPr>
            <w:tcW w:w="323" w:type="pct"/>
          </w:tcPr>
          <w:p w14:paraId="5D5AD1B6" w14:textId="77777777" w:rsidR="004F1160" w:rsidRPr="00B36BE6" w:rsidRDefault="004F1160" w:rsidP="00E43251">
            <w:pPr>
              <w:rPr>
                <w:rFonts w:ascii="Times New Roman" w:hAnsi="Times New Roman"/>
              </w:rPr>
            </w:pPr>
            <w:r w:rsidRPr="00B36BE6">
              <w:rPr>
                <w:rFonts w:ascii="Times New Roman" w:hAnsi="Times New Roman"/>
              </w:rPr>
              <w:t>7</w:t>
            </w:r>
          </w:p>
        </w:tc>
        <w:tc>
          <w:tcPr>
            <w:tcW w:w="872" w:type="pct"/>
          </w:tcPr>
          <w:p w14:paraId="002C0A90" w14:textId="77777777" w:rsidR="004F1160" w:rsidRPr="00B36BE6" w:rsidRDefault="004F1160" w:rsidP="00E43251">
            <w:pPr>
              <w:rPr>
                <w:rFonts w:ascii="Times New Roman" w:hAnsi="Times New Roman"/>
              </w:rPr>
            </w:pPr>
          </w:p>
        </w:tc>
        <w:tc>
          <w:tcPr>
            <w:tcW w:w="3279" w:type="pct"/>
          </w:tcPr>
          <w:p w14:paraId="349DE8D1" w14:textId="77777777" w:rsidR="004F1160" w:rsidRPr="00B36BE6" w:rsidRDefault="004F1160" w:rsidP="00E43251">
            <w:pPr>
              <w:rPr>
                <w:rFonts w:ascii="Times New Roman" w:hAnsi="Times New Roman"/>
              </w:rPr>
            </w:pPr>
          </w:p>
        </w:tc>
        <w:tc>
          <w:tcPr>
            <w:tcW w:w="525" w:type="pct"/>
          </w:tcPr>
          <w:p w14:paraId="28F95DBD" w14:textId="77777777" w:rsidR="004F1160" w:rsidRPr="00B36BE6" w:rsidRDefault="004F1160" w:rsidP="00E43251">
            <w:pPr>
              <w:rPr>
                <w:rFonts w:ascii="Times New Roman" w:hAnsi="Times New Roman"/>
              </w:rPr>
            </w:pPr>
          </w:p>
        </w:tc>
      </w:tr>
      <w:tr w:rsidR="004F1160" w:rsidRPr="00B36BE6" w14:paraId="0A05604A" w14:textId="77777777" w:rsidTr="005E2333">
        <w:trPr>
          <w:trHeight w:val="281"/>
        </w:trPr>
        <w:tc>
          <w:tcPr>
            <w:tcW w:w="323" w:type="pct"/>
          </w:tcPr>
          <w:p w14:paraId="3CAE7114" w14:textId="77777777" w:rsidR="004F1160" w:rsidRPr="00B36BE6" w:rsidRDefault="004F1160" w:rsidP="00E43251">
            <w:pPr>
              <w:rPr>
                <w:rFonts w:ascii="Times New Roman" w:hAnsi="Times New Roman"/>
              </w:rPr>
            </w:pPr>
            <w:r w:rsidRPr="00B36BE6">
              <w:rPr>
                <w:rFonts w:ascii="Times New Roman" w:hAnsi="Times New Roman"/>
              </w:rPr>
              <w:t>8</w:t>
            </w:r>
          </w:p>
        </w:tc>
        <w:tc>
          <w:tcPr>
            <w:tcW w:w="872" w:type="pct"/>
          </w:tcPr>
          <w:p w14:paraId="0B34EDD4" w14:textId="77777777" w:rsidR="004F1160" w:rsidRPr="00B36BE6" w:rsidRDefault="004F1160" w:rsidP="00E43251">
            <w:pPr>
              <w:rPr>
                <w:rFonts w:ascii="Times New Roman" w:hAnsi="Times New Roman"/>
              </w:rPr>
            </w:pPr>
          </w:p>
        </w:tc>
        <w:tc>
          <w:tcPr>
            <w:tcW w:w="3279" w:type="pct"/>
          </w:tcPr>
          <w:p w14:paraId="089489A1" w14:textId="77777777" w:rsidR="004F1160" w:rsidRPr="00B36BE6" w:rsidRDefault="004F1160" w:rsidP="00E43251">
            <w:pPr>
              <w:rPr>
                <w:rFonts w:ascii="Times New Roman" w:hAnsi="Times New Roman"/>
              </w:rPr>
            </w:pPr>
          </w:p>
        </w:tc>
        <w:tc>
          <w:tcPr>
            <w:tcW w:w="525" w:type="pct"/>
          </w:tcPr>
          <w:p w14:paraId="45708E06" w14:textId="77777777" w:rsidR="004F1160" w:rsidRPr="00B36BE6" w:rsidRDefault="004F1160" w:rsidP="00E43251">
            <w:pPr>
              <w:rPr>
                <w:rFonts w:ascii="Times New Roman" w:hAnsi="Times New Roman"/>
              </w:rPr>
            </w:pPr>
          </w:p>
        </w:tc>
      </w:tr>
      <w:tr w:rsidR="004F1160" w:rsidRPr="00B36BE6" w14:paraId="0A9AF1B1" w14:textId="77777777" w:rsidTr="005E2333">
        <w:trPr>
          <w:trHeight w:val="281"/>
        </w:trPr>
        <w:tc>
          <w:tcPr>
            <w:tcW w:w="323" w:type="pct"/>
          </w:tcPr>
          <w:p w14:paraId="0B4B9DC6" w14:textId="77777777" w:rsidR="004F1160" w:rsidRPr="00B36BE6" w:rsidRDefault="004F1160" w:rsidP="00E43251">
            <w:pPr>
              <w:rPr>
                <w:rFonts w:ascii="Times New Roman" w:hAnsi="Times New Roman"/>
              </w:rPr>
            </w:pPr>
            <w:r w:rsidRPr="00B36BE6">
              <w:rPr>
                <w:rFonts w:ascii="Times New Roman" w:hAnsi="Times New Roman"/>
              </w:rPr>
              <w:t>9</w:t>
            </w:r>
          </w:p>
        </w:tc>
        <w:tc>
          <w:tcPr>
            <w:tcW w:w="872" w:type="pct"/>
          </w:tcPr>
          <w:p w14:paraId="6EF072D1" w14:textId="77777777" w:rsidR="004F1160" w:rsidRPr="00B36BE6" w:rsidRDefault="004F1160" w:rsidP="00E43251">
            <w:pPr>
              <w:rPr>
                <w:rFonts w:ascii="Times New Roman" w:hAnsi="Times New Roman"/>
              </w:rPr>
            </w:pPr>
          </w:p>
        </w:tc>
        <w:tc>
          <w:tcPr>
            <w:tcW w:w="3279" w:type="pct"/>
          </w:tcPr>
          <w:p w14:paraId="1971BD7B" w14:textId="77777777" w:rsidR="004F1160" w:rsidRPr="00B36BE6" w:rsidRDefault="004F1160" w:rsidP="00E43251">
            <w:pPr>
              <w:rPr>
                <w:rFonts w:ascii="Times New Roman" w:hAnsi="Times New Roman"/>
              </w:rPr>
            </w:pPr>
          </w:p>
        </w:tc>
        <w:tc>
          <w:tcPr>
            <w:tcW w:w="525" w:type="pct"/>
          </w:tcPr>
          <w:p w14:paraId="3B7ECD68" w14:textId="77777777" w:rsidR="004F1160" w:rsidRPr="00B36BE6" w:rsidRDefault="004F1160" w:rsidP="00E43251">
            <w:pPr>
              <w:rPr>
                <w:rFonts w:ascii="Times New Roman" w:hAnsi="Times New Roman"/>
              </w:rPr>
            </w:pPr>
          </w:p>
        </w:tc>
      </w:tr>
      <w:tr w:rsidR="004F1160" w:rsidRPr="00B36BE6" w14:paraId="501BA17C" w14:textId="77777777" w:rsidTr="005E2333">
        <w:trPr>
          <w:trHeight w:val="281"/>
        </w:trPr>
        <w:tc>
          <w:tcPr>
            <w:tcW w:w="5000" w:type="pct"/>
            <w:gridSpan w:val="4"/>
          </w:tcPr>
          <w:p w14:paraId="7536BDC8" w14:textId="77777777" w:rsidR="004F1160" w:rsidRPr="00B36BE6" w:rsidRDefault="004F1160" w:rsidP="00E43251">
            <w:pPr>
              <w:rPr>
                <w:rFonts w:ascii="Times New Roman" w:hAnsi="Times New Roman"/>
              </w:rPr>
            </w:pPr>
            <w:r w:rsidRPr="00B36BE6">
              <w:rPr>
                <w:rFonts w:ascii="Times New Roman" w:hAnsi="Times New Roman"/>
              </w:rPr>
              <w:t>SME</w:t>
            </w:r>
          </w:p>
        </w:tc>
      </w:tr>
      <w:tr w:rsidR="004F1160" w:rsidRPr="00B36BE6" w14:paraId="5498BDE2" w14:textId="77777777" w:rsidTr="005E2333">
        <w:trPr>
          <w:trHeight w:val="281"/>
        </w:trPr>
        <w:tc>
          <w:tcPr>
            <w:tcW w:w="323" w:type="pct"/>
          </w:tcPr>
          <w:p w14:paraId="4F0EE764" w14:textId="77777777" w:rsidR="004F1160" w:rsidRPr="00B36BE6" w:rsidRDefault="004F1160" w:rsidP="00E43251">
            <w:pPr>
              <w:rPr>
                <w:rFonts w:ascii="Times New Roman" w:hAnsi="Times New Roman"/>
              </w:rPr>
            </w:pPr>
          </w:p>
        </w:tc>
        <w:tc>
          <w:tcPr>
            <w:tcW w:w="872" w:type="pct"/>
          </w:tcPr>
          <w:p w14:paraId="09CFBCE6" w14:textId="77777777" w:rsidR="004F1160" w:rsidRPr="00B36BE6" w:rsidRDefault="004F1160" w:rsidP="00E43251">
            <w:pPr>
              <w:rPr>
                <w:rFonts w:ascii="Times New Roman" w:hAnsi="Times New Roman"/>
              </w:rPr>
            </w:pPr>
          </w:p>
        </w:tc>
        <w:tc>
          <w:tcPr>
            <w:tcW w:w="3279" w:type="pct"/>
          </w:tcPr>
          <w:p w14:paraId="018E87AB" w14:textId="77777777" w:rsidR="004F1160" w:rsidRPr="00B36BE6" w:rsidRDefault="004F1160" w:rsidP="00E43251">
            <w:pPr>
              <w:rPr>
                <w:rFonts w:ascii="Times New Roman" w:hAnsi="Times New Roman"/>
              </w:rPr>
            </w:pPr>
          </w:p>
        </w:tc>
        <w:tc>
          <w:tcPr>
            <w:tcW w:w="525" w:type="pct"/>
          </w:tcPr>
          <w:p w14:paraId="53F762DE" w14:textId="77777777" w:rsidR="004F1160" w:rsidRPr="00B36BE6" w:rsidRDefault="004F1160" w:rsidP="00E43251">
            <w:pPr>
              <w:rPr>
                <w:rFonts w:ascii="Times New Roman" w:hAnsi="Times New Roman"/>
              </w:rPr>
            </w:pPr>
          </w:p>
        </w:tc>
      </w:tr>
      <w:tr w:rsidR="004F1160" w:rsidRPr="00B36BE6" w14:paraId="1DBA445D" w14:textId="77777777" w:rsidTr="005E2333">
        <w:trPr>
          <w:trHeight w:val="281"/>
        </w:trPr>
        <w:tc>
          <w:tcPr>
            <w:tcW w:w="5000" w:type="pct"/>
            <w:gridSpan w:val="4"/>
          </w:tcPr>
          <w:p w14:paraId="02B9673D" w14:textId="77777777" w:rsidR="004F1160" w:rsidRPr="00B36BE6" w:rsidRDefault="004F1160" w:rsidP="00E43251">
            <w:pPr>
              <w:rPr>
                <w:rFonts w:ascii="Times New Roman" w:hAnsi="Times New Roman"/>
              </w:rPr>
            </w:pPr>
            <w:r w:rsidRPr="00B36BE6">
              <w:rPr>
                <w:rFonts w:ascii="Times New Roman" w:hAnsi="Times New Roman"/>
              </w:rPr>
              <w:t>US/Australia-based</w:t>
            </w:r>
          </w:p>
        </w:tc>
      </w:tr>
      <w:tr w:rsidR="004F1160" w:rsidRPr="00B36BE6" w14:paraId="4F3F4ABF" w14:textId="77777777" w:rsidTr="005E2333">
        <w:trPr>
          <w:trHeight w:val="281"/>
        </w:trPr>
        <w:tc>
          <w:tcPr>
            <w:tcW w:w="323" w:type="pct"/>
          </w:tcPr>
          <w:p w14:paraId="0DDD55EB" w14:textId="77777777" w:rsidR="004F1160" w:rsidRPr="00B36BE6" w:rsidRDefault="004F1160" w:rsidP="00E43251">
            <w:pPr>
              <w:rPr>
                <w:rFonts w:ascii="Times New Roman" w:hAnsi="Times New Roman"/>
              </w:rPr>
            </w:pPr>
          </w:p>
        </w:tc>
        <w:tc>
          <w:tcPr>
            <w:tcW w:w="872" w:type="pct"/>
          </w:tcPr>
          <w:p w14:paraId="7F35D057" w14:textId="77777777" w:rsidR="004F1160" w:rsidRPr="00B36BE6" w:rsidRDefault="004F1160" w:rsidP="00E43251">
            <w:pPr>
              <w:rPr>
                <w:rFonts w:ascii="Times New Roman" w:hAnsi="Times New Roman"/>
              </w:rPr>
            </w:pPr>
          </w:p>
        </w:tc>
        <w:tc>
          <w:tcPr>
            <w:tcW w:w="3279" w:type="pct"/>
          </w:tcPr>
          <w:p w14:paraId="4E868DBE" w14:textId="77777777" w:rsidR="004F1160" w:rsidRPr="00B36BE6" w:rsidRDefault="004F1160" w:rsidP="00E43251">
            <w:pPr>
              <w:rPr>
                <w:rFonts w:ascii="Times New Roman" w:hAnsi="Times New Roman"/>
              </w:rPr>
            </w:pPr>
          </w:p>
        </w:tc>
        <w:tc>
          <w:tcPr>
            <w:tcW w:w="525" w:type="pct"/>
          </w:tcPr>
          <w:p w14:paraId="1AF8A0D8" w14:textId="77777777" w:rsidR="004F1160" w:rsidRPr="00B36BE6" w:rsidRDefault="004F1160" w:rsidP="00E43251">
            <w:pPr>
              <w:rPr>
                <w:rFonts w:ascii="Times New Roman" w:hAnsi="Times New Roman"/>
              </w:rPr>
            </w:pPr>
          </w:p>
        </w:tc>
      </w:tr>
    </w:tbl>
    <w:p w14:paraId="4A2357C7" w14:textId="77777777" w:rsidR="003A3323" w:rsidRPr="00B36BE6" w:rsidRDefault="003A3323" w:rsidP="00D641D9">
      <w:r w:rsidRPr="00B36BE6">
        <w:t xml:space="preserve">* Please use the same participant numbering as that used in the administrative proposal forms. </w:t>
      </w:r>
    </w:p>
    <w:p w14:paraId="48EB57B1" w14:textId="77777777" w:rsidR="001F1843" w:rsidRPr="00B36BE6" w:rsidRDefault="001F1843" w:rsidP="00D641D9"/>
    <w:p w14:paraId="271E169B" w14:textId="77777777" w:rsidR="00504A08" w:rsidRPr="00B36BE6" w:rsidRDefault="00504A08" w:rsidP="00D641D9"/>
    <w:p w14:paraId="48560602" w14:textId="77777777" w:rsidR="008C020E" w:rsidRPr="00B36BE6" w:rsidRDefault="008C020E" w:rsidP="00D641D9">
      <w:pPr>
        <w:rPr>
          <w:highlight w:val="green"/>
        </w:rPr>
      </w:pPr>
      <w:r w:rsidRPr="00B36BE6">
        <w:rPr>
          <w:highlight w:val="green"/>
        </w:rPr>
        <w:br w:type="page"/>
      </w:r>
    </w:p>
    <w:sdt>
      <w:sdtPr>
        <w:rPr>
          <w:rFonts w:ascii="Times New Roman" w:eastAsia="Times New Roman" w:hAnsi="Times New Roman" w:cs="Times New Roman"/>
          <w:b w:val="0"/>
          <w:bCs w:val="0"/>
          <w:color w:val="auto"/>
          <w:sz w:val="24"/>
          <w:szCs w:val="24"/>
          <w:lang w:val="en-GB" w:eastAsia="en-GB"/>
        </w:rPr>
        <w:id w:val="-1317717685"/>
        <w:docPartObj>
          <w:docPartGallery w:val="Table of Contents"/>
          <w:docPartUnique/>
        </w:docPartObj>
      </w:sdtPr>
      <w:sdtEndPr>
        <w:rPr>
          <w:sz w:val="22"/>
          <w:lang w:eastAsia="en-US"/>
        </w:rPr>
      </w:sdtEndPr>
      <w:sdtContent>
        <w:p w14:paraId="2C99D86D" w14:textId="77777777" w:rsidR="00DE02FC" w:rsidRPr="00B36BE6" w:rsidRDefault="00DE02FC" w:rsidP="00D641D9">
          <w:pPr>
            <w:pStyle w:val="TOCHeading"/>
            <w:rPr>
              <w:rFonts w:ascii="Times New Roman" w:hAnsi="Times New Roman" w:cs="Times New Roman"/>
              <w:color w:val="808080" w:themeColor="background1" w:themeShade="80"/>
              <w:lang w:val="en-GB"/>
            </w:rPr>
          </w:pPr>
          <w:r w:rsidRPr="00B36BE6">
            <w:rPr>
              <w:rFonts w:ascii="Times New Roman" w:hAnsi="Times New Roman" w:cs="Times New Roman"/>
              <w:color w:val="808080" w:themeColor="background1" w:themeShade="80"/>
              <w:lang w:val="en-GB"/>
            </w:rPr>
            <w:t>Contents</w:t>
          </w:r>
        </w:p>
        <w:p w14:paraId="4167E29D" w14:textId="6FA6FBDB" w:rsidR="000B682F" w:rsidRPr="00B36BE6" w:rsidRDefault="00DE02FC">
          <w:pPr>
            <w:pStyle w:val="TOC1"/>
            <w:tabs>
              <w:tab w:val="left" w:pos="440"/>
              <w:tab w:val="right" w:leader="dot" w:pos="9063"/>
            </w:tabs>
            <w:rPr>
              <w:rFonts w:asciiTheme="minorHAnsi" w:eastAsiaTheme="minorEastAsia" w:hAnsiTheme="minorHAnsi" w:cstheme="minorBidi"/>
              <w:b w:val="0"/>
              <w:bCs w:val="0"/>
              <w:caps w:val="0"/>
              <w:sz w:val="24"/>
              <w:szCs w:val="24"/>
              <w:lang w:eastAsia="nl-NL"/>
            </w:rPr>
          </w:pPr>
          <w:r w:rsidRPr="00B36BE6">
            <w:fldChar w:fldCharType="begin"/>
          </w:r>
          <w:r w:rsidRPr="00B36BE6">
            <w:instrText xml:space="preserve"> TOC \o "1-3" \h \z \u </w:instrText>
          </w:r>
          <w:r w:rsidRPr="00B36BE6">
            <w:fldChar w:fldCharType="separate"/>
          </w:r>
          <w:hyperlink w:anchor="_Toc3735382" w:history="1">
            <w:r w:rsidR="000B682F" w:rsidRPr="00B36BE6">
              <w:rPr>
                <w:rStyle w:val="Hyperlink"/>
              </w:rPr>
              <w:t>1.</w:t>
            </w:r>
            <w:r w:rsidR="000B682F" w:rsidRPr="00B36BE6">
              <w:rPr>
                <w:rFonts w:asciiTheme="minorHAnsi" w:eastAsiaTheme="minorEastAsia" w:hAnsiTheme="minorHAnsi" w:cstheme="minorBidi"/>
                <w:b w:val="0"/>
                <w:bCs w:val="0"/>
                <w:caps w:val="0"/>
                <w:sz w:val="24"/>
                <w:szCs w:val="24"/>
                <w:lang w:eastAsia="nl-NL"/>
              </w:rPr>
              <w:tab/>
            </w:r>
            <w:r w:rsidR="000B682F" w:rsidRPr="00B36BE6">
              <w:rPr>
                <w:rStyle w:val="Hyperlink"/>
              </w:rPr>
              <w:t>Excellence</w:t>
            </w:r>
            <w:r w:rsidR="000B682F" w:rsidRPr="00B36BE6">
              <w:rPr>
                <w:webHidden/>
              </w:rPr>
              <w:tab/>
            </w:r>
            <w:r w:rsidR="000B682F" w:rsidRPr="00B36BE6">
              <w:rPr>
                <w:webHidden/>
              </w:rPr>
              <w:fldChar w:fldCharType="begin"/>
            </w:r>
            <w:r w:rsidR="000B682F" w:rsidRPr="00B36BE6">
              <w:rPr>
                <w:webHidden/>
              </w:rPr>
              <w:instrText xml:space="preserve"> PAGEREF _Toc3735382 \h </w:instrText>
            </w:r>
            <w:r w:rsidR="000B682F" w:rsidRPr="00B36BE6">
              <w:rPr>
                <w:webHidden/>
              </w:rPr>
            </w:r>
            <w:r w:rsidR="000B682F" w:rsidRPr="00B36BE6">
              <w:rPr>
                <w:webHidden/>
              </w:rPr>
              <w:fldChar w:fldCharType="separate"/>
            </w:r>
            <w:r w:rsidR="000B682F" w:rsidRPr="00B36BE6">
              <w:rPr>
                <w:webHidden/>
              </w:rPr>
              <w:t>5</w:t>
            </w:r>
            <w:r w:rsidR="000B682F" w:rsidRPr="00B36BE6">
              <w:rPr>
                <w:webHidden/>
              </w:rPr>
              <w:fldChar w:fldCharType="end"/>
            </w:r>
          </w:hyperlink>
        </w:p>
        <w:p w14:paraId="496D85F7" w14:textId="2B81FCDD" w:rsidR="000B682F" w:rsidRPr="00B36BE6" w:rsidRDefault="002664E8">
          <w:pPr>
            <w:pStyle w:val="TOC2"/>
            <w:tabs>
              <w:tab w:val="left" w:pos="880"/>
              <w:tab w:val="right" w:leader="dot" w:pos="9063"/>
            </w:tabs>
            <w:rPr>
              <w:rFonts w:asciiTheme="minorHAnsi" w:eastAsiaTheme="minorEastAsia" w:hAnsiTheme="minorHAnsi" w:cstheme="minorBidi"/>
              <w:smallCaps w:val="0"/>
              <w:sz w:val="24"/>
              <w:szCs w:val="24"/>
              <w:lang w:eastAsia="nl-NL"/>
            </w:rPr>
          </w:pPr>
          <w:hyperlink w:anchor="_Toc3735383" w:history="1">
            <w:r w:rsidR="000B682F" w:rsidRPr="00B36BE6">
              <w:rPr>
                <w:rStyle w:val="Hyperlink"/>
              </w:rPr>
              <w:t>1.1</w:t>
            </w:r>
            <w:r w:rsidR="000B682F" w:rsidRPr="00B36BE6">
              <w:rPr>
                <w:rFonts w:asciiTheme="minorHAnsi" w:eastAsiaTheme="minorEastAsia" w:hAnsiTheme="minorHAnsi" w:cstheme="minorBidi"/>
                <w:smallCaps w:val="0"/>
                <w:sz w:val="24"/>
                <w:szCs w:val="24"/>
                <w:lang w:eastAsia="nl-NL"/>
              </w:rPr>
              <w:tab/>
            </w:r>
            <w:r w:rsidR="000B682F" w:rsidRPr="00B36BE6">
              <w:rPr>
                <w:rStyle w:val="Hyperlink"/>
              </w:rPr>
              <w:t>Objectives</w:t>
            </w:r>
            <w:r w:rsidR="000B682F" w:rsidRPr="00B36BE6">
              <w:rPr>
                <w:webHidden/>
              </w:rPr>
              <w:tab/>
            </w:r>
            <w:r w:rsidR="000B682F" w:rsidRPr="00B36BE6">
              <w:rPr>
                <w:webHidden/>
              </w:rPr>
              <w:fldChar w:fldCharType="begin"/>
            </w:r>
            <w:r w:rsidR="000B682F" w:rsidRPr="00B36BE6">
              <w:rPr>
                <w:webHidden/>
              </w:rPr>
              <w:instrText xml:space="preserve"> PAGEREF _Toc3735383 \h </w:instrText>
            </w:r>
            <w:r w:rsidR="000B682F" w:rsidRPr="00B36BE6">
              <w:rPr>
                <w:webHidden/>
              </w:rPr>
            </w:r>
            <w:r w:rsidR="000B682F" w:rsidRPr="00B36BE6">
              <w:rPr>
                <w:webHidden/>
              </w:rPr>
              <w:fldChar w:fldCharType="separate"/>
            </w:r>
            <w:r w:rsidR="000B682F" w:rsidRPr="00B36BE6">
              <w:rPr>
                <w:webHidden/>
              </w:rPr>
              <w:t>7</w:t>
            </w:r>
            <w:r w:rsidR="000B682F" w:rsidRPr="00B36BE6">
              <w:rPr>
                <w:webHidden/>
              </w:rPr>
              <w:fldChar w:fldCharType="end"/>
            </w:r>
          </w:hyperlink>
        </w:p>
        <w:p w14:paraId="09B92D60" w14:textId="1AECAEB7" w:rsidR="000B682F" w:rsidRPr="00B36BE6" w:rsidRDefault="002664E8">
          <w:pPr>
            <w:pStyle w:val="TOC2"/>
            <w:tabs>
              <w:tab w:val="left" w:pos="880"/>
              <w:tab w:val="right" w:leader="dot" w:pos="9063"/>
            </w:tabs>
            <w:rPr>
              <w:rFonts w:asciiTheme="minorHAnsi" w:eastAsiaTheme="minorEastAsia" w:hAnsiTheme="minorHAnsi" w:cstheme="minorBidi"/>
              <w:smallCaps w:val="0"/>
              <w:sz w:val="24"/>
              <w:szCs w:val="24"/>
              <w:lang w:eastAsia="nl-NL"/>
            </w:rPr>
          </w:pPr>
          <w:hyperlink w:anchor="_Toc3735384" w:history="1">
            <w:r w:rsidR="000B682F" w:rsidRPr="00B36BE6">
              <w:rPr>
                <w:rStyle w:val="Hyperlink"/>
              </w:rPr>
              <w:t>1.2</w:t>
            </w:r>
            <w:r w:rsidR="000B682F" w:rsidRPr="00B36BE6">
              <w:rPr>
                <w:rFonts w:asciiTheme="minorHAnsi" w:eastAsiaTheme="minorEastAsia" w:hAnsiTheme="minorHAnsi" w:cstheme="minorBidi"/>
                <w:smallCaps w:val="0"/>
                <w:sz w:val="24"/>
                <w:szCs w:val="24"/>
                <w:lang w:eastAsia="nl-NL"/>
              </w:rPr>
              <w:tab/>
            </w:r>
            <w:r w:rsidR="000B682F" w:rsidRPr="00B36BE6">
              <w:rPr>
                <w:rStyle w:val="Hyperlink"/>
              </w:rPr>
              <w:t>Relation to the work programme</w:t>
            </w:r>
            <w:r w:rsidR="000B682F" w:rsidRPr="00B36BE6">
              <w:rPr>
                <w:webHidden/>
              </w:rPr>
              <w:tab/>
            </w:r>
            <w:r w:rsidR="000B682F" w:rsidRPr="00B36BE6">
              <w:rPr>
                <w:webHidden/>
              </w:rPr>
              <w:fldChar w:fldCharType="begin"/>
            </w:r>
            <w:r w:rsidR="000B682F" w:rsidRPr="00B36BE6">
              <w:rPr>
                <w:webHidden/>
              </w:rPr>
              <w:instrText xml:space="preserve"> PAGEREF _Toc3735384 \h </w:instrText>
            </w:r>
            <w:r w:rsidR="000B682F" w:rsidRPr="00B36BE6">
              <w:rPr>
                <w:webHidden/>
              </w:rPr>
            </w:r>
            <w:r w:rsidR="000B682F" w:rsidRPr="00B36BE6">
              <w:rPr>
                <w:webHidden/>
              </w:rPr>
              <w:fldChar w:fldCharType="separate"/>
            </w:r>
            <w:r w:rsidR="000B682F" w:rsidRPr="00B36BE6">
              <w:rPr>
                <w:webHidden/>
              </w:rPr>
              <w:t>10</w:t>
            </w:r>
            <w:r w:rsidR="000B682F" w:rsidRPr="00B36BE6">
              <w:rPr>
                <w:webHidden/>
              </w:rPr>
              <w:fldChar w:fldCharType="end"/>
            </w:r>
          </w:hyperlink>
        </w:p>
        <w:p w14:paraId="200E6AC8" w14:textId="44C474AA" w:rsidR="000B682F" w:rsidRPr="00B36BE6" w:rsidRDefault="002664E8">
          <w:pPr>
            <w:pStyle w:val="TOC2"/>
            <w:tabs>
              <w:tab w:val="left" w:pos="880"/>
              <w:tab w:val="right" w:leader="dot" w:pos="9063"/>
            </w:tabs>
            <w:rPr>
              <w:rFonts w:asciiTheme="minorHAnsi" w:eastAsiaTheme="minorEastAsia" w:hAnsiTheme="minorHAnsi" w:cstheme="minorBidi"/>
              <w:smallCaps w:val="0"/>
              <w:sz w:val="24"/>
              <w:szCs w:val="24"/>
              <w:lang w:eastAsia="nl-NL"/>
            </w:rPr>
          </w:pPr>
          <w:hyperlink w:anchor="_Toc3735385" w:history="1">
            <w:r w:rsidR="000B682F" w:rsidRPr="00B36BE6">
              <w:rPr>
                <w:rStyle w:val="Hyperlink"/>
              </w:rPr>
              <w:t xml:space="preserve">1.3 </w:t>
            </w:r>
            <w:r w:rsidR="000B682F" w:rsidRPr="00B36BE6">
              <w:rPr>
                <w:rFonts w:asciiTheme="minorHAnsi" w:eastAsiaTheme="minorEastAsia" w:hAnsiTheme="minorHAnsi" w:cstheme="minorBidi"/>
                <w:smallCaps w:val="0"/>
                <w:sz w:val="24"/>
                <w:szCs w:val="24"/>
                <w:lang w:eastAsia="nl-NL"/>
              </w:rPr>
              <w:tab/>
            </w:r>
            <w:r w:rsidR="000B682F" w:rsidRPr="00B36BE6">
              <w:rPr>
                <w:rStyle w:val="Hyperlink"/>
              </w:rPr>
              <w:t>Concept and methodology</w:t>
            </w:r>
            <w:r w:rsidR="000B682F" w:rsidRPr="00B36BE6">
              <w:rPr>
                <w:webHidden/>
              </w:rPr>
              <w:tab/>
            </w:r>
            <w:r w:rsidR="000B682F" w:rsidRPr="00B36BE6">
              <w:rPr>
                <w:webHidden/>
              </w:rPr>
              <w:fldChar w:fldCharType="begin"/>
            </w:r>
            <w:r w:rsidR="000B682F" w:rsidRPr="00B36BE6">
              <w:rPr>
                <w:webHidden/>
              </w:rPr>
              <w:instrText xml:space="preserve"> PAGEREF _Toc3735385 \h </w:instrText>
            </w:r>
            <w:r w:rsidR="000B682F" w:rsidRPr="00B36BE6">
              <w:rPr>
                <w:webHidden/>
              </w:rPr>
            </w:r>
            <w:r w:rsidR="000B682F" w:rsidRPr="00B36BE6">
              <w:rPr>
                <w:webHidden/>
              </w:rPr>
              <w:fldChar w:fldCharType="separate"/>
            </w:r>
            <w:r w:rsidR="000B682F" w:rsidRPr="00B36BE6">
              <w:rPr>
                <w:webHidden/>
              </w:rPr>
              <w:t>13</w:t>
            </w:r>
            <w:r w:rsidR="000B682F" w:rsidRPr="00B36BE6">
              <w:rPr>
                <w:webHidden/>
              </w:rPr>
              <w:fldChar w:fldCharType="end"/>
            </w:r>
          </w:hyperlink>
        </w:p>
        <w:p w14:paraId="64234941" w14:textId="0F31410C" w:rsidR="000B682F" w:rsidRPr="00B36BE6" w:rsidRDefault="002664E8">
          <w:pPr>
            <w:pStyle w:val="TOC3"/>
            <w:tabs>
              <w:tab w:val="right" w:leader="dot" w:pos="9063"/>
            </w:tabs>
            <w:rPr>
              <w:rFonts w:asciiTheme="minorHAnsi" w:eastAsiaTheme="minorEastAsia" w:hAnsiTheme="minorHAnsi" w:cstheme="minorBidi"/>
              <w:i w:val="0"/>
              <w:iCs w:val="0"/>
              <w:sz w:val="24"/>
              <w:szCs w:val="24"/>
              <w:lang w:eastAsia="nl-NL"/>
            </w:rPr>
          </w:pPr>
          <w:hyperlink w:anchor="_Toc3735386" w:history="1">
            <w:r w:rsidR="000B682F" w:rsidRPr="00B36BE6">
              <w:rPr>
                <w:rStyle w:val="Hyperlink"/>
              </w:rPr>
              <w:t>1.3.1 Concepts</w:t>
            </w:r>
            <w:r w:rsidR="000B682F" w:rsidRPr="00B36BE6">
              <w:rPr>
                <w:webHidden/>
              </w:rPr>
              <w:tab/>
            </w:r>
            <w:r w:rsidR="000B682F" w:rsidRPr="00B36BE6">
              <w:rPr>
                <w:webHidden/>
              </w:rPr>
              <w:fldChar w:fldCharType="begin"/>
            </w:r>
            <w:r w:rsidR="000B682F" w:rsidRPr="00B36BE6">
              <w:rPr>
                <w:webHidden/>
              </w:rPr>
              <w:instrText xml:space="preserve"> PAGEREF _Toc3735386 \h </w:instrText>
            </w:r>
            <w:r w:rsidR="000B682F" w:rsidRPr="00B36BE6">
              <w:rPr>
                <w:webHidden/>
              </w:rPr>
            </w:r>
            <w:r w:rsidR="000B682F" w:rsidRPr="00B36BE6">
              <w:rPr>
                <w:webHidden/>
              </w:rPr>
              <w:fldChar w:fldCharType="separate"/>
            </w:r>
            <w:r w:rsidR="000B682F" w:rsidRPr="00B36BE6">
              <w:rPr>
                <w:webHidden/>
              </w:rPr>
              <w:t>13</w:t>
            </w:r>
            <w:r w:rsidR="000B682F" w:rsidRPr="00B36BE6">
              <w:rPr>
                <w:webHidden/>
              </w:rPr>
              <w:fldChar w:fldCharType="end"/>
            </w:r>
          </w:hyperlink>
        </w:p>
        <w:p w14:paraId="38BE3135" w14:textId="37376D0E" w:rsidR="000B682F" w:rsidRPr="00B36BE6" w:rsidRDefault="002664E8">
          <w:pPr>
            <w:pStyle w:val="TOC3"/>
            <w:tabs>
              <w:tab w:val="right" w:leader="dot" w:pos="9063"/>
            </w:tabs>
            <w:rPr>
              <w:rFonts w:asciiTheme="minorHAnsi" w:eastAsiaTheme="minorEastAsia" w:hAnsiTheme="minorHAnsi" w:cstheme="minorBidi"/>
              <w:i w:val="0"/>
              <w:iCs w:val="0"/>
              <w:sz w:val="24"/>
              <w:szCs w:val="24"/>
              <w:lang w:eastAsia="nl-NL"/>
            </w:rPr>
          </w:pPr>
          <w:hyperlink w:anchor="_Toc3735387" w:history="1">
            <w:r w:rsidR="000B682F" w:rsidRPr="00B36BE6">
              <w:rPr>
                <w:rStyle w:val="Hyperlink"/>
              </w:rPr>
              <w:t>1.3.2 Methodology</w:t>
            </w:r>
            <w:r w:rsidR="000B682F" w:rsidRPr="00B36BE6">
              <w:rPr>
                <w:webHidden/>
              </w:rPr>
              <w:tab/>
            </w:r>
            <w:r w:rsidR="000B682F" w:rsidRPr="00B36BE6">
              <w:rPr>
                <w:webHidden/>
              </w:rPr>
              <w:fldChar w:fldCharType="begin"/>
            </w:r>
            <w:r w:rsidR="000B682F" w:rsidRPr="00B36BE6">
              <w:rPr>
                <w:webHidden/>
              </w:rPr>
              <w:instrText xml:space="preserve"> PAGEREF _Toc3735387 \h </w:instrText>
            </w:r>
            <w:r w:rsidR="000B682F" w:rsidRPr="00B36BE6">
              <w:rPr>
                <w:webHidden/>
              </w:rPr>
            </w:r>
            <w:r w:rsidR="000B682F" w:rsidRPr="00B36BE6">
              <w:rPr>
                <w:webHidden/>
              </w:rPr>
              <w:fldChar w:fldCharType="separate"/>
            </w:r>
            <w:r w:rsidR="000B682F" w:rsidRPr="00B36BE6">
              <w:rPr>
                <w:webHidden/>
              </w:rPr>
              <w:t>17</w:t>
            </w:r>
            <w:r w:rsidR="000B682F" w:rsidRPr="00B36BE6">
              <w:rPr>
                <w:webHidden/>
              </w:rPr>
              <w:fldChar w:fldCharType="end"/>
            </w:r>
          </w:hyperlink>
        </w:p>
        <w:p w14:paraId="73729BFD" w14:textId="5A07C1CA" w:rsidR="000B682F" w:rsidRPr="00B36BE6" w:rsidRDefault="002664E8">
          <w:pPr>
            <w:pStyle w:val="TOC2"/>
            <w:tabs>
              <w:tab w:val="left" w:pos="880"/>
              <w:tab w:val="right" w:leader="dot" w:pos="9063"/>
            </w:tabs>
            <w:rPr>
              <w:rFonts w:asciiTheme="minorHAnsi" w:eastAsiaTheme="minorEastAsia" w:hAnsiTheme="minorHAnsi" w:cstheme="minorBidi"/>
              <w:smallCaps w:val="0"/>
              <w:sz w:val="24"/>
              <w:szCs w:val="24"/>
              <w:lang w:eastAsia="nl-NL"/>
            </w:rPr>
          </w:pPr>
          <w:hyperlink w:anchor="_Toc3735388" w:history="1">
            <w:r w:rsidR="000B682F" w:rsidRPr="00B36BE6">
              <w:rPr>
                <w:rStyle w:val="Hyperlink"/>
              </w:rPr>
              <w:t>1.4</w:t>
            </w:r>
            <w:r w:rsidR="000B682F" w:rsidRPr="00B36BE6">
              <w:rPr>
                <w:rFonts w:asciiTheme="minorHAnsi" w:eastAsiaTheme="minorEastAsia" w:hAnsiTheme="minorHAnsi" w:cstheme="minorBidi"/>
                <w:smallCaps w:val="0"/>
                <w:sz w:val="24"/>
                <w:szCs w:val="24"/>
                <w:lang w:eastAsia="nl-NL"/>
              </w:rPr>
              <w:tab/>
            </w:r>
            <w:r w:rsidR="000B682F" w:rsidRPr="00B36BE6">
              <w:rPr>
                <w:rStyle w:val="Hyperlink"/>
              </w:rPr>
              <w:t>Ambition</w:t>
            </w:r>
            <w:r w:rsidR="000B682F" w:rsidRPr="00B36BE6">
              <w:rPr>
                <w:webHidden/>
              </w:rPr>
              <w:tab/>
            </w:r>
            <w:r w:rsidR="000B682F" w:rsidRPr="00B36BE6">
              <w:rPr>
                <w:webHidden/>
              </w:rPr>
              <w:fldChar w:fldCharType="begin"/>
            </w:r>
            <w:r w:rsidR="000B682F" w:rsidRPr="00B36BE6">
              <w:rPr>
                <w:webHidden/>
              </w:rPr>
              <w:instrText xml:space="preserve"> PAGEREF _Toc3735388 \h </w:instrText>
            </w:r>
            <w:r w:rsidR="000B682F" w:rsidRPr="00B36BE6">
              <w:rPr>
                <w:webHidden/>
              </w:rPr>
            </w:r>
            <w:r w:rsidR="000B682F" w:rsidRPr="00B36BE6">
              <w:rPr>
                <w:webHidden/>
              </w:rPr>
              <w:fldChar w:fldCharType="separate"/>
            </w:r>
            <w:r w:rsidR="000B682F" w:rsidRPr="00B36BE6">
              <w:rPr>
                <w:webHidden/>
              </w:rPr>
              <w:t>24</w:t>
            </w:r>
            <w:r w:rsidR="000B682F" w:rsidRPr="00B36BE6">
              <w:rPr>
                <w:webHidden/>
              </w:rPr>
              <w:fldChar w:fldCharType="end"/>
            </w:r>
          </w:hyperlink>
        </w:p>
        <w:p w14:paraId="0ED71BAB" w14:textId="4FF92493" w:rsidR="000B682F" w:rsidRPr="00B36BE6" w:rsidRDefault="002664E8">
          <w:pPr>
            <w:pStyle w:val="TOC1"/>
            <w:tabs>
              <w:tab w:val="left" w:pos="440"/>
              <w:tab w:val="right" w:leader="dot" w:pos="9063"/>
            </w:tabs>
            <w:rPr>
              <w:rFonts w:asciiTheme="minorHAnsi" w:eastAsiaTheme="minorEastAsia" w:hAnsiTheme="minorHAnsi" w:cstheme="minorBidi"/>
              <w:b w:val="0"/>
              <w:bCs w:val="0"/>
              <w:caps w:val="0"/>
              <w:sz w:val="24"/>
              <w:szCs w:val="24"/>
              <w:lang w:eastAsia="nl-NL"/>
            </w:rPr>
          </w:pPr>
          <w:hyperlink w:anchor="_Toc3735389" w:history="1">
            <w:r w:rsidR="000B682F" w:rsidRPr="00B36BE6">
              <w:rPr>
                <w:rStyle w:val="Hyperlink"/>
              </w:rPr>
              <w:t>2.</w:t>
            </w:r>
            <w:r w:rsidR="000B682F" w:rsidRPr="00B36BE6">
              <w:rPr>
                <w:rFonts w:asciiTheme="minorHAnsi" w:eastAsiaTheme="minorEastAsia" w:hAnsiTheme="minorHAnsi" w:cstheme="minorBidi"/>
                <w:b w:val="0"/>
                <w:bCs w:val="0"/>
                <w:caps w:val="0"/>
                <w:sz w:val="24"/>
                <w:szCs w:val="24"/>
                <w:lang w:eastAsia="nl-NL"/>
              </w:rPr>
              <w:tab/>
            </w:r>
            <w:r w:rsidR="000B682F" w:rsidRPr="00B36BE6">
              <w:rPr>
                <w:rStyle w:val="Hyperlink"/>
              </w:rPr>
              <w:t>Impact</w:t>
            </w:r>
            <w:r w:rsidR="000B682F" w:rsidRPr="00B36BE6">
              <w:rPr>
                <w:webHidden/>
              </w:rPr>
              <w:tab/>
            </w:r>
            <w:r w:rsidR="000B682F" w:rsidRPr="00B36BE6">
              <w:rPr>
                <w:webHidden/>
              </w:rPr>
              <w:fldChar w:fldCharType="begin"/>
            </w:r>
            <w:r w:rsidR="000B682F" w:rsidRPr="00B36BE6">
              <w:rPr>
                <w:webHidden/>
              </w:rPr>
              <w:instrText xml:space="preserve"> PAGEREF _Toc3735389 \h </w:instrText>
            </w:r>
            <w:r w:rsidR="000B682F" w:rsidRPr="00B36BE6">
              <w:rPr>
                <w:webHidden/>
              </w:rPr>
            </w:r>
            <w:r w:rsidR="000B682F" w:rsidRPr="00B36BE6">
              <w:rPr>
                <w:webHidden/>
              </w:rPr>
              <w:fldChar w:fldCharType="separate"/>
            </w:r>
            <w:r w:rsidR="000B682F" w:rsidRPr="00B36BE6">
              <w:rPr>
                <w:webHidden/>
              </w:rPr>
              <w:t>28</w:t>
            </w:r>
            <w:r w:rsidR="000B682F" w:rsidRPr="00B36BE6">
              <w:rPr>
                <w:webHidden/>
              </w:rPr>
              <w:fldChar w:fldCharType="end"/>
            </w:r>
          </w:hyperlink>
        </w:p>
        <w:p w14:paraId="6D4D322E" w14:textId="1579A075" w:rsidR="000B682F" w:rsidRPr="00B36BE6" w:rsidRDefault="002664E8">
          <w:pPr>
            <w:pStyle w:val="TOC2"/>
            <w:tabs>
              <w:tab w:val="left" w:pos="880"/>
              <w:tab w:val="right" w:leader="dot" w:pos="9063"/>
            </w:tabs>
            <w:rPr>
              <w:rFonts w:asciiTheme="minorHAnsi" w:eastAsiaTheme="minorEastAsia" w:hAnsiTheme="minorHAnsi" w:cstheme="minorBidi"/>
              <w:smallCaps w:val="0"/>
              <w:sz w:val="24"/>
              <w:szCs w:val="24"/>
              <w:lang w:eastAsia="nl-NL"/>
            </w:rPr>
          </w:pPr>
          <w:hyperlink w:anchor="_Toc3735390" w:history="1">
            <w:r w:rsidR="000B682F" w:rsidRPr="00B36BE6">
              <w:rPr>
                <w:rStyle w:val="Hyperlink"/>
              </w:rPr>
              <w:t>2.1</w:t>
            </w:r>
            <w:r w:rsidR="000B682F" w:rsidRPr="00B36BE6">
              <w:rPr>
                <w:rFonts w:asciiTheme="minorHAnsi" w:eastAsiaTheme="minorEastAsia" w:hAnsiTheme="minorHAnsi" w:cstheme="minorBidi"/>
                <w:smallCaps w:val="0"/>
                <w:sz w:val="24"/>
                <w:szCs w:val="24"/>
                <w:lang w:eastAsia="nl-NL"/>
              </w:rPr>
              <w:tab/>
            </w:r>
            <w:r w:rsidR="000B682F" w:rsidRPr="00B36BE6">
              <w:rPr>
                <w:rStyle w:val="Hyperlink"/>
              </w:rPr>
              <w:t>Expected impacts</w:t>
            </w:r>
            <w:r w:rsidR="000B682F" w:rsidRPr="00B36BE6">
              <w:rPr>
                <w:webHidden/>
              </w:rPr>
              <w:tab/>
            </w:r>
            <w:r w:rsidR="000B682F" w:rsidRPr="00B36BE6">
              <w:rPr>
                <w:webHidden/>
              </w:rPr>
              <w:fldChar w:fldCharType="begin"/>
            </w:r>
            <w:r w:rsidR="000B682F" w:rsidRPr="00B36BE6">
              <w:rPr>
                <w:webHidden/>
              </w:rPr>
              <w:instrText xml:space="preserve"> PAGEREF _Toc3735390 \h </w:instrText>
            </w:r>
            <w:r w:rsidR="000B682F" w:rsidRPr="00B36BE6">
              <w:rPr>
                <w:webHidden/>
              </w:rPr>
            </w:r>
            <w:r w:rsidR="000B682F" w:rsidRPr="00B36BE6">
              <w:rPr>
                <w:webHidden/>
              </w:rPr>
              <w:fldChar w:fldCharType="separate"/>
            </w:r>
            <w:r w:rsidR="000B682F" w:rsidRPr="00B36BE6">
              <w:rPr>
                <w:webHidden/>
              </w:rPr>
              <w:t>28</w:t>
            </w:r>
            <w:r w:rsidR="000B682F" w:rsidRPr="00B36BE6">
              <w:rPr>
                <w:webHidden/>
              </w:rPr>
              <w:fldChar w:fldCharType="end"/>
            </w:r>
          </w:hyperlink>
        </w:p>
        <w:p w14:paraId="458AFE5B" w14:textId="4AEE2739" w:rsidR="000B682F" w:rsidRPr="00B36BE6" w:rsidRDefault="002664E8">
          <w:pPr>
            <w:pStyle w:val="TOC2"/>
            <w:tabs>
              <w:tab w:val="left" w:pos="880"/>
              <w:tab w:val="right" w:leader="dot" w:pos="9063"/>
            </w:tabs>
            <w:rPr>
              <w:rFonts w:asciiTheme="minorHAnsi" w:eastAsiaTheme="minorEastAsia" w:hAnsiTheme="minorHAnsi" w:cstheme="minorBidi"/>
              <w:smallCaps w:val="0"/>
              <w:sz w:val="24"/>
              <w:szCs w:val="24"/>
              <w:lang w:eastAsia="nl-NL"/>
            </w:rPr>
          </w:pPr>
          <w:hyperlink w:anchor="_Toc3735391" w:history="1">
            <w:r w:rsidR="000B682F" w:rsidRPr="00B36BE6">
              <w:rPr>
                <w:rStyle w:val="Hyperlink"/>
              </w:rPr>
              <w:t>2.2</w:t>
            </w:r>
            <w:r w:rsidR="000B682F" w:rsidRPr="00B36BE6">
              <w:rPr>
                <w:rFonts w:asciiTheme="minorHAnsi" w:eastAsiaTheme="minorEastAsia" w:hAnsiTheme="minorHAnsi" w:cstheme="minorBidi"/>
                <w:smallCaps w:val="0"/>
                <w:sz w:val="24"/>
                <w:szCs w:val="24"/>
                <w:lang w:eastAsia="nl-NL"/>
              </w:rPr>
              <w:tab/>
            </w:r>
            <w:r w:rsidR="000B682F" w:rsidRPr="00B36BE6">
              <w:rPr>
                <w:rStyle w:val="Hyperlink"/>
              </w:rPr>
              <w:t>Measures to maximise impact</w:t>
            </w:r>
            <w:r w:rsidR="000B682F" w:rsidRPr="00B36BE6">
              <w:rPr>
                <w:webHidden/>
              </w:rPr>
              <w:tab/>
            </w:r>
            <w:r w:rsidR="000B682F" w:rsidRPr="00B36BE6">
              <w:rPr>
                <w:webHidden/>
              </w:rPr>
              <w:fldChar w:fldCharType="begin"/>
            </w:r>
            <w:r w:rsidR="000B682F" w:rsidRPr="00B36BE6">
              <w:rPr>
                <w:webHidden/>
              </w:rPr>
              <w:instrText xml:space="preserve"> PAGEREF _Toc3735391 \h </w:instrText>
            </w:r>
            <w:r w:rsidR="000B682F" w:rsidRPr="00B36BE6">
              <w:rPr>
                <w:webHidden/>
              </w:rPr>
            </w:r>
            <w:r w:rsidR="000B682F" w:rsidRPr="00B36BE6">
              <w:rPr>
                <w:webHidden/>
              </w:rPr>
              <w:fldChar w:fldCharType="separate"/>
            </w:r>
            <w:r w:rsidR="000B682F" w:rsidRPr="00B36BE6">
              <w:rPr>
                <w:webHidden/>
              </w:rPr>
              <w:t>34</w:t>
            </w:r>
            <w:r w:rsidR="000B682F" w:rsidRPr="00B36BE6">
              <w:rPr>
                <w:webHidden/>
              </w:rPr>
              <w:fldChar w:fldCharType="end"/>
            </w:r>
          </w:hyperlink>
        </w:p>
        <w:p w14:paraId="004CB56A" w14:textId="003DAC1C" w:rsidR="000B682F" w:rsidRPr="00B36BE6" w:rsidRDefault="002664E8">
          <w:pPr>
            <w:pStyle w:val="TOC3"/>
            <w:tabs>
              <w:tab w:val="right" w:leader="dot" w:pos="9063"/>
            </w:tabs>
            <w:rPr>
              <w:rFonts w:asciiTheme="minorHAnsi" w:eastAsiaTheme="minorEastAsia" w:hAnsiTheme="minorHAnsi" w:cstheme="minorBidi"/>
              <w:i w:val="0"/>
              <w:iCs w:val="0"/>
              <w:sz w:val="24"/>
              <w:szCs w:val="24"/>
              <w:lang w:eastAsia="nl-NL"/>
            </w:rPr>
          </w:pPr>
          <w:hyperlink w:anchor="_Toc3735392" w:history="1">
            <w:r w:rsidR="000B682F" w:rsidRPr="00B36BE6">
              <w:rPr>
                <w:rStyle w:val="Hyperlink"/>
              </w:rPr>
              <w:t>2.2.1 Dissemination and exploitation of results</w:t>
            </w:r>
            <w:r w:rsidR="000B682F" w:rsidRPr="00B36BE6">
              <w:rPr>
                <w:webHidden/>
              </w:rPr>
              <w:tab/>
            </w:r>
            <w:r w:rsidR="000B682F" w:rsidRPr="00B36BE6">
              <w:rPr>
                <w:webHidden/>
              </w:rPr>
              <w:fldChar w:fldCharType="begin"/>
            </w:r>
            <w:r w:rsidR="000B682F" w:rsidRPr="00B36BE6">
              <w:rPr>
                <w:webHidden/>
              </w:rPr>
              <w:instrText xml:space="preserve"> PAGEREF _Toc3735392 \h </w:instrText>
            </w:r>
            <w:r w:rsidR="000B682F" w:rsidRPr="00B36BE6">
              <w:rPr>
                <w:webHidden/>
              </w:rPr>
            </w:r>
            <w:r w:rsidR="000B682F" w:rsidRPr="00B36BE6">
              <w:rPr>
                <w:webHidden/>
              </w:rPr>
              <w:fldChar w:fldCharType="separate"/>
            </w:r>
            <w:r w:rsidR="000B682F" w:rsidRPr="00B36BE6">
              <w:rPr>
                <w:webHidden/>
              </w:rPr>
              <w:t>34</w:t>
            </w:r>
            <w:r w:rsidR="000B682F" w:rsidRPr="00B36BE6">
              <w:rPr>
                <w:webHidden/>
              </w:rPr>
              <w:fldChar w:fldCharType="end"/>
            </w:r>
          </w:hyperlink>
        </w:p>
        <w:p w14:paraId="19D85A82" w14:textId="46F1791D" w:rsidR="000B682F" w:rsidRPr="00B36BE6" w:rsidRDefault="002664E8">
          <w:pPr>
            <w:pStyle w:val="TOC3"/>
            <w:tabs>
              <w:tab w:val="right" w:leader="dot" w:pos="9063"/>
            </w:tabs>
            <w:rPr>
              <w:rFonts w:asciiTheme="minorHAnsi" w:eastAsiaTheme="minorEastAsia" w:hAnsiTheme="minorHAnsi" w:cstheme="minorBidi"/>
              <w:i w:val="0"/>
              <w:iCs w:val="0"/>
              <w:sz w:val="24"/>
              <w:szCs w:val="24"/>
              <w:lang w:eastAsia="nl-NL"/>
            </w:rPr>
          </w:pPr>
          <w:hyperlink w:anchor="_Toc3735393" w:history="1">
            <w:r w:rsidR="000B682F" w:rsidRPr="00B36BE6">
              <w:rPr>
                <w:rStyle w:val="Hyperlink"/>
              </w:rPr>
              <w:t>2.2.2 Communication activities</w:t>
            </w:r>
            <w:r w:rsidR="000B682F" w:rsidRPr="00B36BE6">
              <w:rPr>
                <w:webHidden/>
              </w:rPr>
              <w:tab/>
            </w:r>
            <w:r w:rsidR="000B682F" w:rsidRPr="00B36BE6">
              <w:rPr>
                <w:webHidden/>
              </w:rPr>
              <w:fldChar w:fldCharType="begin"/>
            </w:r>
            <w:r w:rsidR="000B682F" w:rsidRPr="00B36BE6">
              <w:rPr>
                <w:webHidden/>
              </w:rPr>
              <w:instrText xml:space="preserve"> PAGEREF _Toc3735393 \h </w:instrText>
            </w:r>
            <w:r w:rsidR="000B682F" w:rsidRPr="00B36BE6">
              <w:rPr>
                <w:webHidden/>
              </w:rPr>
            </w:r>
            <w:r w:rsidR="000B682F" w:rsidRPr="00B36BE6">
              <w:rPr>
                <w:webHidden/>
              </w:rPr>
              <w:fldChar w:fldCharType="separate"/>
            </w:r>
            <w:r w:rsidR="000B682F" w:rsidRPr="00B36BE6">
              <w:rPr>
                <w:webHidden/>
              </w:rPr>
              <w:t>35</w:t>
            </w:r>
            <w:r w:rsidR="000B682F" w:rsidRPr="00B36BE6">
              <w:rPr>
                <w:webHidden/>
              </w:rPr>
              <w:fldChar w:fldCharType="end"/>
            </w:r>
          </w:hyperlink>
        </w:p>
        <w:p w14:paraId="1C14ED25" w14:textId="02EDEAB5" w:rsidR="000B682F" w:rsidRPr="00B36BE6" w:rsidRDefault="002664E8">
          <w:pPr>
            <w:pStyle w:val="TOC1"/>
            <w:tabs>
              <w:tab w:val="left" w:pos="440"/>
              <w:tab w:val="right" w:leader="dot" w:pos="9063"/>
            </w:tabs>
            <w:rPr>
              <w:rFonts w:asciiTheme="minorHAnsi" w:eastAsiaTheme="minorEastAsia" w:hAnsiTheme="minorHAnsi" w:cstheme="minorBidi"/>
              <w:b w:val="0"/>
              <w:bCs w:val="0"/>
              <w:caps w:val="0"/>
              <w:sz w:val="24"/>
              <w:szCs w:val="24"/>
              <w:lang w:eastAsia="nl-NL"/>
            </w:rPr>
          </w:pPr>
          <w:hyperlink w:anchor="_Toc3735394" w:history="1">
            <w:r w:rsidR="000B682F" w:rsidRPr="00B36BE6">
              <w:rPr>
                <w:rStyle w:val="Hyperlink"/>
              </w:rPr>
              <w:t>3.</w:t>
            </w:r>
            <w:r w:rsidR="000B682F" w:rsidRPr="00B36BE6">
              <w:rPr>
                <w:rFonts w:asciiTheme="minorHAnsi" w:eastAsiaTheme="minorEastAsia" w:hAnsiTheme="minorHAnsi" w:cstheme="minorBidi"/>
                <w:b w:val="0"/>
                <w:bCs w:val="0"/>
                <w:caps w:val="0"/>
                <w:sz w:val="24"/>
                <w:szCs w:val="24"/>
                <w:lang w:eastAsia="nl-NL"/>
              </w:rPr>
              <w:tab/>
            </w:r>
            <w:r w:rsidR="000B682F" w:rsidRPr="00B36BE6">
              <w:rPr>
                <w:rStyle w:val="Hyperlink"/>
              </w:rPr>
              <w:t>Implementation</w:t>
            </w:r>
            <w:r w:rsidR="000B682F" w:rsidRPr="00B36BE6">
              <w:rPr>
                <w:webHidden/>
              </w:rPr>
              <w:tab/>
            </w:r>
            <w:r w:rsidR="000B682F" w:rsidRPr="00B36BE6">
              <w:rPr>
                <w:webHidden/>
              </w:rPr>
              <w:fldChar w:fldCharType="begin"/>
            </w:r>
            <w:r w:rsidR="000B682F" w:rsidRPr="00B36BE6">
              <w:rPr>
                <w:webHidden/>
              </w:rPr>
              <w:instrText xml:space="preserve"> PAGEREF _Toc3735394 \h </w:instrText>
            </w:r>
            <w:r w:rsidR="000B682F" w:rsidRPr="00B36BE6">
              <w:rPr>
                <w:webHidden/>
              </w:rPr>
            </w:r>
            <w:r w:rsidR="000B682F" w:rsidRPr="00B36BE6">
              <w:rPr>
                <w:webHidden/>
              </w:rPr>
              <w:fldChar w:fldCharType="separate"/>
            </w:r>
            <w:r w:rsidR="000B682F" w:rsidRPr="00B36BE6">
              <w:rPr>
                <w:webHidden/>
              </w:rPr>
              <w:t>37</w:t>
            </w:r>
            <w:r w:rsidR="000B682F" w:rsidRPr="00B36BE6">
              <w:rPr>
                <w:webHidden/>
              </w:rPr>
              <w:fldChar w:fldCharType="end"/>
            </w:r>
          </w:hyperlink>
        </w:p>
        <w:p w14:paraId="69DA63F6" w14:textId="7D79619B" w:rsidR="000B682F" w:rsidRPr="00B36BE6" w:rsidRDefault="002664E8">
          <w:pPr>
            <w:pStyle w:val="TOC2"/>
            <w:tabs>
              <w:tab w:val="left" w:pos="880"/>
              <w:tab w:val="right" w:leader="dot" w:pos="9063"/>
            </w:tabs>
            <w:rPr>
              <w:rFonts w:asciiTheme="minorHAnsi" w:eastAsiaTheme="minorEastAsia" w:hAnsiTheme="minorHAnsi" w:cstheme="minorBidi"/>
              <w:smallCaps w:val="0"/>
              <w:sz w:val="24"/>
              <w:szCs w:val="24"/>
              <w:lang w:eastAsia="nl-NL"/>
            </w:rPr>
          </w:pPr>
          <w:hyperlink w:anchor="_Toc3735395" w:history="1">
            <w:r w:rsidR="000B682F" w:rsidRPr="00B36BE6">
              <w:rPr>
                <w:rStyle w:val="Hyperlink"/>
              </w:rPr>
              <w:t>3.1</w:t>
            </w:r>
            <w:r w:rsidR="000B682F" w:rsidRPr="00B36BE6">
              <w:rPr>
                <w:rFonts w:asciiTheme="minorHAnsi" w:eastAsiaTheme="minorEastAsia" w:hAnsiTheme="minorHAnsi" w:cstheme="minorBidi"/>
                <w:smallCaps w:val="0"/>
                <w:sz w:val="24"/>
                <w:szCs w:val="24"/>
                <w:lang w:eastAsia="nl-NL"/>
              </w:rPr>
              <w:tab/>
            </w:r>
            <w:r w:rsidR="000B682F" w:rsidRPr="00B36BE6">
              <w:rPr>
                <w:rStyle w:val="Hyperlink"/>
              </w:rPr>
              <w:t xml:space="preserve">Work plan </w:t>
            </w:r>
            <w:r w:rsidR="000B682F" w:rsidRPr="00B36BE6">
              <w:rPr>
                <w:rStyle w:val="Hyperlink"/>
                <w:bCs/>
              </w:rPr>
              <w:t xml:space="preserve">— </w:t>
            </w:r>
            <w:r w:rsidR="000B682F" w:rsidRPr="00B36BE6">
              <w:rPr>
                <w:rStyle w:val="Hyperlink"/>
              </w:rPr>
              <w:t>Work packages, deliverables</w:t>
            </w:r>
            <w:r w:rsidR="000B682F" w:rsidRPr="00B36BE6">
              <w:rPr>
                <w:webHidden/>
              </w:rPr>
              <w:tab/>
            </w:r>
            <w:r w:rsidR="000B682F" w:rsidRPr="00B36BE6">
              <w:rPr>
                <w:webHidden/>
              </w:rPr>
              <w:fldChar w:fldCharType="begin"/>
            </w:r>
            <w:r w:rsidR="000B682F" w:rsidRPr="00B36BE6">
              <w:rPr>
                <w:webHidden/>
              </w:rPr>
              <w:instrText xml:space="preserve"> PAGEREF _Toc3735395 \h </w:instrText>
            </w:r>
            <w:r w:rsidR="000B682F" w:rsidRPr="00B36BE6">
              <w:rPr>
                <w:webHidden/>
              </w:rPr>
            </w:r>
            <w:r w:rsidR="000B682F" w:rsidRPr="00B36BE6">
              <w:rPr>
                <w:webHidden/>
              </w:rPr>
              <w:fldChar w:fldCharType="separate"/>
            </w:r>
            <w:r w:rsidR="000B682F" w:rsidRPr="00B36BE6">
              <w:rPr>
                <w:webHidden/>
              </w:rPr>
              <w:t>37</w:t>
            </w:r>
            <w:r w:rsidR="000B682F" w:rsidRPr="00B36BE6">
              <w:rPr>
                <w:webHidden/>
              </w:rPr>
              <w:fldChar w:fldCharType="end"/>
            </w:r>
          </w:hyperlink>
        </w:p>
        <w:p w14:paraId="7A39B745" w14:textId="1D1F804C" w:rsidR="000B682F" w:rsidRPr="00B36BE6" w:rsidRDefault="002664E8">
          <w:pPr>
            <w:pStyle w:val="TOC2"/>
            <w:tabs>
              <w:tab w:val="left" w:pos="880"/>
              <w:tab w:val="right" w:leader="dot" w:pos="9063"/>
            </w:tabs>
            <w:rPr>
              <w:rFonts w:asciiTheme="minorHAnsi" w:eastAsiaTheme="minorEastAsia" w:hAnsiTheme="minorHAnsi" w:cstheme="minorBidi"/>
              <w:smallCaps w:val="0"/>
              <w:sz w:val="24"/>
              <w:szCs w:val="24"/>
              <w:lang w:eastAsia="nl-NL"/>
            </w:rPr>
          </w:pPr>
          <w:hyperlink w:anchor="_Toc3735396" w:history="1">
            <w:r w:rsidR="000B682F" w:rsidRPr="00B36BE6">
              <w:rPr>
                <w:rStyle w:val="Hyperlink"/>
              </w:rPr>
              <w:t>3.2</w:t>
            </w:r>
            <w:r w:rsidR="000B682F" w:rsidRPr="00B36BE6">
              <w:rPr>
                <w:rFonts w:asciiTheme="minorHAnsi" w:eastAsiaTheme="minorEastAsia" w:hAnsiTheme="minorHAnsi" w:cstheme="minorBidi"/>
                <w:smallCaps w:val="0"/>
                <w:sz w:val="24"/>
                <w:szCs w:val="24"/>
                <w:lang w:eastAsia="nl-NL"/>
              </w:rPr>
              <w:tab/>
            </w:r>
            <w:r w:rsidR="000B682F" w:rsidRPr="00B36BE6">
              <w:rPr>
                <w:rStyle w:val="Hyperlink"/>
              </w:rPr>
              <w:t>Management structure, milestones and procedures</w:t>
            </w:r>
            <w:r w:rsidR="000B682F" w:rsidRPr="00B36BE6">
              <w:rPr>
                <w:webHidden/>
              </w:rPr>
              <w:tab/>
            </w:r>
            <w:r w:rsidR="000B682F" w:rsidRPr="00B36BE6">
              <w:rPr>
                <w:webHidden/>
              </w:rPr>
              <w:fldChar w:fldCharType="begin"/>
            </w:r>
            <w:r w:rsidR="000B682F" w:rsidRPr="00B36BE6">
              <w:rPr>
                <w:webHidden/>
              </w:rPr>
              <w:instrText xml:space="preserve"> PAGEREF _Toc3735396 \h </w:instrText>
            </w:r>
            <w:r w:rsidR="000B682F" w:rsidRPr="00B36BE6">
              <w:rPr>
                <w:webHidden/>
              </w:rPr>
            </w:r>
            <w:r w:rsidR="000B682F" w:rsidRPr="00B36BE6">
              <w:rPr>
                <w:webHidden/>
              </w:rPr>
              <w:fldChar w:fldCharType="separate"/>
            </w:r>
            <w:r w:rsidR="000B682F" w:rsidRPr="00B36BE6">
              <w:rPr>
                <w:webHidden/>
              </w:rPr>
              <w:t>66</w:t>
            </w:r>
            <w:r w:rsidR="000B682F" w:rsidRPr="00B36BE6">
              <w:rPr>
                <w:webHidden/>
              </w:rPr>
              <w:fldChar w:fldCharType="end"/>
            </w:r>
          </w:hyperlink>
        </w:p>
        <w:p w14:paraId="1338C948" w14:textId="6CB4B001" w:rsidR="000B682F" w:rsidRPr="00B36BE6" w:rsidRDefault="002664E8">
          <w:pPr>
            <w:pStyle w:val="TOC3"/>
            <w:tabs>
              <w:tab w:val="right" w:leader="dot" w:pos="9063"/>
            </w:tabs>
            <w:rPr>
              <w:rFonts w:asciiTheme="minorHAnsi" w:eastAsiaTheme="minorEastAsia" w:hAnsiTheme="minorHAnsi" w:cstheme="minorBidi"/>
              <w:i w:val="0"/>
              <w:iCs w:val="0"/>
              <w:sz w:val="24"/>
              <w:szCs w:val="24"/>
              <w:lang w:eastAsia="nl-NL"/>
            </w:rPr>
          </w:pPr>
          <w:hyperlink w:anchor="_Toc3735397" w:history="1">
            <w:r w:rsidR="000B682F" w:rsidRPr="00B36BE6">
              <w:rPr>
                <w:rStyle w:val="Hyperlink"/>
              </w:rPr>
              <w:t>3.2.1 Management structure</w:t>
            </w:r>
            <w:r w:rsidR="000B682F" w:rsidRPr="00B36BE6">
              <w:rPr>
                <w:webHidden/>
              </w:rPr>
              <w:tab/>
            </w:r>
            <w:r w:rsidR="000B682F" w:rsidRPr="00B36BE6">
              <w:rPr>
                <w:webHidden/>
              </w:rPr>
              <w:fldChar w:fldCharType="begin"/>
            </w:r>
            <w:r w:rsidR="000B682F" w:rsidRPr="00B36BE6">
              <w:rPr>
                <w:webHidden/>
              </w:rPr>
              <w:instrText xml:space="preserve"> PAGEREF _Toc3735397 \h </w:instrText>
            </w:r>
            <w:r w:rsidR="000B682F" w:rsidRPr="00B36BE6">
              <w:rPr>
                <w:webHidden/>
              </w:rPr>
            </w:r>
            <w:r w:rsidR="000B682F" w:rsidRPr="00B36BE6">
              <w:rPr>
                <w:webHidden/>
              </w:rPr>
              <w:fldChar w:fldCharType="separate"/>
            </w:r>
            <w:r w:rsidR="000B682F" w:rsidRPr="00B36BE6">
              <w:rPr>
                <w:webHidden/>
              </w:rPr>
              <w:t>66</w:t>
            </w:r>
            <w:r w:rsidR="000B682F" w:rsidRPr="00B36BE6">
              <w:rPr>
                <w:webHidden/>
              </w:rPr>
              <w:fldChar w:fldCharType="end"/>
            </w:r>
          </w:hyperlink>
        </w:p>
        <w:p w14:paraId="048E8256" w14:textId="2D810888" w:rsidR="000B682F" w:rsidRPr="00B36BE6" w:rsidRDefault="002664E8">
          <w:pPr>
            <w:pStyle w:val="TOC3"/>
            <w:tabs>
              <w:tab w:val="right" w:leader="dot" w:pos="9063"/>
            </w:tabs>
            <w:rPr>
              <w:rFonts w:asciiTheme="minorHAnsi" w:eastAsiaTheme="minorEastAsia" w:hAnsiTheme="minorHAnsi" w:cstheme="minorBidi"/>
              <w:i w:val="0"/>
              <w:iCs w:val="0"/>
              <w:sz w:val="24"/>
              <w:szCs w:val="24"/>
              <w:lang w:eastAsia="nl-NL"/>
            </w:rPr>
          </w:pPr>
          <w:hyperlink w:anchor="_Toc3735398" w:history="1">
            <w:r w:rsidR="000B682F" w:rsidRPr="00B36BE6">
              <w:rPr>
                <w:rStyle w:val="Hyperlink"/>
              </w:rPr>
              <w:t>3.2.2 Meeting structure and communications</w:t>
            </w:r>
            <w:r w:rsidR="000B682F" w:rsidRPr="00B36BE6">
              <w:rPr>
                <w:webHidden/>
              </w:rPr>
              <w:tab/>
            </w:r>
            <w:r w:rsidR="000B682F" w:rsidRPr="00B36BE6">
              <w:rPr>
                <w:webHidden/>
              </w:rPr>
              <w:fldChar w:fldCharType="begin"/>
            </w:r>
            <w:r w:rsidR="000B682F" w:rsidRPr="00B36BE6">
              <w:rPr>
                <w:webHidden/>
              </w:rPr>
              <w:instrText xml:space="preserve"> PAGEREF _Toc3735398 \h </w:instrText>
            </w:r>
            <w:r w:rsidR="000B682F" w:rsidRPr="00B36BE6">
              <w:rPr>
                <w:webHidden/>
              </w:rPr>
            </w:r>
            <w:r w:rsidR="000B682F" w:rsidRPr="00B36BE6">
              <w:rPr>
                <w:webHidden/>
              </w:rPr>
              <w:fldChar w:fldCharType="separate"/>
            </w:r>
            <w:r w:rsidR="000B682F" w:rsidRPr="00B36BE6">
              <w:rPr>
                <w:webHidden/>
              </w:rPr>
              <w:t>71</w:t>
            </w:r>
            <w:r w:rsidR="000B682F" w:rsidRPr="00B36BE6">
              <w:rPr>
                <w:webHidden/>
              </w:rPr>
              <w:fldChar w:fldCharType="end"/>
            </w:r>
          </w:hyperlink>
        </w:p>
        <w:p w14:paraId="6A2AD30A" w14:textId="4B2AAE73" w:rsidR="000B682F" w:rsidRPr="00B36BE6" w:rsidRDefault="002664E8">
          <w:pPr>
            <w:pStyle w:val="TOC3"/>
            <w:tabs>
              <w:tab w:val="right" w:leader="dot" w:pos="9063"/>
            </w:tabs>
            <w:rPr>
              <w:rFonts w:asciiTheme="minorHAnsi" w:eastAsiaTheme="minorEastAsia" w:hAnsiTheme="minorHAnsi" w:cstheme="minorBidi"/>
              <w:i w:val="0"/>
              <w:iCs w:val="0"/>
              <w:sz w:val="24"/>
              <w:szCs w:val="24"/>
              <w:lang w:eastAsia="nl-NL"/>
            </w:rPr>
          </w:pPr>
          <w:hyperlink w:anchor="_Toc3735399" w:history="1">
            <w:r w:rsidR="000B682F" w:rsidRPr="00B36BE6">
              <w:rPr>
                <w:rStyle w:val="Hyperlink"/>
              </w:rPr>
              <w:t>3.2.3 Milestones</w:t>
            </w:r>
            <w:r w:rsidR="000B682F" w:rsidRPr="00B36BE6">
              <w:rPr>
                <w:webHidden/>
              </w:rPr>
              <w:tab/>
            </w:r>
            <w:r w:rsidR="000B682F" w:rsidRPr="00B36BE6">
              <w:rPr>
                <w:webHidden/>
              </w:rPr>
              <w:fldChar w:fldCharType="begin"/>
            </w:r>
            <w:r w:rsidR="000B682F" w:rsidRPr="00B36BE6">
              <w:rPr>
                <w:webHidden/>
              </w:rPr>
              <w:instrText xml:space="preserve"> PAGEREF _Toc3735399 \h </w:instrText>
            </w:r>
            <w:r w:rsidR="000B682F" w:rsidRPr="00B36BE6">
              <w:rPr>
                <w:webHidden/>
              </w:rPr>
            </w:r>
            <w:r w:rsidR="000B682F" w:rsidRPr="00B36BE6">
              <w:rPr>
                <w:webHidden/>
              </w:rPr>
              <w:fldChar w:fldCharType="separate"/>
            </w:r>
            <w:r w:rsidR="000B682F" w:rsidRPr="00B36BE6">
              <w:rPr>
                <w:webHidden/>
              </w:rPr>
              <w:t>73</w:t>
            </w:r>
            <w:r w:rsidR="000B682F" w:rsidRPr="00B36BE6">
              <w:rPr>
                <w:webHidden/>
              </w:rPr>
              <w:fldChar w:fldCharType="end"/>
            </w:r>
          </w:hyperlink>
        </w:p>
        <w:p w14:paraId="07EF1083" w14:textId="202AC5D1" w:rsidR="000B682F" w:rsidRPr="00B36BE6" w:rsidRDefault="002664E8">
          <w:pPr>
            <w:pStyle w:val="TOC3"/>
            <w:tabs>
              <w:tab w:val="right" w:leader="dot" w:pos="9063"/>
            </w:tabs>
            <w:rPr>
              <w:rFonts w:asciiTheme="minorHAnsi" w:eastAsiaTheme="minorEastAsia" w:hAnsiTheme="minorHAnsi" w:cstheme="minorBidi"/>
              <w:i w:val="0"/>
              <w:iCs w:val="0"/>
              <w:sz w:val="24"/>
              <w:szCs w:val="24"/>
              <w:lang w:eastAsia="nl-NL"/>
            </w:rPr>
          </w:pPr>
          <w:hyperlink w:anchor="_Toc3735400" w:history="1">
            <w:r w:rsidR="000B682F" w:rsidRPr="00B36BE6">
              <w:rPr>
                <w:rStyle w:val="Hyperlink"/>
              </w:rPr>
              <w:t>3.2.4 Risks and mitigation</w:t>
            </w:r>
            <w:r w:rsidR="000B682F" w:rsidRPr="00B36BE6">
              <w:rPr>
                <w:webHidden/>
              </w:rPr>
              <w:tab/>
            </w:r>
            <w:r w:rsidR="000B682F" w:rsidRPr="00B36BE6">
              <w:rPr>
                <w:webHidden/>
              </w:rPr>
              <w:fldChar w:fldCharType="begin"/>
            </w:r>
            <w:r w:rsidR="000B682F" w:rsidRPr="00B36BE6">
              <w:rPr>
                <w:webHidden/>
              </w:rPr>
              <w:instrText xml:space="preserve"> PAGEREF _Toc3735400 \h </w:instrText>
            </w:r>
            <w:r w:rsidR="000B682F" w:rsidRPr="00B36BE6">
              <w:rPr>
                <w:webHidden/>
              </w:rPr>
            </w:r>
            <w:r w:rsidR="000B682F" w:rsidRPr="00B36BE6">
              <w:rPr>
                <w:webHidden/>
              </w:rPr>
              <w:fldChar w:fldCharType="separate"/>
            </w:r>
            <w:r w:rsidR="000B682F" w:rsidRPr="00B36BE6">
              <w:rPr>
                <w:webHidden/>
              </w:rPr>
              <w:t>73</w:t>
            </w:r>
            <w:r w:rsidR="000B682F" w:rsidRPr="00B36BE6">
              <w:rPr>
                <w:webHidden/>
              </w:rPr>
              <w:fldChar w:fldCharType="end"/>
            </w:r>
          </w:hyperlink>
        </w:p>
        <w:p w14:paraId="795917F3" w14:textId="44ECE840" w:rsidR="000B682F" w:rsidRPr="00B36BE6" w:rsidRDefault="002664E8">
          <w:pPr>
            <w:pStyle w:val="TOC2"/>
            <w:tabs>
              <w:tab w:val="left" w:pos="880"/>
              <w:tab w:val="right" w:leader="dot" w:pos="9063"/>
            </w:tabs>
            <w:rPr>
              <w:rFonts w:asciiTheme="minorHAnsi" w:eastAsiaTheme="minorEastAsia" w:hAnsiTheme="minorHAnsi" w:cstheme="minorBidi"/>
              <w:smallCaps w:val="0"/>
              <w:sz w:val="24"/>
              <w:szCs w:val="24"/>
              <w:lang w:eastAsia="nl-NL"/>
            </w:rPr>
          </w:pPr>
          <w:hyperlink w:anchor="_Toc3735401" w:history="1">
            <w:r w:rsidR="000B682F" w:rsidRPr="00B36BE6">
              <w:rPr>
                <w:rStyle w:val="Hyperlink"/>
              </w:rPr>
              <w:t>3.3</w:t>
            </w:r>
            <w:r w:rsidR="000B682F" w:rsidRPr="00B36BE6">
              <w:rPr>
                <w:rFonts w:asciiTheme="minorHAnsi" w:eastAsiaTheme="minorEastAsia" w:hAnsiTheme="minorHAnsi" w:cstheme="minorBidi"/>
                <w:smallCaps w:val="0"/>
                <w:sz w:val="24"/>
                <w:szCs w:val="24"/>
                <w:lang w:eastAsia="nl-NL"/>
              </w:rPr>
              <w:tab/>
            </w:r>
            <w:r w:rsidR="000B682F" w:rsidRPr="00B36BE6">
              <w:rPr>
                <w:rStyle w:val="Hyperlink"/>
              </w:rPr>
              <w:t>Consortium as a whole</w:t>
            </w:r>
            <w:r w:rsidR="000B682F" w:rsidRPr="00B36BE6">
              <w:rPr>
                <w:webHidden/>
              </w:rPr>
              <w:tab/>
            </w:r>
            <w:r w:rsidR="000B682F" w:rsidRPr="00B36BE6">
              <w:rPr>
                <w:webHidden/>
              </w:rPr>
              <w:fldChar w:fldCharType="begin"/>
            </w:r>
            <w:r w:rsidR="000B682F" w:rsidRPr="00B36BE6">
              <w:rPr>
                <w:webHidden/>
              </w:rPr>
              <w:instrText xml:space="preserve"> PAGEREF _Toc3735401 \h </w:instrText>
            </w:r>
            <w:r w:rsidR="000B682F" w:rsidRPr="00B36BE6">
              <w:rPr>
                <w:webHidden/>
              </w:rPr>
            </w:r>
            <w:r w:rsidR="000B682F" w:rsidRPr="00B36BE6">
              <w:rPr>
                <w:webHidden/>
              </w:rPr>
              <w:fldChar w:fldCharType="separate"/>
            </w:r>
            <w:r w:rsidR="000B682F" w:rsidRPr="00B36BE6">
              <w:rPr>
                <w:webHidden/>
              </w:rPr>
              <w:t>75</w:t>
            </w:r>
            <w:r w:rsidR="000B682F" w:rsidRPr="00B36BE6">
              <w:rPr>
                <w:webHidden/>
              </w:rPr>
              <w:fldChar w:fldCharType="end"/>
            </w:r>
          </w:hyperlink>
        </w:p>
        <w:p w14:paraId="69F8C57A" w14:textId="72763E0A" w:rsidR="000B682F" w:rsidRPr="00B36BE6" w:rsidRDefault="002664E8">
          <w:pPr>
            <w:pStyle w:val="TOC2"/>
            <w:tabs>
              <w:tab w:val="left" w:pos="880"/>
              <w:tab w:val="right" w:leader="dot" w:pos="9063"/>
            </w:tabs>
            <w:rPr>
              <w:rFonts w:asciiTheme="minorHAnsi" w:eastAsiaTheme="minorEastAsia" w:hAnsiTheme="minorHAnsi" w:cstheme="minorBidi"/>
              <w:smallCaps w:val="0"/>
              <w:sz w:val="24"/>
              <w:szCs w:val="24"/>
              <w:lang w:eastAsia="nl-NL"/>
            </w:rPr>
          </w:pPr>
          <w:hyperlink w:anchor="_Toc3735402" w:history="1">
            <w:r w:rsidR="000B682F" w:rsidRPr="00B36BE6">
              <w:rPr>
                <w:rStyle w:val="Hyperlink"/>
              </w:rPr>
              <w:t>3.4</w:t>
            </w:r>
            <w:r w:rsidR="000B682F" w:rsidRPr="00B36BE6">
              <w:rPr>
                <w:rFonts w:asciiTheme="minorHAnsi" w:eastAsiaTheme="minorEastAsia" w:hAnsiTheme="minorHAnsi" w:cstheme="minorBidi"/>
                <w:smallCaps w:val="0"/>
                <w:sz w:val="24"/>
                <w:szCs w:val="24"/>
                <w:lang w:eastAsia="nl-NL"/>
              </w:rPr>
              <w:tab/>
            </w:r>
            <w:r w:rsidR="000B682F" w:rsidRPr="00B36BE6">
              <w:rPr>
                <w:rStyle w:val="Hyperlink"/>
              </w:rPr>
              <w:t>Resources to be committed</w:t>
            </w:r>
            <w:r w:rsidR="000B682F" w:rsidRPr="00B36BE6">
              <w:rPr>
                <w:webHidden/>
              </w:rPr>
              <w:tab/>
            </w:r>
            <w:r w:rsidR="000B682F" w:rsidRPr="00B36BE6">
              <w:rPr>
                <w:webHidden/>
              </w:rPr>
              <w:fldChar w:fldCharType="begin"/>
            </w:r>
            <w:r w:rsidR="000B682F" w:rsidRPr="00B36BE6">
              <w:rPr>
                <w:webHidden/>
              </w:rPr>
              <w:instrText xml:space="preserve"> PAGEREF _Toc3735402 \h </w:instrText>
            </w:r>
            <w:r w:rsidR="000B682F" w:rsidRPr="00B36BE6">
              <w:rPr>
                <w:webHidden/>
              </w:rPr>
            </w:r>
            <w:r w:rsidR="000B682F" w:rsidRPr="00B36BE6">
              <w:rPr>
                <w:webHidden/>
              </w:rPr>
              <w:fldChar w:fldCharType="separate"/>
            </w:r>
            <w:r w:rsidR="000B682F" w:rsidRPr="00B36BE6">
              <w:rPr>
                <w:webHidden/>
              </w:rPr>
              <w:t>76</w:t>
            </w:r>
            <w:r w:rsidR="000B682F" w:rsidRPr="00B36BE6">
              <w:rPr>
                <w:webHidden/>
              </w:rPr>
              <w:fldChar w:fldCharType="end"/>
            </w:r>
          </w:hyperlink>
        </w:p>
        <w:p w14:paraId="07BCD16F" w14:textId="0943968C" w:rsidR="000B682F" w:rsidRPr="00B36BE6" w:rsidRDefault="002664E8">
          <w:pPr>
            <w:pStyle w:val="TOC1"/>
            <w:tabs>
              <w:tab w:val="right" w:leader="dot" w:pos="9063"/>
            </w:tabs>
            <w:rPr>
              <w:rFonts w:asciiTheme="minorHAnsi" w:eastAsiaTheme="minorEastAsia" w:hAnsiTheme="minorHAnsi" w:cstheme="minorBidi"/>
              <w:b w:val="0"/>
              <w:bCs w:val="0"/>
              <w:caps w:val="0"/>
              <w:sz w:val="24"/>
              <w:szCs w:val="24"/>
              <w:lang w:eastAsia="nl-NL"/>
            </w:rPr>
          </w:pPr>
          <w:hyperlink w:anchor="_Toc3735403" w:history="1">
            <w:r w:rsidR="000B682F" w:rsidRPr="00B36BE6">
              <w:rPr>
                <w:rStyle w:val="Hyperlink"/>
              </w:rPr>
              <w:t>4. Members of the consortium</w:t>
            </w:r>
            <w:r w:rsidR="000B682F" w:rsidRPr="00B36BE6">
              <w:rPr>
                <w:webHidden/>
              </w:rPr>
              <w:tab/>
            </w:r>
            <w:r w:rsidR="000B682F" w:rsidRPr="00B36BE6">
              <w:rPr>
                <w:webHidden/>
              </w:rPr>
              <w:fldChar w:fldCharType="begin"/>
            </w:r>
            <w:r w:rsidR="000B682F" w:rsidRPr="00B36BE6">
              <w:rPr>
                <w:webHidden/>
              </w:rPr>
              <w:instrText xml:space="preserve"> PAGEREF _Toc3735403 \h </w:instrText>
            </w:r>
            <w:r w:rsidR="000B682F" w:rsidRPr="00B36BE6">
              <w:rPr>
                <w:webHidden/>
              </w:rPr>
            </w:r>
            <w:r w:rsidR="000B682F" w:rsidRPr="00B36BE6">
              <w:rPr>
                <w:webHidden/>
              </w:rPr>
              <w:fldChar w:fldCharType="separate"/>
            </w:r>
            <w:r w:rsidR="000B682F" w:rsidRPr="00B36BE6">
              <w:rPr>
                <w:webHidden/>
              </w:rPr>
              <w:t>78</w:t>
            </w:r>
            <w:r w:rsidR="000B682F" w:rsidRPr="00B36BE6">
              <w:rPr>
                <w:webHidden/>
              </w:rPr>
              <w:fldChar w:fldCharType="end"/>
            </w:r>
          </w:hyperlink>
        </w:p>
        <w:p w14:paraId="71BB4951" w14:textId="61E40561" w:rsidR="000B682F" w:rsidRPr="00B36BE6" w:rsidRDefault="002664E8">
          <w:pPr>
            <w:pStyle w:val="TOC2"/>
            <w:tabs>
              <w:tab w:val="right" w:leader="dot" w:pos="9063"/>
            </w:tabs>
            <w:rPr>
              <w:rFonts w:asciiTheme="minorHAnsi" w:eastAsiaTheme="minorEastAsia" w:hAnsiTheme="minorHAnsi" w:cstheme="minorBidi"/>
              <w:smallCaps w:val="0"/>
              <w:sz w:val="24"/>
              <w:szCs w:val="24"/>
              <w:lang w:eastAsia="nl-NL"/>
            </w:rPr>
          </w:pPr>
          <w:hyperlink w:anchor="_Toc3735404" w:history="1">
            <w:r w:rsidR="000B682F" w:rsidRPr="00B36BE6">
              <w:rPr>
                <w:rStyle w:val="Hyperlink"/>
              </w:rPr>
              <w:t>4.1. Participants (applicants)</w:t>
            </w:r>
            <w:r w:rsidR="000B682F" w:rsidRPr="00B36BE6">
              <w:rPr>
                <w:webHidden/>
              </w:rPr>
              <w:tab/>
            </w:r>
            <w:r w:rsidR="000B682F" w:rsidRPr="00B36BE6">
              <w:rPr>
                <w:webHidden/>
              </w:rPr>
              <w:fldChar w:fldCharType="begin"/>
            </w:r>
            <w:r w:rsidR="000B682F" w:rsidRPr="00B36BE6">
              <w:rPr>
                <w:webHidden/>
              </w:rPr>
              <w:instrText xml:space="preserve"> PAGEREF _Toc3735404 \h </w:instrText>
            </w:r>
            <w:r w:rsidR="000B682F" w:rsidRPr="00B36BE6">
              <w:rPr>
                <w:webHidden/>
              </w:rPr>
            </w:r>
            <w:r w:rsidR="000B682F" w:rsidRPr="00B36BE6">
              <w:rPr>
                <w:webHidden/>
              </w:rPr>
              <w:fldChar w:fldCharType="separate"/>
            </w:r>
            <w:r w:rsidR="000B682F" w:rsidRPr="00B36BE6">
              <w:rPr>
                <w:webHidden/>
              </w:rPr>
              <w:t>78</w:t>
            </w:r>
            <w:r w:rsidR="000B682F" w:rsidRPr="00B36BE6">
              <w:rPr>
                <w:webHidden/>
              </w:rPr>
              <w:fldChar w:fldCharType="end"/>
            </w:r>
          </w:hyperlink>
        </w:p>
        <w:p w14:paraId="38F898E5" w14:textId="61818B41" w:rsidR="000B682F" w:rsidRPr="00B36BE6" w:rsidRDefault="002664E8">
          <w:pPr>
            <w:pStyle w:val="TOC2"/>
            <w:tabs>
              <w:tab w:val="right" w:leader="dot" w:pos="9063"/>
            </w:tabs>
            <w:rPr>
              <w:rFonts w:asciiTheme="minorHAnsi" w:eastAsiaTheme="minorEastAsia" w:hAnsiTheme="minorHAnsi" w:cstheme="minorBidi"/>
              <w:smallCaps w:val="0"/>
              <w:sz w:val="24"/>
              <w:szCs w:val="24"/>
              <w:lang w:eastAsia="nl-NL"/>
            </w:rPr>
          </w:pPr>
          <w:hyperlink w:anchor="_Toc3735405" w:history="1">
            <w:r w:rsidR="000B682F" w:rsidRPr="00B36BE6">
              <w:rPr>
                <w:rStyle w:val="Hyperlink"/>
              </w:rPr>
              <w:t>4.2. Third parties involved in the project (including use of third-party resources)</w:t>
            </w:r>
            <w:r w:rsidR="000B682F" w:rsidRPr="00B36BE6">
              <w:rPr>
                <w:webHidden/>
              </w:rPr>
              <w:tab/>
            </w:r>
            <w:r w:rsidR="000B682F" w:rsidRPr="00B36BE6">
              <w:rPr>
                <w:webHidden/>
              </w:rPr>
              <w:fldChar w:fldCharType="begin"/>
            </w:r>
            <w:r w:rsidR="000B682F" w:rsidRPr="00B36BE6">
              <w:rPr>
                <w:webHidden/>
              </w:rPr>
              <w:instrText xml:space="preserve"> PAGEREF _Toc3735405 \h </w:instrText>
            </w:r>
            <w:r w:rsidR="000B682F" w:rsidRPr="00B36BE6">
              <w:rPr>
                <w:webHidden/>
              </w:rPr>
            </w:r>
            <w:r w:rsidR="000B682F" w:rsidRPr="00B36BE6">
              <w:rPr>
                <w:webHidden/>
              </w:rPr>
              <w:fldChar w:fldCharType="separate"/>
            </w:r>
            <w:r w:rsidR="000B682F" w:rsidRPr="00B36BE6">
              <w:rPr>
                <w:webHidden/>
              </w:rPr>
              <w:t>80</w:t>
            </w:r>
            <w:r w:rsidR="000B682F" w:rsidRPr="00B36BE6">
              <w:rPr>
                <w:webHidden/>
              </w:rPr>
              <w:fldChar w:fldCharType="end"/>
            </w:r>
          </w:hyperlink>
        </w:p>
        <w:p w14:paraId="340E5565" w14:textId="25065448" w:rsidR="000B682F" w:rsidRPr="00B36BE6" w:rsidRDefault="002664E8">
          <w:pPr>
            <w:pStyle w:val="TOC2"/>
            <w:tabs>
              <w:tab w:val="right" w:leader="dot" w:pos="9063"/>
            </w:tabs>
            <w:rPr>
              <w:rFonts w:asciiTheme="minorHAnsi" w:eastAsiaTheme="minorEastAsia" w:hAnsiTheme="minorHAnsi" w:cstheme="minorBidi"/>
              <w:smallCaps w:val="0"/>
              <w:sz w:val="24"/>
              <w:szCs w:val="24"/>
              <w:lang w:eastAsia="nl-NL"/>
            </w:rPr>
          </w:pPr>
          <w:hyperlink w:anchor="_Toc3735406" w:history="1">
            <w:r w:rsidR="000B682F" w:rsidRPr="00B36BE6">
              <w:rPr>
                <w:rStyle w:val="Hyperlink"/>
              </w:rPr>
              <w:t>4.3. Financial support to third parties</w:t>
            </w:r>
            <w:r w:rsidR="000B682F" w:rsidRPr="00B36BE6">
              <w:rPr>
                <w:webHidden/>
              </w:rPr>
              <w:tab/>
            </w:r>
            <w:r w:rsidR="000B682F" w:rsidRPr="00B36BE6">
              <w:rPr>
                <w:webHidden/>
              </w:rPr>
              <w:fldChar w:fldCharType="begin"/>
            </w:r>
            <w:r w:rsidR="000B682F" w:rsidRPr="00B36BE6">
              <w:rPr>
                <w:webHidden/>
              </w:rPr>
              <w:instrText xml:space="preserve"> PAGEREF _Toc3735406 \h </w:instrText>
            </w:r>
            <w:r w:rsidR="000B682F" w:rsidRPr="00B36BE6">
              <w:rPr>
                <w:webHidden/>
              </w:rPr>
            </w:r>
            <w:r w:rsidR="000B682F" w:rsidRPr="00B36BE6">
              <w:rPr>
                <w:webHidden/>
              </w:rPr>
              <w:fldChar w:fldCharType="separate"/>
            </w:r>
            <w:r w:rsidR="000B682F" w:rsidRPr="00B36BE6">
              <w:rPr>
                <w:webHidden/>
              </w:rPr>
              <w:t>81</w:t>
            </w:r>
            <w:r w:rsidR="000B682F" w:rsidRPr="00B36BE6">
              <w:rPr>
                <w:webHidden/>
              </w:rPr>
              <w:fldChar w:fldCharType="end"/>
            </w:r>
          </w:hyperlink>
        </w:p>
        <w:p w14:paraId="24EED31E" w14:textId="0B2AE3D8" w:rsidR="000B682F" w:rsidRPr="00B36BE6" w:rsidRDefault="002664E8">
          <w:pPr>
            <w:pStyle w:val="TOC1"/>
            <w:tabs>
              <w:tab w:val="right" w:leader="dot" w:pos="9063"/>
            </w:tabs>
            <w:rPr>
              <w:rFonts w:asciiTheme="minorHAnsi" w:eastAsiaTheme="minorEastAsia" w:hAnsiTheme="minorHAnsi" w:cstheme="minorBidi"/>
              <w:b w:val="0"/>
              <w:bCs w:val="0"/>
              <w:caps w:val="0"/>
              <w:sz w:val="24"/>
              <w:szCs w:val="24"/>
              <w:lang w:eastAsia="nl-NL"/>
            </w:rPr>
          </w:pPr>
          <w:hyperlink w:anchor="_Toc3735407" w:history="1">
            <w:r w:rsidR="000B682F" w:rsidRPr="00B36BE6">
              <w:rPr>
                <w:rStyle w:val="Hyperlink"/>
              </w:rPr>
              <w:t>5. Ethics and Security</w:t>
            </w:r>
            <w:r w:rsidR="000B682F" w:rsidRPr="00B36BE6">
              <w:rPr>
                <w:webHidden/>
              </w:rPr>
              <w:tab/>
            </w:r>
            <w:r w:rsidR="000B682F" w:rsidRPr="00B36BE6">
              <w:rPr>
                <w:webHidden/>
              </w:rPr>
              <w:fldChar w:fldCharType="begin"/>
            </w:r>
            <w:r w:rsidR="000B682F" w:rsidRPr="00B36BE6">
              <w:rPr>
                <w:webHidden/>
              </w:rPr>
              <w:instrText xml:space="preserve"> PAGEREF _Toc3735407 \h </w:instrText>
            </w:r>
            <w:r w:rsidR="000B682F" w:rsidRPr="00B36BE6">
              <w:rPr>
                <w:webHidden/>
              </w:rPr>
            </w:r>
            <w:r w:rsidR="000B682F" w:rsidRPr="00B36BE6">
              <w:rPr>
                <w:webHidden/>
              </w:rPr>
              <w:fldChar w:fldCharType="separate"/>
            </w:r>
            <w:r w:rsidR="000B682F" w:rsidRPr="00B36BE6">
              <w:rPr>
                <w:webHidden/>
              </w:rPr>
              <w:t>82</w:t>
            </w:r>
            <w:r w:rsidR="000B682F" w:rsidRPr="00B36BE6">
              <w:rPr>
                <w:webHidden/>
              </w:rPr>
              <w:fldChar w:fldCharType="end"/>
            </w:r>
          </w:hyperlink>
        </w:p>
        <w:p w14:paraId="7925EE0D" w14:textId="22D58A79" w:rsidR="000B682F" w:rsidRPr="00B36BE6" w:rsidRDefault="002664E8">
          <w:pPr>
            <w:pStyle w:val="TOC2"/>
            <w:tabs>
              <w:tab w:val="right" w:leader="dot" w:pos="9063"/>
            </w:tabs>
            <w:rPr>
              <w:rFonts w:asciiTheme="minorHAnsi" w:eastAsiaTheme="minorEastAsia" w:hAnsiTheme="minorHAnsi" w:cstheme="minorBidi"/>
              <w:smallCaps w:val="0"/>
              <w:sz w:val="24"/>
              <w:szCs w:val="24"/>
              <w:lang w:eastAsia="nl-NL"/>
            </w:rPr>
          </w:pPr>
          <w:hyperlink w:anchor="_Toc3735408" w:history="1">
            <w:r w:rsidR="000B682F" w:rsidRPr="00B36BE6">
              <w:rPr>
                <w:rStyle w:val="Hyperlink"/>
              </w:rPr>
              <w:t>5.1 Ethics</w:t>
            </w:r>
            <w:r w:rsidR="000B682F" w:rsidRPr="00B36BE6">
              <w:rPr>
                <w:webHidden/>
              </w:rPr>
              <w:tab/>
            </w:r>
            <w:r w:rsidR="000B682F" w:rsidRPr="00B36BE6">
              <w:rPr>
                <w:webHidden/>
              </w:rPr>
              <w:fldChar w:fldCharType="begin"/>
            </w:r>
            <w:r w:rsidR="000B682F" w:rsidRPr="00B36BE6">
              <w:rPr>
                <w:webHidden/>
              </w:rPr>
              <w:instrText xml:space="preserve"> PAGEREF _Toc3735408 \h </w:instrText>
            </w:r>
            <w:r w:rsidR="000B682F" w:rsidRPr="00B36BE6">
              <w:rPr>
                <w:webHidden/>
              </w:rPr>
            </w:r>
            <w:r w:rsidR="000B682F" w:rsidRPr="00B36BE6">
              <w:rPr>
                <w:webHidden/>
              </w:rPr>
              <w:fldChar w:fldCharType="separate"/>
            </w:r>
            <w:r w:rsidR="000B682F" w:rsidRPr="00B36BE6">
              <w:rPr>
                <w:webHidden/>
              </w:rPr>
              <w:t>82</w:t>
            </w:r>
            <w:r w:rsidR="000B682F" w:rsidRPr="00B36BE6">
              <w:rPr>
                <w:webHidden/>
              </w:rPr>
              <w:fldChar w:fldCharType="end"/>
            </w:r>
          </w:hyperlink>
        </w:p>
        <w:p w14:paraId="3F2A65DA" w14:textId="129497A8" w:rsidR="000B682F" w:rsidRPr="00B36BE6" w:rsidRDefault="002664E8">
          <w:pPr>
            <w:pStyle w:val="TOC2"/>
            <w:tabs>
              <w:tab w:val="right" w:leader="dot" w:pos="9063"/>
            </w:tabs>
            <w:rPr>
              <w:rFonts w:asciiTheme="minorHAnsi" w:eastAsiaTheme="minorEastAsia" w:hAnsiTheme="minorHAnsi" w:cstheme="minorBidi"/>
              <w:smallCaps w:val="0"/>
              <w:sz w:val="24"/>
              <w:szCs w:val="24"/>
              <w:lang w:eastAsia="nl-NL"/>
            </w:rPr>
          </w:pPr>
          <w:hyperlink w:anchor="_Toc3735409" w:history="1">
            <w:r w:rsidR="000B682F" w:rsidRPr="00B36BE6">
              <w:rPr>
                <w:rStyle w:val="Hyperlink"/>
              </w:rPr>
              <w:t xml:space="preserve">5.2 </w:t>
            </w:r>
            <w:r w:rsidR="000B682F" w:rsidRPr="00B36BE6">
              <w:rPr>
                <w:rStyle w:val="Hyperlink"/>
                <w:spacing w:val="1"/>
              </w:rPr>
              <w:t>S</w:t>
            </w:r>
            <w:r w:rsidR="000B682F" w:rsidRPr="00B36BE6">
              <w:rPr>
                <w:rStyle w:val="Hyperlink"/>
                <w:spacing w:val="-1"/>
              </w:rPr>
              <w:t>ec</w:t>
            </w:r>
            <w:r w:rsidR="000B682F" w:rsidRPr="00B36BE6">
              <w:rPr>
                <w:rStyle w:val="Hyperlink"/>
                <w:spacing w:val="1"/>
              </w:rPr>
              <w:t>u</w:t>
            </w:r>
            <w:r w:rsidR="000B682F" w:rsidRPr="00B36BE6">
              <w:rPr>
                <w:rStyle w:val="Hyperlink"/>
                <w:spacing w:val="-1"/>
              </w:rPr>
              <w:t>r</w:t>
            </w:r>
            <w:r w:rsidR="000B682F" w:rsidRPr="00B36BE6">
              <w:rPr>
                <w:rStyle w:val="Hyperlink"/>
              </w:rPr>
              <w:t>it</w:t>
            </w:r>
            <w:r w:rsidR="000B682F" w:rsidRPr="00B36BE6">
              <w:rPr>
                <w:rStyle w:val="Hyperlink"/>
                <w:spacing w:val="3"/>
              </w:rPr>
              <w:t>y</w:t>
            </w:r>
            <w:r w:rsidR="000B682F" w:rsidRPr="00B36BE6">
              <w:rPr>
                <w:webHidden/>
              </w:rPr>
              <w:tab/>
            </w:r>
            <w:r w:rsidR="000B682F" w:rsidRPr="00B36BE6">
              <w:rPr>
                <w:webHidden/>
              </w:rPr>
              <w:fldChar w:fldCharType="begin"/>
            </w:r>
            <w:r w:rsidR="000B682F" w:rsidRPr="00B36BE6">
              <w:rPr>
                <w:webHidden/>
              </w:rPr>
              <w:instrText xml:space="preserve"> PAGEREF _Toc3735409 \h </w:instrText>
            </w:r>
            <w:r w:rsidR="000B682F" w:rsidRPr="00B36BE6">
              <w:rPr>
                <w:webHidden/>
              </w:rPr>
            </w:r>
            <w:r w:rsidR="000B682F" w:rsidRPr="00B36BE6">
              <w:rPr>
                <w:webHidden/>
              </w:rPr>
              <w:fldChar w:fldCharType="separate"/>
            </w:r>
            <w:r w:rsidR="000B682F" w:rsidRPr="00B36BE6">
              <w:rPr>
                <w:webHidden/>
              </w:rPr>
              <w:t>83</w:t>
            </w:r>
            <w:r w:rsidR="000B682F" w:rsidRPr="00B36BE6">
              <w:rPr>
                <w:webHidden/>
              </w:rPr>
              <w:fldChar w:fldCharType="end"/>
            </w:r>
          </w:hyperlink>
        </w:p>
        <w:p w14:paraId="3930491A" w14:textId="00D33369" w:rsidR="00DE02FC" w:rsidRPr="00B36BE6" w:rsidRDefault="00DE02FC" w:rsidP="00D641D9">
          <w:r w:rsidRPr="00B36BE6">
            <w:rPr>
              <w:b/>
              <w:bCs/>
            </w:rPr>
            <w:fldChar w:fldCharType="end"/>
          </w:r>
        </w:p>
      </w:sdtContent>
    </w:sdt>
    <w:p w14:paraId="0C712F3C" w14:textId="77777777" w:rsidR="006E2E5B" w:rsidRPr="00B36BE6" w:rsidRDefault="006E2E5B" w:rsidP="00D641D9">
      <w:pPr>
        <w:pStyle w:val="Heading3"/>
        <w:rPr>
          <w:highlight w:val="green"/>
        </w:rPr>
      </w:pPr>
    </w:p>
    <w:p w14:paraId="34A48C09" w14:textId="77777777" w:rsidR="003D4D2C" w:rsidRPr="00B36BE6" w:rsidRDefault="008C020E" w:rsidP="00D641D9">
      <w:r w:rsidRPr="00B36BE6">
        <w:rPr>
          <w:highlight w:val="green"/>
        </w:rPr>
        <w:br w:type="page"/>
      </w:r>
    </w:p>
    <w:p w14:paraId="3D3F71A9" w14:textId="1CDE5F4E" w:rsidR="002B7D5B" w:rsidRPr="00B36BE6" w:rsidRDefault="003D4D2C" w:rsidP="00D641D9">
      <w:r w:rsidRPr="00B36BE6">
        <w:lastRenderedPageBreak/>
        <w:t xml:space="preserve">The proposal will be updated during the next weeks. Some parts need more work than others. </w:t>
      </w:r>
    </w:p>
    <w:p w14:paraId="4CE5AD9E" w14:textId="7682B8E1" w:rsidR="005B1F3D" w:rsidRPr="00B36BE6" w:rsidRDefault="005B1F3D" w:rsidP="00D641D9">
      <w:r w:rsidRPr="00B36BE6">
        <w:t xml:space="preserve">Please read and comment on everything you feel comfortable with. </w:t>
      </w:r>
      <w:r w:rsidR="00BB5274" w:rsidRPr="00B36BE6">
        <w:t xml:space="preserve">Please add information that fits both the overall text and the information in the WP. </w:t>
      </w:r>
      <w:r w:rsidRPr="00B36BE6">
        <w:t xml:space="preserve">Please add information using track changes. </w:t>
      </w:r>
    </w:p>
    <w:p w14:paraId="418AC754" w14:textId="77777777" w:rsidR="00BB5274" w:rsidRPr="00B36BE6" w:rsidRDefault="00BB5274" w:rsidP="00BB5274">
      <w:r w:rsidRPr="00B36BE6">
        <w:t>Furthermore, as WP descriptions should be no longer than 2 pages text from these WPs might be transferred to the overall text.</w:t>
      </w:r>
    </w:p>
    <w:p w14:paraId="040DAEFF" w14:textId="77777777" w:rsidR="00BB5274" w:rsidRPr="00B36BE6" w:rsidRDefault="00BB5274" w:rsidP="00BB5274">
      <w:r w:rsidRPr="00B36BE6">
        <w:t xml:space="preserve">The lay-out of the WPs is made as uniform as possible. </w:t>
      </w:r>
    </w:p>
    <w:p w14:paraId="1AC7AC04" w14:textId="77777777" w:rsidR="002B7D5B" w:rsidRPr="00B36BE6" w:rsidRDefault="003D4D2C" w:rsidP="00D641D9">
      <w:r w:rsidRPr="00B36BE6">
        <w:t xml:space="preserve">In the text </w:t>
      </w:r>
      <w:r w:rsidR="002B7D5B" w:rsidRPr="00B36BE6">
        <w:t>colours</w:t>
      </w:r>
      <w:r w:rsidRPr="00B36BE6">
        <w:t xml:space="preserve"> are added to guide members and collaborators to add crucial information</w:t>
      </w:r>
      <w:r w:rsidR="000F403E" w:rsidRPr="00B36BE6">
        <w:t xml:space="preserve"> (see below)</w:t>
      </w:r>
      <w:r w:rsidRPr="00B36BE6">
        <w:t>.</w:t>
      </w:r>
    </w:p>
    <w:p w14:paraId="4F033AB9" w14:textId="696F3457" w:rsidR="003D4D2C" w:rsidRPr="00B36BE6" w:rsidRDefault="005E31A2" w:rsidP="00D641D9">
      <w:r w:rsidRPr="00B36BE6">
        <w:t>Members of WP1 will implement all changes if applicable.</w:t>
      </w:r>
    </w:p>
    <w:p w14:paraId="1188BFE5" w14:textId="77777777" w:rsidR="002B7D5B" w:rsidRPr="00B36BE6" w:rsidRDefault="002B7D5B" w:rsidP="00D641D9"/>
    <w:p w14:paraId="767B07E6" w14:textId="30987845" w:rsidR="005E31A2" w:rsidRPr="00B36BE6" w:rsidRDefault="005E31A2" w:rsidP="00D641D9">
      <w:r w:rsidRPr="00B36BE6">
        <w:t>Legends:</w:t>
      </w:r>
    </w:p>
    <w:p w14:paraId="71599225" w14:textId="601CD783" w:rsidR="00441494" w:rsidRPr="00B36BE6" w:rsidRDefault="00EF2676" w:rsidP="00D641D9">
      <w:pPr>
        <w:rPr>
          <w:highlight w:val="green"/>
        </w:rPr>
      </w:pPr>
      <w:r w:rsidRPr="00B36BE6">
        <w:rPr>
          <w:color w:val="00B050"/>
          <w:sz w:val="24"/>
        </w:rPr>
        <w:t>Figures list</w:t>
      </w:r>
    </w:p>
    <w:p w14:paraId="3DC7621A" w14:textId="76C49B01" w:rsidR="00441494" w:rsidRPr="00B36BE6" w:rsidRDefault="00EF2676" w:rsidP="00D641D9">
      <w:pPr>
        <w:rPr>
          <w:color w:val="FF0000"/>
          <w:sz w:val="24"/>
        </w:rPr>
      </w:pPr>
      <w:r w:rsidRPr="00B36BE6">
        <w:rPr>
          <w:color w:val="FF0000"/>
          <w:sz w:val="24"/>
        </w:rPr>
        <w:t>Tables list</w:t>
      </w:r>
    </w:p>
    <w:p w14:paraId="1D81797A" w14:textId="6C09E810" w:rsidR="001C0045" w:rsidRPr="00B36BE6" w:rsidRDefault="001336C4" w:rsidP="00D641D9">
      <w:pPr>
        <w:rPr>
          <w:color w:val="7030A0"/>
          <w:sz w:val="24"/>
        </w:rPr>
      </w:pPr>
      <w:r w:rsidRPr="00B36BE6">
        <w:rPr>
          <w:color w:val="7030A0"/>
          <w:sz w:val="24"/>
        </w:rPr>
        <w:t>List of acronyms</w:t>
      </w:r>
    </w:p>
    <w:p w14:paraId="1C41D5AE" w14:textId="70D38F7F" w:rsidR="001971F9" w:rsidRPr="00B36BE6" w:rsidRDefault="001C0045" w:rsidP="00D641D9">
      <w:pPr>
        <w:rPr>
          <w:color w:val="00B0F0"/>
          <w:sz w:val="24"/>
        </w:rPr>
      </w:pPr>
      <w:r w:rsidRPr="00B36BE6">
        <w:rPr>
          <w:color w:val="00B0F0"/>
          <w:sz w:val="24"/>
        </w:rPr>
        <w:t>Remaining questions</w:t>
      </w:r>
    </w:p>
    <w:p w14:paraId="71699BE3" w14:textId="3FB4B7FD" w:rsidR="001971F9" w:rsidRPr="00B36BE6" w:rsidRDefault="001971F9" w:rsidP="00D641D9">
      <w:pPr>
        <w:rPr>
          <w:color w:val="31849B" w:themeColor="accent5" w:themeShade="BF"/>
          <w:sz w:val="24"/>
        </w:rPr>
      </w:pPr>
      <w:r w:rsidRPr="00B36BE6">
        <w:rPr>
          <w:color w:val="31849B" w:themeColor="accent5" w:themeShade="BF"/>
          <w:sz w:val="24"/>
        </w:rPr>
        <w:t>Open for check</w:t>
      </w:r>
    </w:p>
    <w:p w14:paraId="671E0355" w14:textId="7690C0C2" w:rsidR="00653F0C" w:rsidRPr="00B36BE6" w:rsidRDefault="001F1843" w:rsidP="00653F0C">
      <w:pPr>
        <w:pStyle w:val="Heading1"/>
      </w:pPr>
      <w:r w:rsidRPr="00B36BE6">
        <w:br w:type="page"/>
      </w:r>
      <w:bookmarkStart w:id="0" w:name="_Toc3735382"/>
      <w:r w:rsidR="00DC5B11" w:rsidRPr="00B36BE6">
        <w:lastRenderedPageBreak/>
        <w:t>1</w:t>
      </w:r>
      <w:r w:rsidR="00536C56" w:rsidRPr="00B36BE6">
        <w:t>.</w:t>
      </w:r>
      <w:r w:rsidR="00536C56" w:rsidRPr="00B36BE6">
        <w:tab/>
      </w:r>
      <w:r w:rsidR="00BC5A60" w:rsidRPr="00B36BE6">
        <w:t>Excellence</w:t>
      </w:r>
      <w:bookmarkEnd w:id="0"/>
    </w:p>
    <w:p w14:paraId="0B2553A8" w14:textId="77777777" w:rsidR="00441494" w:rsidRPr="00B36BE6" w:rsidRDefault="00441494" w:rsidP="00CB1D1A">
      <w:pPr>
        <w:pStyle w:val="Heading3"/>
      </w:pPr>
    </w:p>
    <w:p w14:paraId="6070648C" w14:textId="6CA4D8FD" w:rsidR="00653F0C" w:rsidRPr="00B36BE6" w:rsidRDefault="00653F0C" w:rsidP="00441494">
      <w:pPr>
        <w:pStyle w:val="Heading5"/>
      </w:pPr>
      <w:r w:rsidRPr="00B36BE6">
        <w:t>Why?</w:t>
      </w:r>
    </w:p>
    <w:p w14:paraId="3889A2F6" w14:textId="76F1C39C" w:rsidR="005666B0" w:rsidRPr="00B36BE6" w:rsidRDefault="001336C4" w:rsidP="00D641D9">
      <w:r w:rsidRPr="00B36BE6">
        <w:t xml:space="preserve">Imagine </w:t>
      </w:r>
      <w:r w:rsidR="00BF451A" w:rsidRPr="00B36BE6">
        <w:t>t</w:t>
      </w:r>
      <w:r w:rsidR="00504A08" w:rsidRPr="00B36BE6">
        <w:t xml:space="preserve">wo critically ill patients (A and B) </w:t>
      </w:r>
      <w:r w:rsidR="00E466F2" w:rsidRPr="00B36BE6">
        <w:t>who</w:t>
      </w:r>
      <w:r w:rsidR="00BF451A" w:rsidRPr="00B36BE6">
        <w:t xml:space="preserve"> </w:t>
      </w:r>
      <w:r w:rsidR="00504A08" w:rsidRPr="00B36BE6">
        <w:t>arrive a</w:t>
      </w:r>
      <w:r w:rsidR="00E42C55" w:rsidRPr="00B36BE6">
        <w:t>t the Intensive Care Unit (</w:t>
      </w:r>
      <w:r w:rsidR="00E42C55" w:rsidRPr="00B36BE6">
        <w:rPr>
          <w:color w:val="7030A0"/>
        </w:rPr>
        <w:t>ICU</w:t>
      </w:r>
      <w:r w:rsidR="00E42C55" w:rsidRPr="00B36BE6">
        <w:t xml:space="preserve">). Patient A is a </w:t>
      </w:r>
      <w:r w:rsidR="00D641D9" w:rsidRPr="00B36BE6">
        <w:t>65-year-old</w:t>
      </w:r>
      <w:r w:rsidR="00E42C55" w:rsidRPr="00B36BE6">
        <w:t xml:space="preserve"> male who has diabetes, hypertension and benign prostate hyperplasia. </w:t>
      </w:r>
      <w:r w:rsidR="00F76260" w:rsidRPr="00B36BE6">
        <w:t xml:space="preserve">He uses </w:t>
      </w:r>
      <w:r w:rsidR="00E42C55" w:rsidRPr="00B36BE6">
        <w:t xml:space="preserve">antihypertensive and anti-diabetic medication. Patient B is a </w:t>
      </w:r>
      <w:r w:rsidR="00D641D9" w:rsidRPr="00B36BE6">
        <w:t>57-year-old</w:t>
      </w:r>
      <w:r w:rsidR="00F76260" w:rsidRPr="00B36BE6">
        <w:t xml:space="preserve"> female who recently underwent</w:t>
      </w:r>
      <w:r w:rsidR="00E42C55" w:rsidRPr="00B36BE6">
        <w:t xml:space="preserve"> </w:t>
      </w:r>
      <w:r w:rsidR="00F76260" w:rsidRPr="00B36BE6">
        <w:t>cholecystectomy for gallstones</w:t>
      </w:r>
      <w:r w:rsidR="00E42C55" w:rsidRPr="00B36BE6">
        <w:t xml:space="preserve"> but has an otherwise insignificant medical history. Both patients are admitted to the ICU with acute respiratory insufficiency and bilateral pulmonary infiltrates detected </w:t>
      </w:r>
      <w:r w:rsidR="00F76260" w:rsidRPr="00B36BE6">
        <w:t>by</w:t>
      </w:r>
      <w:r w:rsidR="00E42C55" w:rsidRPr="00B36BE6">
        <w:t xml:space="preserve"> imaging techniques, with no apparent cardiac involvement, hence fulfilling the </w:t>
      </w:r>
      <w:r w:rsidR="001971F9" w:rsidRPr="00B36BE6">
        <w:t xml:space="preserve">criteria for </w:t>
      </w:r>
      <w:r w:rsidR="00E42C55" w:rsidRPr="00B36BE6">
        <w:t>Acute Respiratory Distress Syndrome (</w:t>
      </w:r>
      <w:r w:rsidR="00E42C55" w:rsidRPr="00B36BE6">
        <w:rPr>
          <w:color w:val="7030A0"/>
        </w:rPr>
        <w:t>ARDS</w:t>
      </w:r>
      <w:r w:rsidR="00E42C55" w:rsidRPr="00B36BE6">
        <w:t xml:space="preserve">) (a </w:t>
      </w:r>
      <w:r w:rsidR="00D641D9" w:rsidRPr="00B36BE6">
        <w:t>syndrome-based</w:t>
      </w:r>
      <w:r w:rsidR="00E42C55" w:rsidRPr="00B36BE6">
        <w:t xml:space="preserve"> diagnosis). They receive current state-of-the-art treatment: microbial cultures are obtained, e</w:t>
      </w:r>
      <w:r w:rsidR="001156BD" w:rsidRPr="00B36BE6">
        <w:t>mpiric</w:t>
      </w:r>
      <w:r w:rsidR="00E42C55" w:rsidRPr="00B36BE6">
        <w:t xml:space="preserve"> antibiotic t</w:t>
      </w:r>
      <w:r w:rsidR="001156BD" w:rsidRPr="00B36BE6">
        <w:t>herapy</w:t>
      </w:r>
      <w:r w:rsidR="00E42C55" w:rsidRPr="00B36BE6">
        <w:t xml:space="preserve"> is started (dose and type equal for all patients), </w:t>
      </w:r>
      <w:r w:rsidR="001156BD" w:rsidRPr="00B36BE6">
        <w:t>vasopressors are administered</w:t>
      </w:r>
      <w:r w:rsidR="00E42C55" w:rsidRPr="00B36BE6">
        <w:t xml:space="preserve"> for maintaining blood pressure (equal for all patients regardless of age, gender or medical history) and they are mechanically ventilated (with ‘optimal’ settings derived from large </w:t>
      </w:r>
      <w:r w:rsidR="00AA7620" w:rsidRPr="00B36BE6">
        <w:t>randomised trials</w:t>
      </w:r>
      <w:r w:rsidR="00E42C55" w:rsidRPr="00B36BE6">
        <w:t xml:space="preserve">). </w:t>
      </w:r>
      <w:r w:rsidR="00F76260" w:rsidRPr="00B36BE6">
        <w:t>Families are told we</w:t>
      </w:r>
      <w:r w:rsidR="00F16769" w:rsidRPr="00B36BE6">
        <w:t>, the caregivers,</w:t>
      </w:r>
      <w:r w:rsidR="00F76260" w:rsidRPr="00B36BE6">
        <w:t xml:space="preserve"> have no idea </w:t>
      </w:r>
      <w:r w:rsidR="008E3011" w:rsidRPr="00B36BE6">
        <w:t xml:space="preserve">what </w:t>
      </w:r>
      <w:r w:rsidR="00F76260" w:rsidRPr="00B36BE6">
        <w:t xml:space="preserve">their outcome will be. </w:t>
      </w:r>
      <w:r w:rsidR="00E42C55" w:rsidRPr="00B36BE6">
        <w:t xml:space="preserve">Patient A makes a quick recovery after a few days, while patient B deteriorates and despite </w:t>
      </w:r>
      <w:r w:rsidR="00AA7620" w:rsidRPr="00B36BE6">
        <w:t>maxim</w:t>
      </w:r>
      <w:r w:rsidR="00DD6FD7" w:rsidRPr="00B36BE6">
        <w:t>um</w:t>
      </w:r>
      <w:r w:rsidR="00E42C55" w:rsidRPr="00B36BE6">
        <w:t xml:space="preserve"> effort eventually dies.</w:t>
      </w:r>
    </w:p>
    <w:p w14:paraId="6336FFDB" w14:textId="77777777" w:rsidR="00F76260" w:rsidRPr="00B36BE6" w:rsidRDefault="009C7300" w:rsidP="00D641D9">
      <w:r w:rsidRPr="00B36BE6">
        <w:t>Each day caregivers have to make decisions for patients like A and B, determine treatments and give information on outcome to patients and relatives, w</w:t>
      </w:r>
      <w:r w:rsidR="00F76260" w:rsidRPr="00B36BE6">
        <w:t xml:space="preserve">hile frustrated by </w:t>
      </w:r>
      <w:r w:rsidRPr="00B36BE6">
        <w:t xml:space="preserve">a </w:t>
      </w:r>
      <w:r w:rsidR="00F76260" w:rsidRPr="00B36BE6">
        <w:t>lack of</w:t>
      </w:r>
      <w:r w:rsidRPr="00B36BE6">
        <w:t xml:space="preserve"> understanding of the complex patient conditions</w:t>
      </w:r>
      <w:r w:rsidR="00F76260" w:rsidRPr="00B36BE6">
        <w:t xml:space="preserve"> and causal mechanisms</w:t>
      </w:r>
      <w:r w:rsidRPr="00B36BE6">
        <w:t xml:space="preserve">. </w:t>
      </w:r>
    </w:p>
    <w:p w14:paraId="73CF52D2" w14:textId="7DE4F1DF" w:rsidR="008271D2" w:rsidRPr="00B36BE6" w:rsidRDefault="00F76260" w:rsidP="00D641D9">
      <w:r w:rsidRPr="00B36BE6">
        <w:t>The sickest patients, i.e. critically ill patients, in the hospital converge in the ICU: 3 million patients are estimated to be admitted to European ICUs every year.</w:t>
      </w:r>
      <w:r w:rsidRPr="00B36BE6">
        <w:rPr>
          <w:vertAlign w:val="superscript"/>
        </w:rPr>
        <w:t>1</w:t>
      </w:r>
      <w:r w:rsidRPr="00B36BE6">
        <w:t xml:space="preserve"> As a consequence, and independently of their </w:t>
      </w:r>
      <w:r w:rsidR="001156BD" w:rsidRPr="00B36BE6">
        <w:t xml:space="preserve">admission </w:t>
      </w:r>
      <w:r w:rsidRPr="00B36BE6">
        <w:t xml:space="preserve">diagnosis, ICU patients have the highest </w:t>
      </w:r>
      <w:r w:rsidR="000E460D" w:rsidRPr="00B36BE6">
        <w:t>multi</w:t>
      </w:r>
      <w:r w:rsidR="001156BD" w:rsidRPr="00B36BE6">
        <w:t>-</w:t>
      </w:r>
      <w:r w:rsidR="000E460D" w:rsidRPr="00B36BE6">
        <w:t>morbidit</w:t>
      </w:r>
      <w:r w:rsidR="001156BD" w:rsidRPr="00B36BE6">
        <w:t>y rate p</w:t>
      </w:r>
      <w:r w:rsidRPr="00B36BE6">
        <w:t>er patient, often with two or more diseases (chronic or acute) and medical conditions co-occurring at the same time.</w:t>
      </w:r>
      <w:r w:rsidR="008271D2" w:rsidRPr="00B36BE6">
        <w:t xml:space="preserve"> These patients suffer high rates of adverse outcomes, including a mortality rate of up to 60%, while those who survive have high rates of long-term mental (delirium up to 60%) and non-mental disorders (kidney failure 40%), and reduced quality-of-life.</w:t>
      </w:r>
      <w:r w:rsidR="008271D2" w:rsidRPr="00B36BE6">
        <w:rPr>
          <w:vertAlign w:val="superscript"/>
        </w:rPr>
        <w:t>2</w:t>
      </w:r>
      <w:r w:rsidR="008271D2" w:rsidRPr="00B36BE6">
        <w:t xml:space="preserve"> The ICU offers a unique window of opportunity to investigate causative mechanisms and improve their prognosis.</w:t>
      </w:r>
      <w:r w:rsidR="008271D2" w:rsidRPr="00B36BE6">
        <w:rPr>
          <w:vertAlign w:val="superscript"/>
        </w:rPr>
        <w:t>3</w:t>
      </w:r>
      <w:r w:rsidR="008271D2" w:rsidRPr="00B36BE6">
        <w:t xml:space="preserve"> Previous isolated research efforts failed to improve the ineffective treatment regimens used today in this highly heterogeneous patient population, primarily due to the lack of knowledge regarding the true underlying causes within individual patients.</w:t>
      </w:r>
      <w:r w:rsidR="008271D2" w:rsidRPr="00B36BE6">
        <w:rPr>
          <w:vertAlign w:val="superscript"/>
        </w:rPr>
        <w:t>4</w:t>
      </w:r>
      <w:r w:rsidR="008271D2" w:rsidRPr="00B36BE6">
        <w:t xml:space="preserve"> </w:t>
      </w:r>
    </w:p>
    <w:p w14:paraId="0C9A729B" w14:textId="62862DBA" w:rsidR="00E466F2" w:rsidRPr="00B36BE6" w:rsidRDefault="00F76260" w:rsidP="00D641D9">
      <w:r w:rsidRPr="00B36BE6">
        <w:t>Intensivist</w:t>
      </w:r>
      <w:r w:rsidR="008271D2" w:rsidRPr="00B36BE6">
        <w:t>s</w:t>
      </w:r>
      <w:r w:rsidR="009C7300" w:rsidRPr="00B36BE6">
        <w:t xml:space="preserve"> frequently observe that patients with originally different reasons for ICU admittance </w:t>
      </w:r>
      <w:r w:rsidR="008271D2" w:rsidRPr="00B36BE6">
        <w:t xml:space="preserve">may </w:t>
      </w:r>
      <w:r w:rsidR="006225B1" w:rsidRPr="00B36BE6">
        <w:t xml:space="preserve">nonetheless </w:t>
      </w:r>
      <w:r w:rsidR="008271D2" w:rsidRPr="00B36BE6">
        <w:t>evolve similar</w:t>
      </w:r>
      <w:r w:rsidR="006225B1" w:rsidRPr="00B36BE6">
        <w:t xml:space="preserve">ly, likely because </w:t>
      </w:r>
      <w:r w:rsidR="008271D2" w:rsidRPr="00B36BE6">
        <w:t>these patients</w:t>
      </w:r>
      <w:r w:rsidR="006225B1" w:rsidRPr="00B36BE6">
        <w:t>, despite presenting with different symptoms,</w:t>
      </w:r>
      <w:r w:rsidR="008271D2" w:rsidRPr="00B36BE6">
        <w:t xml:space="preserve"> </w:t>
      </w:r>
      <w:r w:rsidR="00082546" w:rsidRPr="00B36BE6">
        <w:t>are affected by the</w:t>
      </w:r>
      <w:r w:rsidR="006225B1" w:rsidRPr="00B36BE6">
        <w:t xml:space="preserve"> </w:t>
      </w:r>
      <w:r w:rsidR="00082546" w:rsidRPr="00B36BE6">
        <w:t xml:space="preserve">same </w:t>
      </w:r>
      <w:r w:rsidR="008271D2" w:rsidRPr="00B36BE6">
        <w:t>causal mechanisms</w:t>
      </w:r>
      <w:r w:rsidR="00082546" w:rsidRPr="00B36BE6">
        <w:t xml:space="preserve">. </w:t>
      </w:r>
      <w:r w:rsidR="00504A08" w:rsidRPr="00B36BE6">
        <w:t xml:space="preserve">Therefore, we urgently need </w:t>
      </w:r>
      <w:r w:rsidR="00026FED" w:rsidRPr="00B36BE6">
        <w:t xml:space="preserve">to explore </w:t>
      </w:r>
      <w:r w:rsidR="00D74A27" w:rsidRPr="00B36BE6">
        <w:t xml:space="preserve">the </w:t>
      </w:r>
      <w:r w:rsidR="00026FED" w:rsidRPr="00B36BE6">
        <w:t>potential</w:t>
      </w:r>
      <w:r w:rsidR="0007589C" w:rsidRPr="00B36BE6">
        <w:t>ly</w:t>
      </w:r>
      <w:r w:rsidR="00026FED" w:rsidRPr="00B36BE6">
        <w:t xml:space="preserve"> common path</w:t>
      </w:r>
      <w:r w:rsidR="00D641D9" w:rsidRPr="00B36BE6">
        <w:t>o</w:t>
      </w:r>
      <w:r w:rsidR="00026FED" w:rsidRPr="00B36BE6">
        <w:t xml:space="preserve">physiological causative mechanisms in different diseases and </w:t>
      </w:r>
      <w:r w:rsidR="00D74A27" w:rsidRPr="00B36BE6">
        <w:t xml:space="preserve">gain insight into </w:t>
      </w:r>
      <w:r w:rsidR="000835C8" w:rsidRPr="00B36BE6">
        <w:t>how, and why, patients A and B present so differently</w:t>
      </w:r>
      <w:r w:rsidR="00504A08" w:rsidRPr="00B36BE6">
        <w:t xml:space="preserve">. </w:t>
      </w:r>
    </w:p>
    <w:p w14:paraId="70B0081F" w14:textId="77777777" w:rsidR="00C10BA1" w:rsidRPr="00B36BE6" w:rsidRDefault="00BA79B6" w:rsidP="00CB1D1A">
      <w:pPr>
        <w:pStyle w:val="Heading4"/>
      </w:pPr>
      <w:r w:rsidRPr="00B36BE6">
        <w:t>Diagnostic challenge</w:t>
      </w:r>
    </w:p>
    <w:p w14:paraId="129169AA" w14:textId="4A7AC28B" w:rsidR="00D641D9" w:rsidRPr="00B36BE6" w:rsidRDefault="001156BD" w:rsidP="00D641D9">
      <w:pPr>
        <w:rPr>
          <w:color w:val="000000"/>
        </w:rPr>
      </w:pPr>
      <w:r w:rsidRPr="00B36BE6">
        <w:t>Virtually all patients present with multimorbidity upon ICU admission</w:t>
      </w:r>
      <w:r w:rsidR="00026FED" w:rsidRPr="00B36BE6">
        <w:t>.</w:t>
      </w:r>
      <w:r w:rsidR="00BA79B6" w:rsidRPr="00B36BE6">
        <w:t xml:space="preserve"> </w:t>
      </w:r>
      <w:r w:rsidR="00F5255C" w:rsidRPr="00B36BE6">
        <w:t xml:space="preserve">Of all interventions performed daily by intensivists, </w:t>
      </w:r>
      <w:r w:rsidR="00F5255C" w:rsidRPr="00B36BE6">
        <w:rPr>
          <w:bCs/>
        </w:rPr>
        <w:t xml:space="preserve">only </w:t>
      </w:r>
      <w:r w:rsidR="00026FED" w:rsidRPr="00B36BE6">
        <w:rPr>
          <w:bCs/>
        </w:rPr>
        <w:t xml:space="preserve">very few have </w:t>
      </w:r>
      <w:r w:rsidR="00F5255C" w:rsidRPr="00B36BE6">
        <w:rPr>
          <w:bCs/>
        </w:rPr>
        <w:t xml:space="preserve">been </w:t>
      </w:r>
      <w:r w:rsidR="00026FED" w:rsidRPr="00B36BE6">
        <w:rPr>
          <w:bCs/>
        </w:rPr>
        <w:t xml:space="preserve">proven </w:t>
      </w:r>
      <w:r w:rsidR="00F5255C" w:rsidRPr="00B36BE6">
        <w:rPr>
          <w:bCs/>
        </w:rPr>
        <w:t xml:space="preserve">to be </w:t>
      </w:r>
      <w:r w:rsidR="00026FED" w:rsidRPr="00B36BE6">
        <w:rPr>
          <w:bCs/>
        </w:rPr>
        <w:t xml:space="preserve">beneficial, likely due to </w:t>
      </w:r>
      <w:r w:rsidR="00026FED" w:rsidRPr="00B36BE6">
        <w:rPr>
          <w:color w:val="000000"/>
        </w:rPr>
        <w:t xml:space="preserve">lack of </w:t>
      </w:r>
      <w:r w:rsidRPr="00B36BE6">
        <w:rPr>
          <w:color w:val="000000"/>
        </w:rPr>
        <w:t>knowledge on</w:t>
      </w:r>
      <w:r w:rsidR="00026FED" w:rsidRPr="00B36BE6">
        <w:rPr>
          <w:color w:val="000000"/>
        </w:rPr>
        <w:t xml:space="preserve"> causal mechanism of diseases </w:t>
      </w:r>
      <w:r w:rsidR="00026FED" w:rsidRPr="00B36BE6">
        <w:t xml:space="preserve">of the group of </w:t>
      </w:r>
      <w:r w:rsidR="00026FED" w:rsidRPr="00B36BE6">
        <w:rPr>
          <w:bCs/>
        </w:rPr>
        <w:t xml:space="preserve">heterogeneous critically ill patients. </w:t>
      </w:r>
      <w:r w:rsidR="00026FED" w:rsidRPr="00B36BE6">
        <w:rPr>
          <w:color w:val="000000"/>
        </w:rPr>
        <w:t xml:space="preserve">This is illustrated by the use of many syndrome-based diagnoses. </w:t>
      </w:r>
      <w:r w:rsidR="00DA57DB" w:rsidRPr="00B36BE6">
        <w:rPr>
          <w:color w:val="000000"/>
        </w:rPr>
        <w:t xml:space="preserve">The first major challenge is to </w:t>
      </w:r>
      <w:r w:rsidR="00D17ED4" w:rsidRPr="00B36BE6">
        <w:rPr>
          <w:color w:val="000000"/>
        </w:rPr>
        <w:t>tackle the lack of knowledge on the causal mechanisms</w:t>
      </w:r>
      <w:r w:rsidR="00DA57DB" w:rsidRPr="00B36BE6">
        <w:rPr>
          <w:color w:val="000000"/>
        </w:rPr>
        <w:t>.</w:t>
      </w:r>
    </w:p>
    <w:p w14:paraId="18952380" w14:textId="77777777" w:rsidR="00C10BA1" w:rsidRPr="00B36BE6" w:rsidRDefault="00BA79B6" w:rsidP="00CB1D1A">
      <w:pPr>
        <w:pStyle w:val="Heading4"/>
      </w:pPr>
      <w:r w:rsidRPr="00B36BE6">
        <w:t>Short-term outcome challenge</w:t>
      </w:r>
    </w:p>
    <w:p w14:paraId="70AB5F6D" w14:textId="030D5423" w:rsidR="00802427" w:rsidRPr="00B36BE6" w:rsidRDefault="00C10BA1" w:rsidP="00D641D9">
      <w:r w:rsidRPr="00B36BE6">
        <w:t>P</w:t>
      </w:r>
      <w:r w:rsidR="00DA57DB" w:rsidRPr="00B36BE6">
        <w:t xml:space="preserve">atients in the ICU suffer numerous </w:t>
      </w:r>
      <w:r w:rsidR="00D641D9" w:rsidRPr="00B36BE6">
        <w:t>life-threatening</w:t>
      </w:r>
      <w:r w:rsidR="00DA57DB" w:rsidRPr="00B36BE6">
        <w:t xml:space="preserve"> events, such as sudden massive bleeding</w:t>
      </w:r>
      <w:r w:rsidR="00802427" w:rsidRPr="00B36BE6">
        <w:t>s</w:t>
      </w:r>
      <w:r w:rsidR="00DA57DB" w:rsidRPr="00B36BE6">
        <w:t xml:space="preserve"> or infection</w:t>
      </w:r>
      <w:r w:rsidR="00802427" w:rsidRPr="00B36BE6">
        <w:t>s</w:t>
      </w:r>
      <w:r w:rsidR="00DA57DB" w:rsidRPr="00B36BE6">
        <w:t>.</w:t>
      </w:r>
      <w:r w:rsidR="000E4257" w:rsidRPr="00B36BE6">
        <w:t xml:space="preserve"> </w:t>
      </w:r>
      <w:r w:rsidR="00F5255C" w:rsidRPr="00B36BE6">
        <w:t xml:space="preserve">Most will be </w:t>
      </w:r>
      <w:r w:rsidR="000E4257" w:rsidRPr="00B36BE6">
        <w:t>in a highly unstable disease state</w:t>
      </w:r>
      <w:r w:rsidR="00F5255C" w:rsidRPr="00B36BE6">
        <w:t>,</w:t>
      </w:r>
      <w:r w:rsidR="000E4257" w:rsidRPr="00B36BE6">
        <w:t xml:space="preserve"> </w:t>
      </w:r>
      <w:r w:rsidR="0088382B" w:rsidRPr="00B36BE6">
        <w:t xml:space="preserve">and at </w:t>
      </w:r>
      <w:r w:rsidR="000E4257" w:rsidRPr="00B36BE6">
        <w:t xml:space="preserve">a high risk of </w:t>
      </w:r>
      <w:r w:rsidR="0088382B" w:rsidRPr="00B36BE6">
        <w:t xml:space="preserve">sudden, </w:t>
      </w:r>
      <w:r w:rsidR="000E4257" w:rsidRPr="00B36BE6">
        <w:t xml:space="preserve">new events </w:t>
      </w:r>
      <w:r w:rsidR="0088382B" w:rsidRPr="00B36BE6">
        <w:t xml:space="preserve">likely </w:t>
      </w:r>
      <w:r w:rsidR="0088382B" w:rsidRPr="00B36BE6">
        <w:lastRenderedPageBreak/>
        <w:t>to lead to negative outcomes which can substantially worsen their short-term prognosis. Given how quickly these potentially devastating events may occur, t</w:t>
      </w:r>
      <w:r w:rsidR="000E4257" w:rsidRPr="00B36BE6">
        <w:t>he second major challenge is to</w:t>
      </w:r>
      <w:r w:rsidR="0088382B" w:rsidRPr="00B36BE6">
        <w:t xml:space="preserve"> better predict and</w:t>
      </w:r>
      <w:r w:rsidR="000E4257" w:rsidRPr="00B36BE6">
        <w:t xml:space="preserve"> </w:t>
      </w:r>
      <w:r w:rsidR="00D17ED4" w:rsidRPr="00B36BE6">
        <w:t xml:space="preserve">reduce </w:t>
      </w:r>
      <w:r w:rsidR="00734B05" w:rsidRPr="00B36BE6">
        <w:t xml:space="preserve">the risk of </w:t>
      </w:r>
      <w:r w:rsidR="0088382B" w:rsidRPr="00B36BE6">
        <w:t xml:space="preserve">patient </w:t>
      </w:r>
      <w:r w:rsidR="001156BD" w:rsidRPr="00B36BE6">
        <w:t>deterioration during</w:t>
      </w:r>
      <w:r w:rsidR="00D17ED4" w:rsidRPr="00B36BE6">
        <w:t xml:space="preserve"> ICU stay. </w:t>
      </w:r>
    </w:p>
    <w:p w14:paraId="73537322" w14:textId="77777777" w:rsidR="00C10BA1" w:rsidRPr="00B36BE6" w:rsidRDefault="00BA79B6" w:rsidP="00CB1D1A">
      <w:pPr>
        <w:pStyle w:val="Heading4"/>
      </w:pPr>
      <w:r w:rsidRPr="00B36BE6">
        <w:t>Long-term outcome challenge</w:t>
      </w:r>
    </w:p>
    <w:p w14:paraId="5B73EB72" w14:textId="6FDFCF14" w:rsidR="00BA79B6" w:rsidRPr="00B36BE6" w:rsidRDefault="00422F01" w:rsidP="00D641D9">
      <w:r w:rsidRPr="00B36BE6">
        <w:t xml:space="preserve">In addition to the high mortality rate among </w:t>
      </w:r>
      <w:r w:rsidR="00FC33BC" w:rsidRPr="00B36BE6">
        <w:t xml:space="preserve">critically </w:t>
      </w:r>
      <w:r w:rsidR="000E4257" w:rsidRPr="00B36BE6">
        <w:t>ill patients</w:t>
      </w:r>
      <w:r w:rsidRPr="00B36BE6">
        <w:t xml:space="preserve">, the rates of </w:t>
      </w:r>
      <w:r w:rsidR="000E4257" w:rsidRPr="00B36BE6">
        <w:t>long-term mental and non-mental disorders</w:t>
      </w:r>
      <w:r w:rsidRPr="00B36BE6">
        <w:t xml:space="preserve">, as well as </w:t>
      </w:r>
      <w:r w:rsidR="000E4257" w:rsidRPr="00B36BE6">
        <w:t>reduced quality-of-life</w:t>
      </w:r>
      <w:r w:rsidRPr="00B36BE6">
        <w:t xml:space="preserve"> for those who survive are also </w:t>
      </w:r>
      <w:r w:rsidR="00FD21FF" w:rsidRPr="00B36BE6">
        <w:t>exorbitantly</w:t>
      </w:r>
      <w:r w:rsidRPr="00B36BE6">
        <w:t xml:space="preserve"> high</w:t>
      </w:r>
      <w:r w:rsidR="000E4257" w:rsidRPr="00B36BE6">
        <w:t xml:space="preserve">. </w:t>
      </w:r>
      <w:r w:rsidR="00EB6A3C" w:rsidRPr="00B36BE6">
        <w:t xml:space="preserve">There is often insufficient attention given to </w:t>
      </w:r>
      <w:r w:rsidR="000E4257" w:rsidRPr="00B36BE6">
        <w:t>patient</w:t>
      </w:r>
      <w:r w:rsidR="00EB6A3C" w:rsidRPr="00B36BE6">
        <w:t>s’</w:t>
      </w:r>
      <w:r w:rsidR="000E4257" w:rsidRPr="00B36BE6">
        <w:t xml:space="preserve"> preferences </w:t>
      </w:r>
      <w:r w:rsidR="00EB6A3C" w:rsidRPr="00B36BE6">
        <w:t xml:space="preserve">regarding </w:t>
      </w:r>
      <w:r w:rsidR="00EA046D" w:rsidRPr="00B36BE6">
        <w:t xml:space="preserve">their </w:t>
      </w:r>
      <w:r w:rsidR="00EB6A3C" w:rsidRPr="00B36BE6">
        <w:t xml:space="preserve">own </w:t>
      </w:r>
      <w:r w:rsidR="000E4257" w:rsidRPr="00B36BE6">
        <w:t>outcomes</w:t>
      </w:r>
      <w:r w:rsidR="00EB6A3C" w:rsidRPr="00B36BE6">
        <w:t>,</w:t>
      </w:r>
      <w:r w:rsidR="000E4257" w:rsidRPr="00B36BE6">
        <w:t xml:space="preserve"> and </w:t>
      </w:r>
      <w:r w:rsidR="00EB6A3C" w:rsidRPr="00B36BE6">
        <w:t>caregivers are often not</w:t>
      </w:r>
      <w:r w:rsidR="000E4257" w:rsidRPr="00B36BE6">
        <w:t xml:space="preserve"> adequate</w:t>
      </w:r>
      <w:r w:rsidR="00EB6A3C" w:rsidRPr="00B36BE6">
        <w:t>ly equipped to</w:t>
      </w:r>
      <w:r w:rsidR="000E4257" w:rsidRPr="00B36BE6">
        <w:t xml:space="preserve"> </w:t>
      </w:r>
      <w:r w:rsidR="00C836E2" w:rsidRPr="00B36BE6">
        <w:t xml:space="preserve">predict </w:t>
      </w:r>
      <w:r w:rsidR="00EB6A3C" w:rsidRPr="00B36BE6">
        <w:t xml:space="preserve">and inform </w:t>
      </w:r>
      <w:r w:rsidR="00C836E2" w:rsidRPr="00B36BE6">
        <w:t xml:space="preserve">patients (and their families) </w:t>
      </w:r>
      <w:r w:rsidR="00EB6A3C" w:rsidRPr="00B36BE6">
        <w:t>of what outcome to expect</w:t>
      </w:r>
      <w:r w:rsidR="000E4257" w:rsidRPr="00B36BE6">
        <w:t xml:space="preserve">. </w:t>
      </w:r>
      <w:r w:rsidR="00C836E2" w:rsidRPr="00B36BE6">
        <w:t>The</w:t>
      </w:r>
      <w:r w:rsidR="00766FFE" w:rsidRPr="00B36BE6">
        <w:t>refore, the</w:t>
      </w:r>
      <w:r w:rsidR="00C836E2" w:rsidRPr="00B36BE6">
        <w:t xml:space="preserve"> third challenge is to improve patient</w:t>
      </w:r>
      <w:r w:rsidR="00EA046D" w:rsidRPr="00B36BE6">
        <w:t>-</w:t>
      </w:r>
      <w:r w:rsidR="002356DA" w:rsidRPr="00B36BE6">
        <w:t>centred</w:t>
      </w:r>
      <w:r w:rsidR="00EA046D" w:rsidRPr="00B36BE6">
        <w:t>-outcome evaluation and improve</w:t>
      </w:r>
      <w:r w:rsidR="00766FFE" w:rsidRPr="00B36BE6">
        <w:t xml:space="preserve"> outcome </w:t>
      </w:r>
      <w:r w:rsidR="00EA046D" w:rsidRPr="00B36BE6">
        <w:t xml:space="preserve">prognostication. </w:t>
      </w:r>
    </w:p>
    <w:p w14:paraId="052C90D7" w14:textId="77777777" w:rsidR="00C10BA1" w:rsidRPr="00B36BE6" w:rsidRDefault="00BA79B6" w:rsidP="00CB1D1A">
      <w:pPr>
        <w:pStyle w:val="Heading4"/>
      </w:pPr>
      <w:r w:rsidRPr="00B36BE6">
        <w:t>Research infrastructure challenge</w:t>
      </w:r>
    </w:p>
    <w:p w14:paraId="78765265" w14:textId="792DAB30" w:rsidR="00CB1D1A" w:rsidRPr="00B36BE6" w:rsidRDefault="000864FA" w:rsidP="00D641D9">
      <w:r w:rsidRPr="00B36BE6">
        <w:t>Data and expertise</w:t>
      </w:r>
      <w:r w:rsidR="000B1961" w:rsidRPr="00B36BE6">
        <w:t xml:space="preserve"> are </w:t>
      </w:r>
      <w:r w:rsidRPr="00B36BE6">
        <w:t>oftentimes fragmented, with an obvious, easily accessible multinational infrastructure to support joint research clearly lacking. The last decades of</w:t>
      </w:r>
      <w:r w:rsidR="00644F05" w:rsidRPr="00B36BE6">
        <w:t xml:space="preserve"> isolated research efforts in critical care </w:t>
      </w:r>
      <w:r w:rsidRPr="00B36BE6">
        <w:t xml:space="preserve">have </w:t>
      </w:r>
      <w:r w:rsidR="00644F05" w:rsidRPr="00B36BE6">
        <w:t>insufficient</w:t>
      </w:r>
      <w:r w:rsidR="00B62B39" w:rsidRPr="00B36BE6">
        <w:t>ly progressed in</w:t>
      </w:r>
      <w:r w:rsidR="00644F05" w:rsidRPr="00B36BE6">
        <w:t xml:space="preserve"> identif</w:t>
      </w:r>
      <w:r w:rsidR="00B62B39" w:rsidRPr="00B36BE6">
        <w:t>y</w:t>
      </w:r>
      <w:r w:rsidR="00644F05" w:rsidRPr="00B36BE6">
        <w:t>i</w:t>
      </w:r>
      <w:r w:rsidR="00B62B39" w:rsidRPr="00B36BE6">
        <w:t>ng</w:t>
      </w:r>
      <w:r w:rsidR="00644F05" w:rsidRPr="00B36BE6">
        <w:t xml:space="preserve"> causal </w:t>
      </w:r>
      <w:r w:rsidR="00B62B39" w:rsidRPr="00B36BE6">
        <w:t xml:space="preserve">disease </w:t>
      </w:r>
      <w:r w:rsidR="00644F05" w:rsidRPr="00B36BE6">
        <w:t>mechanisms. The fourth major challenge</w:t>
      </w:r>
      <w:r w:rsidR="00526D3A" w:rsidRPr="00B36BE6">
        <w:t xml:space="preserve"> is to set up </w:t>
      </w:r>
      <w:r w:rsidR="005B200B" w:rsidRPr="00B36BE6">
        <w:t>this</w:t>
      </w:r>
      <w:r w:rsidR="00526D3A" w:rsidRPr="00B36BE6">
        <w:t xml:space="preserve"> research infrastructure</w:t>
      </w:r>
      <w:r w:rsidR="00835848" w:rsidRPr="00B36BE6">
        <w:t>, not only for the</w:t>
      </w:r>
      <w:r w:rsidR="00526D3A" w:rsidRPr="00B36BE6">
        <w:t xml:space="preserve"> current project</w:t>
      </w:r>
      <w:r w:rsidR="00835848" w:rsidRPr="00B36BE6">
        <w:t xml:space="preserve">, but also for </w:t>
      </w:r>
      <w:r w:rsidR="00526D3A" w:rsidRPr="00B36BE6">
        <w:t>continued use in the future</w:t>
      </w:r>
      <w:r w:rsidR="00CB1D1A" w:rsidRPr="00B36BE6">
        <w:t>.</w:t>
      </w:r>
    </w:p>
    <w:p w14:paraId="5197AADA" w14:textId="0C23E175" w:rsidR="00BA79B6" w:rsidRPr="00B36BE6" w:rsidRDefault="00653F0C" w:rsidP="00441494">
      <w:pPr>
        <w:pStyle w:val="Heading5"/>
      </w:pPr>
      <w:r w:rsidRPr="00B36BE6">
        <w:t>How?</w:t>
      </w:r>
    </w:p>
    <w:p w14:paraId="3B9C84B4" w14:textId="7656C0C1" w:rsidR="00CB1D1A" w:rsidRPr="00B36BE6" w:rsidRDefault="00EE3A9B" w:rsidP="00D641D9">
      <w:r w:rsidRPr="00B36BE6">
        <w:t xml:space="preserve">Our established </w:t>
      </w:r>
      <w:r w:rsidR="00653F0C" w:rsidRPr="00B36BE6">
        <w:t>network</w:t>
      </w:r>
      <w:r w:rsidRPr="00B36BE6">
        <w:t xml:space="preserve"> of ICUs will collaborate with both</w:t>
      </w:r>
      <w:r w:rsidR="00653F0C" w:rsidRPr="00B36BE6">
        <w:t xml:space="preserve"> </w:t>
      </w:r>
      <w:r w:rsidRPr="00B36BE6">
        <w:t>experts</w:t>
      </w:r>
      <w:r w:rsidR="00653F0C" w:rsidRPr="00B36BE6">
        <w:t xml:space="preserve"> for outcome variables</w:t>
      </w:r>
      <w:r w:rsidRPr="00B36BE6">
        <w:t xml:space="preserve"> as well as </w:t>
      </w:r>
      <w:r w:rsidR="0045358F" w:rsidRPr="00B36BE6">
        <w:t xml:space="preserve">experts </w:t>
      </w:r>
      <w:r w:rsidRPr="00B36BE6">
        <w:t>from the field of</w:t>
      </w:r>
      <w:r w:rsidR="00653F0C" w:rsidRPr="00B36BE6">
        <w:t xml:space="preserve"> machine learning</w:t>
      </w:r>
      <w:r w:rsidRPr="00B36BE6">
        <w:t xml:space="preserve">. </w:t>
      </w:r>
      <w:r w:rsidR="009A39A4" w:rsidRPr="00B36BE6">
        <w:t>In contrast with previous isolated efforts</w:t>
      </w:r>
      <w:r w:rsidR="004A6380" w:rsidRPr="00B36BE6">
        <w:t>,</w:t>
      </w:r>
      <w:r w:rsidR="009A39A4" w:rsidRPr="00B36BE6">
        <w:t xml:space="preserve"> we will combine all types of variables and biomarkers</w:t>
      </w:r>
      <w:r w:rsidR="0045358F" w:rsidRPr="00B36BE6">
        <w:t xml:space="preserve"> gathered in contemporary databases following the European Union general data protection regulation</w:t>
      </w:r>
      <w:r w:rsidR="009A39A4" w:rsidRPr="00B36BE6">
        <w:t xml:space="preserve">. </w:t>
      </w:r>
      <w:r w:rsidRPr="00B36BE6">
        <w:t>Together</w:t>
      </w:r>
      <w:r w:rsidR="004A6380" w:rsidRPr="00B36BE6">
        <w:t>,</w:t>
      </w:r>
      <w:r w:rsidRPr="00B36BE6">
        <w:t xml:space="preserve"> these experts will analyse existing data from </w:t>
      </w:r>
      <w:r w:rsidR="00503C16" w:rsidRPr="00B36BE6">
        <w:t>existing</w:t>
      </w:r>
      <w:r w:rsidR="004A6380" w:rsidRPr="00B36BE6">
        <w:t xml:space="preserve"> </w:t>
      </w:r>
      <w:r w:rsidRPr="00B36BE6">
        <w:t>cohorts</w:t>
      </w:r>
      <w:r w:rsidR="002258B9" w:rsidRPr="00B36BE6">
        <w:t xml:space="preserve">, and collaborate to </w:t>
      </w:r>
      <w:r w:rsidRPr="00B36BE6">
        <w:t>create a large</w:t>
      </w:r>
      <w:r w:rsidR="00503C16" w:rsidRPr="00B36BE6">
        <w:t>, multinational</w:t>
      </w:r>
      <w:r w:rsidRPr="00B36BE6">
        <w:t xml:space="preserve"> prospective cohort study focussing on the diagnostic and prognostic challenges. The prognostic cohort will use the results of the retrospective studies and studies of the existing literature to build on all available knowledge.</w:t>
      </w:r>
    </w:p>
    <w:p w14:paraId="26275349" w14:textId="2B4BFF81" w:rsidR="00B27E27" w:rsidRPr="00B36BE6" w:rsidRDefault="00653F0C" w:rsidP="00441494">
      <w:pPr>
        <w:pStyle w:val="Heading5"/>
      </w:pPr>
      <w:r w:rsidRPr="00B36BE6">
        <w:t>What?</w:t>
      </w:r>
    </w:p>
    <w:p w14:paraId="57FAE956" w14:textId="7F8CAB13" w:rsidR="00653F0C" w:rsidRPr="00B36BE6" w:rsidRDefault="009A39A4" w:rsidP="0045358F">
      <w:r w:rsidRPr="00B36BE6">
        <w:rPr>
          <w:b/>
        </w:rPr>
        <w:t>HEALICS</w:t>
      </w:r>
      <w:r w:rsidRPr="00B36BE6">
        <w:t xml:space="preserve"> (unravelling </w:t>
      </w:r>
      <w:proofErr w:type="spellStart"/>
      <w:r w:rsidRPr="00B36BE6">
        <w:t>HEterogeneity</w:t>
      </w:r>
      <w:proofErr w:type="spellEnd"/>
      <w:r w:rsidRPr="00B36BE6">
        <w:t xml:space="preserve"> of </w:t>
      </w:r>
      <w:r w:rsidR="000E460D" w:rsidRPr="00B36BE6">
        <w:t>multi-morbidities</w:t>
      </w:r>
      <w:r w:rsidRPr="00B36BE6">
        <w:t xml:space="preserve"> using </w:t>
      </w:r>
      <w:proofErr w:type="spellStart"/>
      <w:r w:rsidRPr="00B36BE6">
        <w:t>mAchine</w:t>
      </w:r>
      <w:proofErr w:type="spellEnd"/>
      <w:r w:rsidRPr="00B36BE6">
        <w:t xml:space="preserve"> Learning in Intensive Care </w:t>
      </w:r>
      <w:proofErr w:type="spellStart"/>
      <w:r w:rsidRPr="00B36BE6">
        <w:t>patientS</w:t>
      </w:r>
      <w:proofErr w:type="spellEnd"/>
      <w:r w:rsidRPr="00B36BE6">
        <w:t>) will discover key physiologic, genetic, epigenetic</w:t>
      </w:r>
      <w:r w:rsidR="005F6196" w:rsidRPr="00B36BE6">
        <w:t>,</w:t>
      </w:r>
      <w:r w:rsidRPr="00B36BE6">
        <w:t xml:space="preserve"> and biomarker variables suggesting associations with underlying causative mechanisms. Fol</w:t>
      </w:r>
      <w:r w:rsidR="0045358F" w:rsidRPr="00B36BE6">
        <w:t xml:space="preserve">low-up </w:t>
      </w:r>
      <w:r w:rsidRPr="00B36BE6">
        <w:t>will allow testing for potentially causal relationships between multimorbidity, ICU-induced morbidities, long-term healthy recovery</w:t>
      </w:r>
      <w:r w:rsidR="00DA0C13" w:rsidRPr="00B36BE6">
        <w:t>,</w:t>
      </w:r>
      <w:r w:rsidRPr="00B36BE6">
        <w:t xml:space="preserve"> and quality-of-life. In addition, </w:t>
      </w:r>
      <w:r w:rsidR="0045358F" w:rsidRPr="00B36BE6">
        <w:t>w</w:t>
      </w:r>
      <w:r w:rsidRPr="00B36BE6">
        <w:t>e will improve the characterisation of patients</w:t>
      </w:r>
      <w:r w:rsidR="00932625" w:rsidRPr="00B36BE6">
        <w:t xml:space="preserve"> and their complex disease state</w:t>
      </w:r>
      <w:r w:rsidRPr="00B36BE6">
        <w:t xml:space="preserve"> upon admittance. We will shift the current diagnostic process away from syndrome-based classifications towards </w:t>
      </w:r>
      <w:r w:rsidR="00A6055E" w:rsidRPr="00B36BE6">
        <w:t xml:space="preserve">one based on </w:t>
      </w:r>
      <w:r w:rsidRPr="00B36BE6">
        <w:t>n</w:t>
      </w:r>
      <w:r w:rsidR="00146423" w:rsidRPr="00B36BE6">
        <w:t>ovel</w:t>
      </w:r>
      <w:r w:rsidRPr="00B36BE6">
        <w:t xml:space="preserve"> clustering of patients according to causal mechanisms. </w:t>
      </w:r>
      <w:r w:rsidR="0045358F" w:rsidRPr="00B36BE6">
        <w:t xml:space="preserve">We will improve patients’ outcome by reducing adverse event rates through a new dynamic alert tool. We will also improve the prognostication of </w:t>
      </w:r>
      <w:r w:rsidR="001156BD" w:rsidRPr="00B36BE6">
        <w:t>patients and</w:t>
      </w:r>
      <w:r w:rsidR="00146423" w:rsidRPr="00B36BE6">
        <w:t xml:space="preserve"> </w:t>
      </w:r>
      <w:r w:rsidR="0045358F" w:rsidRPr="00B36BE6">
        <w:t>improve their counselling by</w:t>
      </w:r>
      <w:r w:rsidR="002B5220" w:rsidRPr="00B36BE6">
        <w:t xml:space="preserve"> including an </w:t>
      </w:r>
      <w:r w:rsidR="0045358F" w:rsidRPr="00B36BE6">
        <w:t xml:space="preserve">evaluation of their mental status and cognitive function. </w:t>
      </w:r>
      <w:r w:rsidR="0035169D" w:rsidRPr="00B36BE6">
        <w:t xml:space="preserve">To optimally analyse such </w:t>
      </w:r>
      <w:r w:rsidR="008F7A1F" w:rsidRPr="00B36BE6">
        <w:t>high-dimensional and complex data, w</w:t>
      </w:r>
      <w:r w:rsidR="0045358F" w:rsidRPr="00B36BE6">
        <w:t xml:space="preserve">e will apply </w:t>
      </w:r>
      <w:r w:rsidR="008F7A1F" w:rsidRPr="00B36BE6">
        <w:t xml:space="preserve">and develop new </w:t>
      </w:r>
      <w:r w:rsidR="0045358F" w:rsidRPr="00B36BE6">
        <w:t>machine learning algorithms</w:t>
      </w:r>
      <w:r w:rsidR="00145C53" w:rsidRPr="00B36BE6">
        <w:t>, finally fulfilling the ICU’s long-time need for digitalization</w:t>
      </w:r>
      <w:r w:rsidR="008F7A1F" w:rsidRPr="00B36BE6">
        <w:t>.</w:t>
      </w:r>
      <w:r w:rsidR="0045358F" w:rsidRPr="00B36BE6">
        <w:t xml:space="preserve"> </w:t>
      </w:r>
      <w:r w:rsidR="00145C53" w:rsidRPr="00B36BE6">
        <w:t>Lastly</w:t>
      </w:r>
      <w:r w:rsidR="0045358F" w:rsidRPr="00B36BE6">
        <w:t xml:space="preserve">, we </w:t>
      </w:r>
      <w:r w:rsidR="00397337" w:rsidRPr="00B36BE6">
        <w:t xml:space="preserve">will </w:t>
      </w:r>
      <w:r w:rsidR="0045358F" w:rsidRPr="00B36BE6">
        <w:t>build an open</w:t>
      </w:r>
      <w:r w:rsidR="00397337" w:rsidRPr="00B36BE6">
        <w:t>,</w:t>
      </w:r>
      <w:r w:rsidR="0045358F" w:rsidRPr="00B36BE6">
        <w:t xml:space="preserve"> </w:t>
      </w:r>
      <w:r w:rsidRPr="00B36BE6">
        <w:t xml:space="preserve">multinational data infrastructure connecting existing cohorts to facilitate </w:t>
      </w:r>
      <w:r w:rsidR="00736050" w:rsidRPr="00B36BE6">
        <w:t xml:space="preserve">retrospective data analysis and setting up </w:t>
      </w:r>
      <w:r w:rsidRPr="00B36BE6">
        <w:t>future prospective studies.</w:t>
      </w:r>
    </w:p>
    <w:p w14:paraId="5B5AE1BE" w14:textId="440FEE67" w:rsidR="005666B0" w:rsidRPr="00B36BE6" w:rsidRDefault="00EC5572" w:rsidP="00D641D9">
      <w:r w:rsidRPr="00B36BE6">
        <w:t>Thanks to HEALICS,</w:t>
      </w:r>
      <w:r w:rsidR="00986212" w:rsidRPr="00B36BE6">
        <w:t xml:space="preserve"> patients C and D ICU-</w:t>
      </w:r>
      <w:r w:rsidR="00E676CE" w:rsidRPr="00B36BE6">
        <w:t>stay will not be the same as that of</w:t>
      </w:r>
      <w:r w:rsidR="00F16769" w:rsidRPr="00B36BE6">
        <w:t xml:space="preserve"> patient</w:t>
      </w:r>
      <w:r w:rsidR="00E676CE" w:rsidRPr="00B36BE6">
        <w:t>s</w:t>
      </w:r>
      <w:r w:rsidR="00F16769" w:rsidRPr="00B36BE6">
        <w:t xml:space="preserve"> A and B</w:t>
      </w:r>
      <w:r w:rsidR="00E676CE" w:rsidRPr="00B36BE6">
        <w:t xml:space="preserve">. Caregivers will be able to better estimate their outcomes, and the understanding gained into the individual disease mechanisms of these patients </w:t>
      </w:r>
      <w:r w:rsidR="00F16769" w:rsidRPr="00B36BE6">
        <w:t xml:space="preserve">will </w:t>
      </w:r>
      <w:r w:rsidR="00E676CE" w:rsidRPr="00B36BE6">
        <w:t xml:space="preserve">lead to </w:t>
      </w:r>
      <w:r w:rsidR="00F16769" w:rsidRPr="00B36BE6">
        <w:t>improve</w:t>
      </w:r>
      <w:r w:rsidR="00E676CE" w:rsidRPr="00B36BE6">
        <w:t>d</w:t>
      </w:r>
      <w:r w:rsidR="00F16769" w:rsidRPr="00B36BE6">
        <w:t xml:space="preserve"> care and </w:t>
      </w:r>
      <w:r w:rsidR="00E676CE" w:rsidRPr="00B36BE6">
        <w:t xml:space="preserve">subsequent </w:t>
      </w:r>
      <w:r w:rsidR="00F16769" w:rsidRPr="00B36BE6">
        <w:t>quality of life for patients</w:t>
      </w:r>
      <w:r w:rsidR="0063019F" w:rsidRPr="00B36BE6">
        <w:t xml:space="preserve"> and t</w:t>
      </w:r>
      <w:r w:rsidR="00F16769" w:rsidRPr="00B36BE6">
        <w:t>heir families.</w:t>
      </w:r>
    </w:p>
    <w:p w14:paraId="6252C594" w14:textId="77777777" w:rsidR="008B4F40" w:rsidRPr="00B36BE6" w:rsidRDefault="008B4F40" w:rsidP="00FE5E54">
      <w:pPr>
        <w:pStyle w:val="Heading2"/>
        <w:numPr>
          <w:ilvl w:val="1"/>
          <w:numId w:val="8"/>
        </w:numPr>
      </w:pPr>
      <w:bookmarkStart w:id="1" w:name="_Toc3735383"/>
      <w:r w:rsidRPr="00B36BE6">
        <w:lastRenderedPageBreak/>
        <w:t>Objectives</w:t>
      </w:r>
      <w:bookmarkEnd w:id="1"/>
      <w:r w:rsidRPr="00B36BE6">
        <w:t xml:space="preserve"> </w:t>
      </w:r>
    </w:p>
    <w:p w14:paraId="408395B8" w14:textId="4FC58113" w:rsidR="00884B9E" w:rsidRPr="00B36BE6" w:rsidRDefault="00B97457" w:rsidP="00D641D9">
      <w:r w:rsidRPr="00B36BE6">
        <w:t>The overall objective of HEALICS is to identify causative mechanisms of multimorbidity in the heterogeneous, critically ill ICU patient population</w:t>
      </w:r>
      <w:r w:rsidR="003F4446" w:rsidRPr="00B36BE6">
        <w:t>.</w:t>
      </w:r>
      <w:r w:rsidR="00884B9E" w:rsidRPr="00B36BE6">
        <w:t xml:space="preserve"> </w:t>
      </w:r>
    </w:p>
    <w:p w14:paraId="35566D98" w14:textId="43A87C8C" w:rsidR="00134F65" w:rsidRPr="00B36BE6" w:rsidRDefault="00C10BA1" w:rsidP="00D641D9">
      <w:r w:rsidRPr="00B36BE6">
        <w:rPr>
          <w:noProof/>
          <w:lang w:val="nl-NL" w:eastAsia="nl-NL"/>
        </w:rPr>
        <mc:AlternateContent>
          <mc:Choice Requires="wps">
            <w:drawing>
              <wp:anchor distT="0" distB="0" distL="114300" distR="114300" simplePos="0" relativeHeight="251660288" behindDoc="0" locked="0" layoutInCell="1" allowOverlap="1" wp14:anchorId="6C6D6750" wp14:editId="53DCF5C4">
                <wp:simplePos x="0" y="0"/>
                <wp:positionH relativeFrom="column">
                  <wp:posOffset>6350</wp:posOffset>
                </wp:positionH>
                <wp:positionV relativeFrom="paragraph">
                  <wp:posOffset>1196340</wp:posOffset>
                </wp:positionV>
                <wp:extent cx="5842635" cy="2035175"/>
                <wp:effectExtent l="0" t="0" r="12065" b="18415"/>
                <wp:wrapSquare wrapText="bothSides"/>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635" cy="2035175"/>
                        </a:xfrm>
                        <a:prstGeom prst="rect">
                          <a:avLst/>
                        </a:prstGeom>
                        <a:solidFill>
                          <a:schemeClr val="bg1">
                            <a:lumMod val="95000"/>
                          </a:schemeClr>
                        </a:solidFill>
                        <a:ln w="12700">
                          <a:solidFill>
                            <a:schemeClr val="bg1">
                              <a:lumMod val="50000"/>
                            </a:schemeClr>
                          </a:solidFill>
                          <a:miter lim="800000"/>
                          <a:headEnd/>
                          <a:tailEnd/>
                        </a:ln>
                      </wps:spPr>
                      <wps:txbx>
                        <w:txbxContent>
                          <w:p w14:paraId="5C3E8747" w14:textId="3210D528" w:rsidR="006B0AA7" w:rsidRPr="00346A4F" w:rsidRDefault="006B0AA7" w:rsidP="00D641D9">
                            <w:pPr>
                              <w:rPr>
                                <w:rStyle w:val="Emphasis"/>
                              </w:rPr>
                            </w:pPr>
                            <w:r w:rsidRPr="001156BD">
                              <w:rPr>
                                <w:rStyle w:val="Emphasis"/>
                              </w:rPr>
                              <w:t>The overall objective of HEALICS is to identify common causal mechanisms and pathways in multimorbid disease in the highly heterogenous critically ill population. Achieving this rests on four pillars:</w:t>
                            </w:r>
                          </w:p>
                          <w:p w14:paraId="3E88A5D4" w14:textId="3FDFF026" w:rsidR="006B0AA7" w:rsidRPr="00346A4F" w:rsidRDefault="006B0AA7" w:rsidP="00FE5E54">
                            <w:pPr>
                              <w:pStyle w:val="ListParagraph"/>
                              <w:numPr>
                                <w:ilvl w:val="0"/>
                                <w:numId w:val="9"/>
                              </w:numPr>
                              <w:rPr>
                                <w:rStyle w:val="Emphasis"/>
                              </w:rPr>
                            </w:pPr>
                            <w:r>
                              <w:rPr>
                                <w:rStyle w:val="Emphasis"/>
                              </w:rPr>
                              <w:t>Improving</w:t>
                            </w:r>
                            <w:r w:rsidRPr="00346A4F">
                              <w:rPr>
                                <w:rStyle w:val="Emphasis"/>
                              </w:rPr>
                              <w:t xml:space="preserve"> the characterisation of patients and to identify causative mechanisms of multimorbidity. </w:t>
                            </w:r>
                          </w:p>
                          <w:p w14:paraId="6248AAFB" w14:textId="14F16B72" w:rsidR="006B0AA7" w:rsidRPr="00346A4F" w:rsidRDefault="006B0AA7" w:rsidP="00FE5E54">
                            <w:pPr>
                              <w:pStyle w:val="ListParagraph"/>
                              <w:numPr>
                                <w:ilvl w:val="0"/>
                                <w:numId w:val="9"/>
                              </w:numPr>
                              <w:rPr>
                                <w:rStyle w:val="Emphasis"/>
                              </w:rPr>
                            </w:pPr>
                            <w:r>
                              <w:rPr>
                                <w:rStyle w:val="Emphasis"/>
                              </w:rPr>
                              <w:t>Reducing</w:t>
                            </w:r>
                            <w:r w:rsidRPr="00346A4F">
                              <w:rPr>
                                <w:rStyle w:val="Emphasis"/>
                              </w:rPr>
                              <w:t xml:space="preserve"> the occurrence of new morbidities associated with events while patients are admitted to the ICU. </w:t>
                            </w:r>
                          </w:p>
                          <w:p w14:paraId="66861518" w14:textId="46B132EB" w:rsidR="006B0AA7" w:rsidRPr="00346A4F" w:rsidRDefault="006B0AA7" w:rsidP="00FE5E54">
                            <w:pPr>
                              <w:pStyle w:val="ListParagraph"/>
                              <w:numPr>
                                <w:ilvl w:val="0"/>
                                <w:numId w:val="9"/>
                              </w:numPr>
                              <w:rPr>
                                <w:rStyle w:val="Emphasis"/>
                              </w:rPr>
                            </w:pPr>
                            <w:r>
                              <w:rPr>
                                <w:rStyle w:val="Emphasis"/>
                              </w:rPr>
                              <w:t>Improving</w:t>
                            </w:r>
                            <w:r w:rsidRPr="00346A4F">
                              <w:rPr>
                                <w:rStyle w:val="Emphasis"/>
                              </w:rPr>
                              <w:t xml:space="preserve"> the patient-</w:t>
                            </w:r>
                            <w:r>
                              <w:rPr>
                                <w:rStyle w:val="Emphasis"/>
                              </w:rPr>
                              <w:t>centred</w:t>
                            </w:r>
                            <w:r w:rsidRPr="00346A4F">
                              <w:rPr>
                                <w:rStyle w:val="Emphasis"/>
                              </w:rPr>
                              <w:t xml:space="preserve"> long-term outcome estimation for individuals to inform treatment decisions.</w:t>
                            </w:r>
                          </w:p>
                          <w:p w14:paraId="6A928AD3" w14:textId="7401135F" w:rsidR="006B0AA7" w:rsidRPr="00346A4F" w:rsidRDefault="006B0AA7" w:rsidP="00FE5E54">
                            <w:pPr>
                              <w:pStyle w:val="ListParagraph"/>
                              <w:numPr>
                                <w:ilvl w:val="0"/>
                                <w:numId w:val="9"/>
                              </w:numPr>
                              <w:rPr>
                                <w:rStyle w:val="Emphasis"/>
                              </w:rPr>
                            </w:pPr>
                            <w:r>
                              <w:rPr>
                                <w:rStyle w:val="Emphasis"/>
                              </w:rPr>
                              <w:t>D</w:t>
                            </w:r>
                            <w:r w:rsidRPr="001156BD">
                              <w:rPr>
                                <w:rStyle w:val="Emphasis"/>
                              </w:rPr>
                              <w:t>eveloping a sustainable, multinational and long-term infrastructure for critical care research</w:t>
                            </w:r>
                            <w:r w:rsidRPr="00346A4F">
                              <w:rPr>
                                <w:rStyle w:val="Emphasis"/>
                              </w:rPr>
                              <w:t>.</w:t>
                            </w:r>
                          </w:p>
                        </w:txbxContent>
                      </wps:txbx>
                      <wps:bodyPr rot="0" vert="horz" wrap="square" lIns="108000" tIns="108000" rIns="108000" bIns="10800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C6D6750" id="_x0000_t202" coordsize="21600,21600" o:spt="202" path="m,l,21600r21600,l21600,xe">
                <v:stroke joinstyle="miter"/>
                <v:path gradientshapeok="t" o:connecttype="rect"/>
              </v:shapetype>
              <v:shape id="Tekstvak 2" o:spid="_x0000_s1026" type="#_x0000_t202" style="position:absolute;left:0;text-align:left;margin-left:.5pt;margin-top:94.2pt;width:460.05pt;height:16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" fillcolor="#f2f2f2 [3052]" strokecolor="#7f7f7f [1612]" strokeweight="1pt">
                <v:textbox style="mso-fit-shape-to-text:t" inset="3mm,3mm,3mm,3mm">
                  <w:txbxContent>
                    <w:p w14:paraId="5C3E8747" w14:textId="3210D528" w:rsidR="006B0AA7" w:rsidRPr="00346A4F" w:rsidRDefault="006B0AA7" w:rsidP="00D641D9">
                      <w:pPr>
                        <w:rPr>
                          <w:rStyle w:val="Emphasis"/>
                        </w:rPr>
                      </w:pPr>
                      <w:r w:rsidRPr="001156BD">
                        <w:rPr>
                          <w:rStyle w:val="Emphasis"/>
                        </w:rPr>
                        <w:t>The overall objective of HEALICS is to identify common causal mechanisms and pathways in multimorbid disease in the highly heterogenous critically ill population. Achieving this rests on four pillars:</w:t>
                      </w:r>
                    </w:p>
                    <w:p w14:paraId="3E88A5D4" w14:textId="3FDFF026" w:rsidR="006B0AA7" w:rsidRPr="00346A4F" w:rsidRDefault="006B0AA7" w:rsidP="00FE5E54">
                      <w:pPr>
                        <w:pStyle w:val="ListParagraph"/>
                        <w:numPr>
                          <w:ilvl w:val="0"/>
                          <w:numId w:val="9"/>
                        </w:numPr>
                        <w:rPr>
                          <w:rStyle w:val="Emphasis"/>
                        </w:rPr>
                      </w:pPr>
                      <w:r>
                        <w:rPr>
                          <w:rStyle w:val="Emphasis"/>
                        </w:rPr>
                        <w:t>Improving</w:t>
                      </w:r>
                      <w:r w:rsidRPr="00346A4F">
                        <w:rPr>
                          <w:rStyle w:val="Emphasis"/>
                        </w:rPr>
                        <w:t xml:space="preserve"> the characterisation of patients and to identify causative mechanisms of multimorbidity. </w:t>
                      </w:r>
                    </w:p>
                    <w:p w14:paraId="6248AAFB" w14:textId="14F16B72" w:rsidR="006B0AA7" w:rsidRPr="00346A4F" w:rsidRDefault="006B0AA7" w:rsidP="00FE5E54">
                      <w:pPr>
                        <w:pStyle w:val="ListParagraph"/>
                        <w:numPr>
                          <w:ilvl w:val="0"/>
                          <w:numId w:val="9"/>
                        </w:numPr>
                        <w:rPr>
                          <w:rStyle w:val="Emphasis"/>
                        </w:rPr>
                      </w:pPr>
                      <w:r>
                        <w:rPr>
                          <w:rStyle w:val="Emphasis"/>
                        </w:rPr>
                        <w:t>Reducing</w:t>
                      </w:r>
                      <w:r w:rsidRPr="00346A4F">
                        <w:rPr>
                          <w:rStyle w:val="Emphasis"/>
                        </w:rPr>
                        <w:t xml:space="preserve"> the occurrence of new morbidities associated with events while patients are admitted to the ICU. </w:t>
                      </w:r>
                    </w:p>
                    <w:p w14:paraId="66861518" w14:textId="46B132EB" w:rsidR="006B0AA7" w:rsidRPr="00346A4F" w:rsidRDefault="006B0AA7" w:rsidP="00FE5E54">
                      <w:pPr>
                        <w:pStyle w:val="ListParagraph"/>
                        <w:numPr>
                          <w:ilvl w:val="0"/>
                          <w:numId w:val="9"/>
                        </w:numPr>
                        <w:rPr>
                          <w:rStyle w:val="Emphasis"/>
                        </w:rPr>
                      </w:pPr>
                      <w:r>
                        <w:rPr>
                          <w:rStyle w:val="Emphasis"/>
                        </w:rPr>
                        <w:t>Improving</w:t>
                      </w:r>
                      <w:r w:rsidRPr="00346A4F">
                        <w:rPr>
                          <w:rStyle w:val="Emphasis"/>
                        </w:rPr>
                        <w:t xml:space="preserve"> the patient-</w:t>
                      </w:r>
                      <w:r>
                        <w:rPr>
                          <w:rStyle w:val="Emphasis"/>
                        </w:rPr>
                        <w:t>centred</w:t>
                      </w:r>
                      <w:r w:rsidRPr="00346A4F">
                        <w:rPr>
                          <w:rStyle w:val="Emphasis"/>
                        </w:rPr>
                        <w:t xml:space="preserve"> long-term outcome estimation for individuals to inform treatment decisions.</w:t>
                      </w:r>
                    </w:p>
                    <w:p w14:paraId="6A928AD3" w14:textId="7401135F" w:rsidR="006B0AA7" w:rsidRPr="00346A4F" w:rsidRDefault="006B0AA7" w:rsidP="00FE5E54">
                      <w:pPr>
                        <w:pStyle w:val="ListParagraph"/>
                        <w:numPr>
                          <w:ilvl w:val="0"/>
                          <w:numId w:val="9"/>
                        </w:numPr>
                        <w:rPr>
                          <w:rStyle w:val="Emphasis"/>
                        </w:rPr>
                      </w:pPr>
                      <w:r>
                        <w:rPr>
                          <w:rStyle w:val="Emphasis"/>
                        </w:rPr>
                        <w:t>D</w:t>
                      </w:r>
                      <w:r w:rsidRPr="001156BD">
                        <w:rPr>
                          <w:rStyle w:val="Emphasis"/>
                        </w:rPr>
                        <w:t>eveloping a sustainable, multinational and long-term infrastructure for critical care research</w:t>
                      </w:r>
                      <w:r w:rsidRPr="00346A4F">
                        <w:rPr>
                          <w:rStyle w:val="Emphasis"/>
                        </w:rPr>
                        <w:t>.</w:t>
                      </w:r>
                    </w:p>
                  </w:txbxContent>
                </v:textbox>
                <w10:wrap type="square"/>
              </v:shape>
            </w:pict>
          </mc:Fallback>
        </mc:AlternateContent>
      </w:r>
      <w:r w:rsidR="003F4446" w:rsidRPr="00B36BE6">
        <w:t xml:space="preserve">Our mission is to improve the characterisation of patients and discover common causal pathophysiological pathways </w:t>
      </w:r>
      <w:r w:rsidR="00AD454A" w:rsidRPr="00B36BE6">
        <w:t>of</w:t>
      </w:r>
      <w:r w:rsidR="003F4446" w:rsidRPr="00B36BE6">
        <w:t xml:space="preserve"> disease which have not been recognised up to now. </w:t>
      </w:r>
      <w:r w:rsidR="00AD7C3C" w:rsidRPr="00B36BE6">
        <w:t xml:space="preserve">Once this has been achieved, we </w:t>
      </w:r>
      <w:r w:rsidR="004F4838" w:rsidRPr="00B36BE6">
        <w:t>will be able to better predict, and treat or prevent life-threatening and morbidity-causing events in ICU patients</w:t>
      </w:r>
      <w:r w:rsidR="00D17ED4" w:rsidRPr="00B36BE6">
        <w:t xml:space="preserve">. </w:t>
      </w:r>
      <w:r w:rsidR="00D641D9" w:rsidRPr="00B36BE6">
        <w:t>A</w:t>
      </w:r>
      <w:r w:rsidR="00F97EE6" w:rsidRPr="00B36BE6">
        <w:t>dditionally,</w:t>
      </w:r>
      <w:r w:rsidR="00D17ED4" w:rsidRPr="00B36BE6">
        <w:t xml:space="preserve"> we need to improve the outcome estimation for individuals to inform treatment decisions and improve the patient-</w:t>
      </w:r>
      <w:r w:rsidR="002356DA" w:rsidRPr="00B36BE6">
        <w:t>centred</w:t>
      </w:r>
      <w:r w:rsidR="00D17ED4" w:rsidRPr="00B36BE6">
        <w:t xml:space="preserve"> outcomes. Finally, we need to improve the research efforts in ICU to facilitate progress. </w:t>
      </w:r>
    </w:p>
    <w:p w14:paraId="4FB72693" w14:textId="41D9A053" w:rsidR="00134F65" w:rsidRPr="00B36BE6" w:rsidRDefault="00134F65" w:rsidP="00D641D9">
      <w:pPr>
        <w:rPr>
          <w:color w:val="000000"/>
        </w:rPr>
      </w:pPr>
    </w:p>
    <w:p w14:paraId="60DBF3D1" w14:textId="680D5309" w:rsidR="005E51BF" w:rsidRPr="00B36BE6" w:rsidRDefault="00504A08" w:rsidP="00C33903">
      <w:r w:rsidRPr="00B36BE6">
        <w:t xml:space="preserve">The </w:t>
      </w:r>
      <w:r w:rsidR="0097591E" w:rsidRPr="00B36BE6">
        <w:t xml:space="preserve">main </w:t>
      </w:r>
      <w:r w:rsidRPr="00B36BE6">
        <w:t>overall objective can be divided into more specific objective</w:t>
      </w:r>
      <w:r w:rsidR="000C3ACA" w:rsidRPr="00B36BE6">
        <w:t>s according to the</w:t>
      </w:r>
      <w:r w:rsidR="00134F65" w:rsidRPr="00B36BE6">
        <w:t xml:space="preserve"> </w:t>
      </w:r>
      <w:r w:rsidR="000C3ACA" w:rsidRPr="00B36BE6">
        <w:t xml:space="preserve">four </w:t>
      </w:r>
      <w:r w:rsidR="00134F65" w:rsidRPr="00B36BE6">
        <w:t>domains</w:t>
      </w:r>
      <w:r w:rsidRPr="00B36BE6">
        <w:t xml:space="preserve">: </w:t>
      </w:r>
    </w:p>
    <w:p w14:paraId="0BB5CC0D" w14:textId="4B42E870" w:rsidR="00C375D9" w:rsidRPr="00B36BE6" w:rsidRDefault="003F4446" w:rsidP="00CB1D1A">
      <w:pPr>
        <w:pStyle w:val="Heading4"/>
      </w:pPr>
      <w:r w:rsidRPr="00B36BE6">
        <w:t>Diagnostic objectives</w:t>
      </w:r>
    </w:p>
    <w:p w14:paraId="4068D927" w14:textId="5D9DF6F5" w:rsidR="003F4446" w:rsidRPr="00B36BE6" w:rsidRDefault="00C375D9" w:rsidP="00D641D9">
      <w:r w:rsidRPr="00B36BE6">
        <w:rPr>
          <w:color w:val="000000"/>
        </w:rPr>
        <w:t xml:space="preserve">The main diagnostic objective </w:t>
      </w:r>
      <w:r w:rsidR="00D641D9" w:rsidRPr="00B36BE6">
        <w:rPr>
          <w:color w:val="000000"/>
        </w:rPr>
        <w:t xml:space="preserve">to </w:t>
      </w:r>
      <w:r w:rsidR="00D641D9" w:rsidRPr="00B36BE6">
        <w:t>identify</w:t>
      </w:r>
      <w:r w:rsidRPr="00B36BE6">
        <w:t xml:space="preserve"> common caus</w:t>
      </w:r>
      <w:r w:rsidR="00164EA5" w:rsidRPr="00B36BE6">
        <w:t>ative</w:t>
      </w:r>
      <w:r w:rsidRPr="00B36BE6">
        <w:t xml:space="preserve"> mechanisms and to identify clusters of homogenous patients</w:t>
      </w:r>
      <w:r w:rsidRPr="00B36BE6">
        <w:rPr>
          <w:color w:val="000000"/>
        </w:rPr>
        <w:t xml:space="preserve"> will be </w:t>
      </w:r>
      <w:r w:rsidR="00610DCB" w:rsidRPr="00B36BE6">
        <w:rPr>
          <w:color w:val="000000"/>
        </w:rPr>
        <w:t xml:space="preserve">divided into </w:t>
      </w:r>
      <w:r w:rsidRPr="00B36BE6">
        <w:rPr>
          <w:color w:val="000000"/>
        </w:rPr>
        <w:t xml:space="preserve">specific objectives </w:t>
      </w:r>
      <w:r w:rsidR="00EC47A1" w:rsidRPr="00B36BE6">
        <w:rPr>
          <w:color w:val="000000"/>
        </w:rPr>
        <w:t>of:</w:t>
      </w:r>
      <w:r w:rsidRPr="00B36BE6">
        <w:rPr>
          <w:color w:val="000000"/>
        </w:rPr>
        <w:t xml:space="preserve">  </w:t>
      </w:r>
    </w:p>
    <w:p w14:paraId="35927AE6" w14:textId="6F8059CE" w:rsidR="00C375D9" w:rsidRPr="00B36BE6" w:rsidRDefault="00EE36F6" w:rsidP="00FE5E54">
      <w:pPr>
        <w:pStyle w:val="ListParagraph"/>
        <w:numPr>
          <w:ilvl w:val="0"/>
          <w:numId w:val="16"/>
        </w:numPr>
      </w:pPr>
      <w:r w:rsidRPr="00B36BE6">
        <w:t xml:space="preserve">To </w:t>
      </w:r>
      <w:r w:rsidR="00B5392D" w:rsidRPr="00B36BE6">
        <w:t>i</w:t>
      </w:r>
      <w:r w:rsidR="003F4446" w:rsidRPr="00B36BE6">
        <w:t>mprove</w:t>
      </w:r>
      <w:r w:rsidR="00B5392D" w:rsidRPr="00B36BE6">
        <w:t>d</w:t>
      </w:r>
      <w:r w:rsidR="003F4446" w:rsidRPr="00B36BE6">
        <w:t xml:space="preserve"> characterisation of patients </w:t>
      </w:r>
      <w:r w:rsidR="00B5392D" w:rsidRPr="00B36BE6">
        <w:t>beyond</w:t>
      </w:r>
      <w:r w:rsidR="00C375D9" w:rsidRPr="00B36BE6">
        <w:t xml:space="preserve"> the</w:t>
      </w:r>
      <w:r w:rsidR="00B5392D" w:rsidRPr="00B36BE6">
        <w:t xml:space="preserve"> </w:t>
      </w:r>
      <w:r w:rsidR="00FD1137" w:rsidRPr="00B36BE6">
        <w:t xml:space="preserve">standard </w:t>
      </w:r>
      <w:r w:rsidR="00B5392D" w:rsidRPr="00B36BE6">
        <w:t xml:space="preserve">ICU admission variables </w:t>
      </w:r>
      <w:r w:rsidR="00C375D9" w:rsidRPr="00B36BE6">
        <w:t>(limited</w:t>
      </w:r>
      <w:r w:rsidR="00B5392D" w:rsidRPr="00B36BE6">
        <w:t xml:space="preserve"> to </w:t>
      </w:r>
      <w:r w:rsidR="00405FCF" w:rsidRPr="00B36BE6">
        <w:t xml:space="preserve">risk scores such as </w:t>
      </w:r>
      <w:r w:rsidR="00E21CAE" w:rsidRPr="00B36BE6">
        <w:t xml:space="preserve">the </w:t>
      </w:r>
      <w:r w:rsidR="00504082" w:rsidRPr="00B36BE6">
        <w:rPr>
          <w:color w:val="000000" w:themeColor="text1"/>
        </w:rPr>
        <w:t>Acute Physiology and Chronic Health Evaluation</w:t>
      </w:r>
      <w:r w:rsidR="00C375D9" w:rsidRPr="00B36BE6">
        <w:t>)</w:t>
      </w:r>
      <w:r w:rsidR="00B5392D" w:rsidRPr="00B36BE6">
        <w:t>,</w:t>
      </w:r>
      <w:r w:rsidR="00FC2EC1" w:rsidRPr="00B36BE6">
        <w:t xml:space="preserve"> by</w:t>
      </w:r>
      <w:r w:rsidR="00B5392D" w:rsidRPr="00B36BE6">
        <w:t xml:space="preserve"> including</w:t>
      </w:r>
      <w:r w:rsidR="00FC2EC1" w:rsidRPr="00B36BE6">
        <w:t xml:space="preserve"> information regarding</w:t>
      </w:r>
      <w:r w:rsidR="00B5392D" w:rsidRPr="00B36BE6">
        <w:t xml:space="preserve"> </w:t>
      </w:r>
      <w:r w:rsidR="003F4446" w:rsidRPr="00B36BE6">
        <w:t>demographic</w:t>
      </w:r>
      <w:r w:rsidR="00FC2EC1" w:rsidRPr="00B36BE6">
        <w:t>s</w:t>
      </w:r>
      <w:r w:rsidR="003F4446" w:rsidRPr="00B36BE6">
        <w:t xml:space="preserve">, including socio-economic and lifestyle factors, chronic diseases, </w:t>
      </w:r>
      <w:r w:rsidR="00C375D9" w:rsidRPr="00B36BE6">
        <w:t xml:space="preserve">previous medication use, </w:t>
      </w:r>
      <w:r w:rsidR="003F4446" w:rsidRPr="00B36BE6">
        <w:t>and clinical characteristics</w:t>
      </w:r>
      <w:r w:rsidR="00C375D9" w:rsidRPr="00B36BE6">
        <w:t xml:space="preserve">, </w:t>
      </w:r>
      <w:r w:rsidR="00E21CAE" w:rsidRPr="00B36BE6">
        <w:t xml:space="preserve">as well as </w:t>
      </w:r>
      <w:r w:rsidR="00C375D9" w:rsidRPr="00B36BE6">
        <w:t xml:space="preserve">complex </w:t>
      </w:r>
      <w:r w:rsidRPr="00B36BE6">
        <w:t xml:space="preserve">imaging </w:t>
      </w:r>
      <w:r w:rsidR="00C375D9" w:rsidRPr="00B36BE6">
        <w:t>data</w:t>
      </w:r>
      <w:r w:rsidRPr="00B36BE6">
        <w:t xml:space="preserve"> </w:t>
      </w:r>
      <w:r w:rsidR="00FC2EC1" w:rsidRPr="00B36BE6">
        <w:t xml:space="preserve">and </w:t>
      </w:r>
      <w:r w:rsidRPr="00B36BE6">
        <w:t xml:space="preserve">functional </w:t>
      </w:r>
      <w:r w:rsidR="00D641D9" w:rsidRPr="00B36BE6">
        <w:t>assessments</w:t>
      </w:r>
      <w:r w:rsidR="00610DCB" w:rsidRPr="00B36BE6">
        <w:t xml:space="preserve">. This specific objective focuses on the </w:t>
      </w:r>
      <w:r w:rsidR="009D25FB" w:rsidRPr="00B36BE6">
        <w:t xml:space="preserve">design of a set of variables, informed by a layer structure </w:t>
      </w:r>
      <w:r w:rsidRPr="00B36BE6">
        <w:t xml:space="preserve">according to </w:t>
      </w:r>
      <w:r w:rsidR="009D25FB" w:rsidRPr="00B36BE6">
        <w:t xml:space="preserve">the availability of data depending on either </w:t>
      </w:r>
      <w:r w:rsidRPr="00B36BE6">
        <w:t xml:space="preserve">on </w:t>
      </w:r>
      <w:r w:rsidR="009D25FB" w:rsidRPr="00B36BE6">
        <w:t xml:space="preserve">details of the patient or resources of the participating </w:t>
      </w:r>
      <w:r w:rsidR="002356DA" w:rsidRPr="00B36BE6">
        <w:t>centre</w:t>
      </w:r>
      <w:r w:rsidR="009D25FB" w:rsidRPr="00B36BE6">
        <w:t>s</w:t>
      </w:r>
      <w:r w:rsidRPr="00B36BE6">
        <w:t xml:space="preserve">. This should reflect realistic scenarios according to clinical need for additional diagnostic testing, resources of the participating </w:t>
      </w:r>
      <w:r w:rsidR="002356DA" w:rsidRPr="00B36BE6">
        <w:t>centre</w:t>
      </w:r>
      <w:r w:rsidRPr="00B36BE6">
        <w:t>s, or logistic limitations (WP2 and WP3).</w:t>
      </w:r>
      <w:r w:rsidR="009D25FB" w:rsidRPr="00B36BE6">
        <w:t xml:space="preserve"> </w:t>
      </w:r>
      <w:r w:rsidR="00B5392D" w:rsidRPr="00B36BE6">
        <w:t xml:space="preserve"> </w:t>
      </w:r>
    </w:p>
    <w:p w14:paraId="216AA241" w14:textId="324057DE" w:rsidR="00C375D9" w:rsidRPr="00B36BE6" w:rsidRDefault="00EE36F6" w:rsidP="00FE5E54">
      <w:pPr>
        <w:pStyle w:val="ListParagraph"/>
        <w:numPr>
          <w:ilvl w:val="0"/>
          <w:numId w:val="16"/>
        </w:numPr>
      </w:pPr>
      <w:r w:rsidRPr="00B36BE6">
        <w:t xml:space="preserve">To </w:t>
      </w:r>
      <w:r w:rsidR="003F4446" w:rsidRPr="00B36BE6">
        <w:t>determin</w:t>
      </w:r>
      <w:r w:rsidR="00C375D9" w:rsidRPr="00B36BE6">
        <w:t xml:space="preserve">e </w:t>
      </w:r>
      <w:r w:rsidR="003F4446" w:rsidRPr="00B36BE6">
        <w:t xml:space="preserve">the value of </w:t>
      </w:r>
      <w:r w:rsidR="00ED73B7" w:rsidRPr="00B36BE6">
        <w:t xml:space="preserve">specific </w:t>
      </w:r>
      <w:r w:rsidR="003F4446" w:rsidRPr="00B36BE6">
        <w:t>biomarkers</w:t>
      </w:r>
      <w:r w:rsidR="00C375D9" w:rsidRPr="00B36BE6">
        <w:t xml:space="preserve"> in </w:t>
      </w:r>
      <w:r w:rsidR="00ED73B7" w:rsidRPr="00B36BE6">
        <w:t xml:space="preserve">combination with certain </w:t>
      </w:r>
      <w:r w:rsidR="00C375D9" w:rsidRPr="00B36BE6">
        <w:t>clinical variables</w:t>
      </w:r>
      <w:r w:rsidR="00ED73B7" w:rsidRPr="00B36BE6">
        <w:t xml:space="preserve"> for </w:t>
      </w:r>
      <w:r w:rsidR="005D3126" w:rsidRPr="00B36BE6">
        <w:t>diagnosis, prediction of treatment response and prognosis,</w:t>
      </w:r>
      <w:r w:rsidR="00C375D9" w:rsidRPr="00B36BE6">
        <w:t xml:space="preserve"> </w:t>
      </w:r>
      <w:r w:rsidR="00ED73B7" w:rsidRPr="00B36BE6">
        <w:t>with a special focus on identifying markers with the highest (</w:t>
      </w:r>
      <w:r w:rsidR="00C375D9" w:rsidRPr="00B36BE6">
        <w:t>additional</w:t>
      </w:r>
      <w:r w:rsidR="00ED73B7" w:rsidRPr="00B36BE6">
        <w:t>)</w:t>
      </w:r>
      <w:r w:rsidR="00C375D9" w:rsidRPr="00B36BE6">
        <w:t xml:space="preserve"> value. </w:t>
      </w:r>
      <w:r w:rsidR="00090682" w:rsidRPr="00B36BE6">
        <w:t xml:space="preserve">We will focus on </w:t>
      </w:r>
      <w:r w:rsidR="001156BD" w:rsidRPr="00B36BE6">
        <w:t>unravelling</w:t>
      </w:r>
      <w:r w:rsidR="00090682" w:rsidRPr="00B36BE6">
        <w:t xml:space="preserve"> the interactions between multiple biomarkers and determining their </w:t>
      </w:r>
      <w:r w:rsidR="00C375D9" w:rsidRPr="00B36BE6">
        <w:t xml:space="preserve">added value </w:t>
      </w:r>
      <w:r w:rsidR="00090682" w:rsidRPr="00B36BE6">
        <w:t xml:space="preserve">towards obtaining a </w:t>
      </w:r>
      <w:r w:rsidR="005D3126" w:rsidRPr="00B36BE6">
        <w:t>completer and more integral</w:t>
      </w:r>
      <w:r w:rsidR="00090682" w:rsidRPr="00B36BE6">
        <w:t xml:space="preserve"> picture of the p</w:t>
      </w:r>
      <w:r w:rsidR="00C375D9" w:rsidRPr="00B36BE6">
        <w:t>atien</w:t>
      </w:r>
      <w:r w:rsidR="00666C05" w:rsidRPr="00B36BE6">
        <w:t>t</w:t>
      </w:r>
      <w:r w:rsidR="00090682" w:rsidRPr="00B36BE6">
        <w:t>.</w:t>
      </w:r>
      <w:r w:rsidR="00C375D9" w:rsidRPr="00B36BE6">
        <w:t xml:space="preserve"> </w:t>
      </w:r>
    </w:p>
    <w:p w14:paraId="4DB3B51B" w14:textId="75D8AB94" w:rsidR="00610DCB" w:rsidRPr="00B36BE6" w:rsidRDefault="00EE36F6" w:rsidP="00FE5E54">
      <w:pPr>
        <w:pStyle w:val="ListParagraph"/>
        <w:numPr>
          <w:ilvl w:val="0"/>
          <w:numId w:val="16"/>
        </w:numPr>
      </w:pPr>
      <w:r w:rsidRPr="00B36BE6">
        <w:t xml:space="preserve">To determine the value of </w:t>
      </w:r>
      <w:r w:rsidR="003F4446" w:rsidRPr="00B36BE6">
        <w:t>genetic and epigenetic loci and profiles asso</w:t>
      </w:r>
      <w:r w:rsidRPr="00B36BE6">
        <w:t>ciated with multimorb</w:t>
      </w:r>
      <w:r w:rsidR="00873B47" w:rsidRPr="00B36BE6">
        <w:t xml:space="preserve">id conditions </w:t>
      </w:r>
      <w:r w:rsidRPr="00B36BE6">
        <w:t xml:space="preserve">and </w:t>
      </w:r>
      <w:r w:rsidR="00E955C3" w:rsidRPr="00B36BE6">
        <w:t xml:space="preserve">with </w:t>
      </w:r>
      <w:r w:rsidR="00A64373" w:rsidRPr="00B36BE6">
        <w:t>different</w:t>
      </w:r>
      <w:r w:rsidRPr="00B36BE6">
        <w:t xml:space="preserve"> disease status</w:t>
      </w:r>
      <w:r w:rsidR="00F23949" w:rsidRPr="00B36BE6">
        <w:t>es</w:t>
      </w:r>
      <w:r w:rsidR="00C10BA1" w:rsidRPr="00B36BE6">
        <w:t>.</w:t>
      </w:r>
    </w:p>
    <w:p w14:paraId="2DDE2A83" w14:textId="0EB132ED" w:rsidR="00610DCB" w:rsidRPr="00B36BE6" w:rsidRDefault="003F4446" w:rsidP="00CB1D1A">
      <w:pPr>
        <w:pStyle w:val="Heading4"/>
      </w:pPr>
      <w:r w:rsidRPr="00B36BE6">
        <w:lastRenderedPageBreak/>
        <w:t>Short-term outcome objective</w:t>
      </w:r>
    </w:p>
    <w:p w14:paraId="044506FD" w14:textId="79B45897" w:rsidR="00610DCB" w:rsidRPr="00B36BE6" w:rsidRDefault="00610DCB" w:rsidP="00D641D9">
      <w:pPr>
        <w:rPr>
          <w:iCs/>
        </w:rPr>
      </w:pPr>
      <w:r w:rsidRPr="00B36BE6">
        <w:rPr>
          <w:color w:val="000000"/>
        </w:rPr>
        <w:t xml:space="preserve">The main short-term outcome objective </w:t>
      </w:r>
      <w:r w:rsidR="00EE36F6" w:rsidRPr="00B36BE6">
        <w:rPr>
          <w:i/>
        </w:rPr>
        <w:t>to reduce the occurrence of new morbidities associated with events while patients are admitted to the ICU</w:t>
      </w:r>
      <w:r w:rsidR="007F184C" w:rsidRPr="00B36BE6">
        <w:t xml:space="preserve"> requires to </w:t>
      </w:r>
      <w:r w:rsidR="007F184C" w:rsidRPr="00B36BE6">
        <w:rPr>
          <w:color w:val="333333"/>
          <w:lang w:eastAsia="nl-NL"/>
        </w:rPr>
        <w:t xml:space="preserve">get a grip on the instantaneous risk of deterioration of these critically ill patient (a short-term whether forecast) and </w:t>
      </w:r>
      <w:r w:rsidR="003F4446" w:rsidRPr="00B36BE6">
        <w:rPr>
          <w:color w:val="333333"/>
          <w:lang w:eastAsia="nl-NL"/>
        </w:rPr>
        <w:t xml:space="preserve">to capture and measure patient's complexity in the context of co- and </w:t>
      </w:r>
      <w:r w:rsidR="000E460D" w:rsidRPr="00B36BE6">
        <w:rPr>
          <w:color w:val="333333"/>
          <w:lang w:eastAsia="nl-NL"/>
        </w:rPr>
        <w:t>multi-morbidities</w:t>
      </w:r>
      <w:r w:rsidR="007F184C" w:rsidRPr="00B36BE6">
        <w:rPr>
          <w:color w:val="333333"/>
          <w:lang w:eastAsia="nl-NL"/>
        </w:rPr>
        <w:t xml:space="preserve">. This main objective will be </w:t>
      </w:r>
      <w:r w:rsidRPr="00B36BE6">
        <w:rPr>
          <w:color w:val="333333"/>
          <w:lang w:eastAsia="nl-NL"/>
        </w:rPr>
        <w:t xml:space="preserve">subdivided into:  </w:t>
      </w:r>
    </w:p>
    <w:p w14:paraId="52351569" w14:textId="4FE71BE0" w:rsidR="00610DCB" w:rsidRPr="00B36BE6" w:rsidRDefault="00660312" w:rsidP="00FE5E54">
      <w:pPr>
        <w:pStyle w:val="ListParagraph"/>
        <w:numPr>
          <w:ilvl w:val="0"/>
          <w:numId w:val="20"/>
        </w:numPr>
        <w:rPr>
          <w:color w:val="000000"/>
        </w:rPr>
      </w:pPr>
      <w:r w:rsidRPr="00B36BE6">
        <w:rPr>
          <w:lang w:eastAsia="nl-NL"/>
        </w:rPr>
        <w:t>C</w:t>
      </w:r>
      <w:r w:rsidR="00610DCB" w:rsidRPr="00B36BE6">
        <w:rPr>
          <w:lang w:eastAsia="nl-NL"/>
        </w:rPr>
        <w:t>reat</w:t>
      </w:r>
      <w:r w:rsidRPr="00B36BE6">
        <w:rPr>
          <w:lang w:eastAsia="nl-NL"/>
        </w:rPr>
        <w:t xml:space="preserve">ing machine learning-based </w:t>
      </w:r>
      <w:r w:rsidR="00610DCB" w:rsidRPr="00B36BE6">
        <w:rPr>
          <w:lang w:eastAsia="nl-NL"/>
        </w:rPr>
        <w:t>prediction model</w:t>
      </w:r>
      <w:r w:rsidRPr="00B36BE6">
        <w:rPr>
          <w:lang w:eastAsia="nl-NL"/>
        </w:rPr>
        <w:t>s</w:t>
      </w:r>
      <w:r w:rsidR="00610DCB" w:rsidRPr="00B36BE6">
        <w:rPr>
          <w:lang w:eastAsia="nl-NL"/>
        </w:rPr>
        <w:t xml:space="preserve"> for the </w:t>
      </w:r>
      <w:r w:rsidRPr="00B36BE6">
        <w:rPr>
          <w:lang w:eastAsia="nl-NL"/>
        </w:rPr>
        <w:t xml:space="preserve">prognostication </w:t>
      </w:r>
      <w:r w:rsidR="00400D57" w:rsidRPr="00B36BE6">
        <w:rPr>
          <w:lang w:eastAsia="nl-NL"/>
        </w:rPr>
        <w:t xml:space="preserve">of </w:t>
      </w:r>
      <w:r w:rsidR="00610DCB" w:rsidRPr="00B36BE6">
        <w:rPr>
          <w:lang w:eastAsia="nl-NL"/>
        </w:rPr>
        <w:t>immediate</w:t>
      </w:r>
      <w:r w:rsidR="00BE1ABA" w:rsidRPr="00B36BE6">
        <w:rPr>
          <w:lang w:eastAsia="nl-NL"/>
        </w:rPr>
        <w:t xml:space="preserve"> or</w:t>
      </w:r>
      <w:r w:rsidR="00610DCB" w:rsidRPr="00B36BE6">
        <w:rPr>
          <w:lang w:eastAsia="nl-NL"/>
        </w:rPr>
        <w:t xml:space="preserve"> short-term (e.g. 6 hours) </w:t>
      </w:r>
      <w:r w:rsidR="00BE1ABA" w:rsidRPr="00B36BE6">
        <w:rPr>
          <w:lang w:eastAsia="nl-NL"/>
        </w:rPr>
        <w:t>mortality risk</w:t>
      </w:r>
      <w:r w:rsidR="00C10BA1" w:rsidRPr="00B36BE6">
        <w:rPr>
          <w:lang w:eastAsia="nl-NL"/>
        </w:rPr>
        <w:t xml:space="preserve"> of critically ill patients.</w:t>
      </w:r>
    </w:p>
    <w:p w14:paraId="619A2913" w14:textId="5233F2F9" w:rsidR="003F4446" w:rsidRPr="00B36BE6" w:rsidRDefault="00F16769" w:rsidP="00FE5E54">
      <w:pPr>
        <w:pStyle w:val="ListParagraph"/>
        <w:numPr>
          <w:ilvl w:val="0"/>
          <w:numId w:val="20"/>
        </w:numPr>
        <w:rPr>
          <w:color w:val="000000"/>
        </w:rPr>
      </w:pPr>
      <w:r w:rsidRPr="00B36BE6">
        <w:rPr>
          <w:lang w:eastAsia="nl-NL"/>
        </w:rPr>
        <w:t>T</w:t>
      </w:r>
      <w:r w:rsidR="00610DCB" w:rsidRPr="00B36BE6">
        <w:rPr>
          <w:lang w:eastAsia="nl-NL"/>
        </w:rPr>
        <w:t>o create a</w:t>
      </w:r>
      <w:r w:rsidR="00EF7819" w:rsidRPr="00B36BE6">
        <w:rPr>
          <w:lang w:eastAsia="nl-NL"/>
        </w:rPr>
        <w:t xml:space="preserve"> bedside</w:t>
      </w:r>
      <w:r w:rsidR="00610DCB" w:rsidRPr="00B36BE6">
        <w:rPr>
          <w:lang w:eastAsia="nl-NL"/>
        </w:rPr>
        <w:t xml:space="preserve"> automatically updated</w:t>
      </w:r>
      <w:r w:rsidR="008B6CDC" w:rsidRPr="00B36BE6">
        <w:rPr>
          <w:lang w:eastAsia="nl-NL"/>
        </w:rPr>
        <w:t>,</w:t>
      </w:r>
      <w:r w:rsidR="00610DCB" w:rsidRPr="00B36BE6">
        <w:rPr>
          <w:lang w:eastAsia="nl-NL"/>
        </w:rPr>
        <w:t xml:space="preserve"> visual </w:t>
      </w:r>
      <w:r w:rsidR="00EF7819" w:rsidRPr="00B36BE6">
        <w:rPr>
          <w:lang w:eastAsia="nl-NL"/>
        </w:rPr>
        <w:t xml:space="preserve">early warning </w:t>
      </w:r>
      <w:r w:rsidR="00610DCB" w:rsidRPr="00B36BE6">
        <w:rPr>
          <w:lang w:eastAsia="nl-NL"/>
        </w:rPr>
        <w:t>monitoring system.</w:t>
      </w:r>
      <w:r w:rsidR="007F184C" w:rsidRPr="00B36BE6">
        <w:rPr>
          <w:lang w:eastAsia="nl-NL"/>
        </w:rPr>
        <w:t xml:space="preserve"> </w:t>
      </w:r>
      <w:r w:rsidR="009D25FB" w:rsidRPr="00B36BE6">
        <w:rPr>
          <w:lang w:eastAsia="nl-NL"/>
        </w:rPr>
        <w:t xml:space="preserve">This </w:t>
      </w:r>
      <w:r w:rsidR="007F184C" w:rsidRPr="00B36BE6">
        <w:rPr>
          <w:lang w:eastAsia="nl-NL"/>
        </w:rPr>
        <w:t xml:space="preserve">may </w:t>
      </w:r>
      <w:r w:rsidR="009D25FB" w:rsidRPr="00B36BE6">
        <w:rPr>
          <w:lang w:eastAsia="nl-NL"/>
        </w:rPr>
        <w:t>initially</w:t>
      </w:r>
      <w:r w:rsidR="007F184C" w:rsidRPr="00B36BE6">
        <w:rPr>
          <w:lang w:eastAsia="nl-NL"/>
        </w:rPr>
        <w:t xml:space="preserve"> be</w:t>
      </w:r>
      <w:r w:rsidR="009D25FB" w:rsidRPr="00B36BE6">
        <w:rPr>
          <w:lang w:eastAsia="nl-NL"/>
        </w:rPr>
        <w:t xml:space="preserve"> a simple web-based option</w:t>
      </w:r>
      <w:r w:rsidR="007F184C" w:rsidRPr="00B36BE6">
        <w:rPr>
          <w:lang w:eastAsia="nl-NL"/>
        </w:rPr>
        <w:t xml:space="preserve">, which </w:t>
      </w:r>
      <w:r w:rsidR="00085A07" w:rsidRPr="00B36BE6">
        <w:rPr>
          <w:lang w:eastAsia="nl-NL"/>
        </w:rPr>
        <w:t>can later be</w:t>
      </w:r>
      <w:r w:rsidR="009D25FB" w:rsidRPr="00B36BE6">
        <w:rPr>
          <w:lang w:eastAsia="nl-NL"/>
        </w:rPr>
        <w:t xml:space="preserve"> transform into a tool integrated within the </w:t>
      </w:r>
      <w:r w:rsidR="00D641D9" w:rsidRPr="00B36BE6">
        <w:rPr>
          <w:lang w:eastAsia="nl-NL"/>
        </w:rPr>
        <w:t xml:space="preserve">electronic </w:t>
      </w:r>
      <w:r w:rsidR="009D25FB" w:rsidRPr="00B36BE6">
        <w:rPr>
          <w:lang w:eastAsia="nl-NL"/>
        </w:rPr>
        <w:t>health record</w:t>
      </w:r>
      <w:r w:rsidR="00D641D9" w:rsidRPr="00B36BE6">
        <w:rPr>
          <w:lang w:eastAsia="nl-NL"/>
        </w:rPr>
        <w:t xml:space="preserve"> </w:t>
      </w:r>
      <w:r w:rsidR="009D25FB" w:rsidRPr="00B36BE6">
        <w:rPr>
          <w:lang w:eastAsia="nl-NL"/>
        </w:rPr>
        <w:t>s</w:t>
      </w:r>
      <w:r w:rsidR="00D641D9" w:rsidRPr="00B36BE6">
        <w:rPr>
          <w:lang w:eastAsia="nl-NL"/>
        </w:rPr>
        <w:t>ystem (</w:t>
      </w:r>
      <w:r w:rsidR="00D641D9" w:rsidRPr="00B36BE6">
        <w:rPr>
          <w:color w:val="7030A0"/>
        </w:rPr>
        <w:t>EHRS</w:t>
      </w:r>
      <w:r w:rsidR="00D641D9" w:rsidRPr="00B36BE6">
        <w:t>) of the patient</w:t>
      </w:r>
      <w:r w:rsidR="009D25FB" w:rsidRPr="00B36BE6">
        <w:rPr>
          <w:lang w:eastAsia="nl-NL"/>
        </w:rPr>
        <w:t xml:space="preserve">. </w:t>
      </w:r>
    </w:p>
    <w:p w14:paraId="4C6D0DA4" w14:textId="77777777" w:rsidR="005E51BF" w:rsidRPr="00B36BE6" w:rsidRDefault="005E51BF" w:rsidP="00CB1D1A">
      <w:pPr>
        <w:pStyle w:val="Heading4"/>
      </w:pPr>
    </w:p>
    <w:p w14:paraId="6B21B1FC" w14:textId="09E25F42" w:rsidR="007F184C" w:rsidRPr="00B36BE6" w:rsidRDefault="003F4446" w:rsidP="00CB1D1A">
      <w:pPr>
        <w:pStyle w:val="Heading4"/>
      </w:pPr>
      <w:r w:rsidRPr="00B36BE6">
        <w:t xml:space="preserve">Long-term outcome objective </w:t>
      </w:r>
    </w:p>
    <w:p w14:paraId="445FC677" w14:textId="7B579D1E" w:rsidR="00610DCB" w:rsidRPr="00B36BE6" w:rsidRDefault="007F184C" w:rsidP="00D641D9">
      <w:r w:rsidRPr="00B36BE6">
        <w:rPr>
          <w:color w:val="000000"/>
        </w:rPr>
        <w:t>The main</w:t>
      </w:r>
      <w:r w:rsidRPr="00B36BE6">
        <w:rPr>
          <w:bCs/>
        </w:rPr>
        <w:t xml:space="preserve"> long-term outcome objective </w:t>
      </w:r>
      <w:r w:rsidRPr="00B36BE6">
        <w:t>to improve patient-</w:t>
      </w:r>
      <w:r w:rsidR="002356DA" w:rsidRPr="00B36BE6">
        <w:t>centred</w:t>
      </w:r>
      <w:r w:rsidR="00434956" w:rsidRPr="00B36BE6">
        <w:t>,</w:t>
      </w:r>
      <w:r w:rsidRPr="00B36BE6">
        <w:t xml:space="preserve"> </w:t>
      </w:r>
      <w:r w:rsidRPr="00B36BE6">
        <w:rPr>
          <w:iCs/>
        </w:rPr>
        <w:t xml:space="preserve">long-term </w:t>
      </w:r>
      <w:r w:rsidRPr="00B36BE6">
        <w:t xml:space="preserve">outcome estimation </w:t>
      </w:r>
      <w:r w:rsidR="00434956" w:rsidRPr="00B36BE6">
        <w:t xml:space="preserve">at an </w:t>
      </w:r>
      <w:r w:rsidRPr="00B36BE6">
        <w:t xml:space="preserve">individual </w:t>
      </w:r>
      <w:r w:rsidR="00434956" w:rsidRPr="00B36BE6">
        <w:t xml:space="preserve">level </w:t>
      </w:r>
      <w:r w:rsidRPr="00B36BE6">
        <w:t xml:space="preserve">to </w:t>
      </w:r>
      <w:r w:rsidR="00434956" w:rsidRPr="00B36BE6">
        <w:t xml:space="preserve">better </w:t>
      </w:r>
      <w:r w:rsidRPr="00B36BE6">
        <w:t xml:space="preserve">inform treatment decisions </w:t>
      </w:r>
      <w:r w:rsidR="000C3ACA" w:rsidRPr="00B36BE6">
        <w:t>can be divided into several specific objectives:</w:t>
      </w:r>
      <w:r w:rsidRPr="00B36BE6">
        <w:t xml:space="preserve"> </w:t>
      </w:r>
    </w:p>
    <w:p w14:paraId="42276370" w14:textId="23806D4C" w:rsidR="00EC47A1" w:rsidRPr="00B36BE6" w:rsidRDefault="00F16769" w:rsidP="00FE5E54">
      <w:pPr>
        <w:pStyle w:val="ListParagraph"/>
        <w:numPr>
          <w:ilvl w:val="0"/>
          <w:numId w:val="21"/>
        </w:numPr>
      </w:pPr>
      <w:r w:rsidRPr="00B36BE6">
        <w:t>T</w:t>
      </w:r>
      <w:r w:rsidR="000C3ACA" w:rsidRPr="00B36BE6">
        <w:t xml:space="preserve">o develop </w:t>
      </w:r>
      <w:r w:rsidR="003149B8" w:rsidRPr="00B36BE6">
        <w:t xml:space="preserve">longer-term </w:t>
      </w:r>
      <w:r w:rsidR="00743142" w:rsidRPr="00B36BE6">
        <w:t xml:space="preserve">and more individualised mortality and </w:t>
      </w:r>
      <w:r w:rsidR="003149B8" w:rsidRPr="00B36BE6">
        <w:t xml:space="preserve">outcome </w:t>
      </w:r>
      <w:r w:rsidR="009D25FB" w:rsidRPr="00B36BE6">
        <w:t xml:space="preserve">prognostication </w:t>
      </w:r>
      <w:r w:rsidR="003149B8" w:rsidRPr="00B36BE6">
        <w:t>tools</w:t>
      </w:r>
      <w:r w:rsidR="000C3ACA" w:rsidRPr="00B36BE6">
        <w:t>, which may inform patients</w:t>
      </w:r>
      <w:r w:rsidR="00634B3C" w:rsidRPr="00B36BE6">
        <w:t>, their</w:t>
      </w:r>
      <w:r w:rsidR="000C3ACA" w:rsidRPr="00B36BE6">
        <w:t xml:space="preserve"> families and</w:t>
      </w:r>
      <w:r w:rsidR="00634B3C" w:rsidRPr="00B36BE6">
        <w:t xml:space="preserve"> the</w:t>
      </w:r>
      <w:r w:rsidR="000C3ACA" w:rsidRPr="00B36BE6">
        <w:t xml:space="preserve"> physicians</w:t>
      </w:r>
      <w:r w:rsidR="00634B3C" w:rsidRPr="00B36BE6">
        <w:t xml:space="preserve"> who counsel them</w:t>
      </w:r>
      <w:r w:rsidR="00743142" w:rsidRPr="00B36BE6">
        <w:t xml:space="preserve">, </w:t>
      </w:r>
      <w:r w:rsidR="00634B3C" w:rsidRPr="00B36BE6">
        <w:t xml:space="preserve">as well as </w:t>
      </w:r>
      <w:r w:rsidR="00743142" w:rsidRPr="00B36BE6">
        <w:t xml:space="preserve">provide guidance for optimal </w:t>
      </w:r>
      <w:r w:rsidR="000C3ACA" w:rsidRPr="00B36BE6">
        <w:t>treatment decisions</w:t>
      </w:r>
      <w:r w:rsidR="00634B3C" w:rsidRPr="00B36BE6">
        <w:t>.</w:t>
      </w:r>
    </w:p>
    <w:p w14:paraId="1CF50B0D" w14:textId="310B0F7C" w:rsidR="00F16769" w:rsidRPr="00B36BE6" w:rsidRDefault="00F16769" w:rsidP="00FE5E54">
      <w:pPr>
        <w:pStyle w:val="ListParagraph"/>
        <w:numPr>
          <w:ilvl w:val="0"/>
          <w:numId w:val="21"/>
        </w:numPr>
      </w:pPr>
      <w:r w:rsidRPr="00B36BE6">
        <w:t>T</w:t>
      </w:r>
      <w:r w:rsidR="000C3ACA" w:rsidRPr="00B36BE6">
        <w:t xml:space="preserve">o </w:t>
      </w:r>
      <w:r w:rsidR="00491F6B" w:rsidRPr="00B36BE6">
        <w:t>develop broader</w:t>
      </w:r>
      <w:r w:rsidR="000C3ACA" w:rsidRPr="00B36BE6">
        <w:t xml:space="preserve"> evaluations of </w:t>
      </w:r>
      <w:r w:rsidR="003149B8" w:rsidRPr="00B36BE6">
        <w:t>longer-term</w:t>
      </w:r>
      <w:r w:rsidR="00FA0639" w:rsidRPr="00B36BE6">
        <w:t>, patient-centred</w:t>
      </w:r>
      <w:r w:rsidR="003149B8" w:rsidRPr="00B36BE6">
        <w:t xml:space="preserve"> </w:t>
      </w:r>
      <w:r w:rsidR="009D25FB" w:rsidRPr="00B36BE6">
        <w:t xml:space="preserve">outcomes </w:t>
      </w:r>
      <w:r w:rsidR="00491F6B" w:rsidRPr="00B36BE6">
        <w:t xml:space="preserve">by </w:t>
      </w:r>
      <w:r w:rsidR="00FA0639" w:rsidRPr="00B36BE6">
        <w:t>including</w:t>
      </w:r>
      <w:r w:rsidR="00491F6B" w:rsidRPr="00B36BE6">
        <w:t xml:space="preserve"> </w:t>
      </w:r>
      <w:r w:rsidR="009D25FB" w:rsidRPr="00B36BE6">
        <w:t>mental, non-mental, cognitive function and n</w:t>
      </w:r>
      <w:r w:rsidR="00FA0639" w:rsidRPr="00B36BE6">
        <w:t>ovel</w:t>
      </w:r>
      <w:r w:rsidR="009D25FB" w:rsidRPr="00B36BE6">
        <w:t xml:space="preserve"> </w:t>
      </w:r>
      <w:r w:rsidR="003149B8" w:rsidRPr="00B36BE6">
        <w:t xml:space="preserve">quality-of-life </w:t>
      </w:r>
      <w:r w:rsidR="00FA0639" w:rsidRPr="00B36BE6">
        <w:t>assessment</w:t>
      </w:r>
      <w:r w:rsidR="00BB25F2" w:rsidRPr="00B36BE6">
        <w:t>s</w:t>
      </w:r>
      <w:r w:rsidR="000C3ACA" w:rsidRPr="00B36BE6">
        <w:t>. This specifically demands:</w:t>
      </w:r>
      <w:r w:rsidR="003149B8" w:rsidRPr="00B36BE6">
        <w:t xml:space="preserve"> </w:t>
      </w:r>
    </w:p>
    <w:p w14:paraId="18B962B9" w14:textId="651E6E82" w:rsidR="00F16769" w:rsidRPr="00B36BE6" w:rsidRDefault="005C5508" w:rsidP="00FE5E54">
      <w:pPr>
        <w:pStyle w:val="ListParagraph"/>
        <w:numPr>
          <w:ilvl w:val="1"/>
          <w:numId w:val="21"/>
        </w:numPr>
      </w:pPr>
      <w:r w:rsidRPr="00B36BE6">
        <w:t xml:space="preserve">the </w:t>
      </w:r>
      <w:r w:rsidR="00F16769" w:rsidRPr="00B36BE6">
        <w:t>d</w:t>
      </w:r>
      <w:r w:rsidR="000C3ACA" w:rsidRPr="00B36BE6">
        <w:t>evelop</w:t>
      </w:r>
      <w:r w:rsidRPr="00B36BE6">
        <w:t>ment o</w:t>
      </w:r>
      <w:r w:rsidR="000C3ACA" w:rsidRPr="00B36BE6">
        <w:t>f</w:t>
      </w:r>
      <w:r w:rsidR="00504082" w:rsidRPr="00B36BE6">
        <w:t xml:space="preserve"> quality of life</w:t>
      </w:r>
      <w:r w:rsidR="000C3ACA" w:rsidRPr="00B36BE6">
        <w:t xml:space="preserve"> </w:t>
      </w:r>
      <w:r w:rsidR="00504082" w:rsidRPr="00B36BE6">
        <w:t>(</w:t>
      </w:r>
      <w:r w:rsidR="000C3ACA" w:rsidRPr="00B36BE6">
        <w:rPr>
          <w:color w:val="7030A0"/>
        </w:rPr>
        <w:t>QoL</w:t>
      </w:r>
      <w:r w:rsidR="00504082" w:rsidRPr="00B36BE6">
        <w:t>)</w:t>
      </w:r>
      <w:r w:rsidR="000C3ACA" w:rsidRPr="00B36BE6">
        <w:t xml:space="preserve"> </w:t>
      </w:r>
      <w:r w:rsidR="00F96489" w:rsidRPr="00B36BE6">
        <w:t xml:space="preserve">assessment tools </w:t>
      </w:r>
      <w:r w:rsidR="000C3ACA" w:rsidRPr="00B36BE6">
        <w:t>suited for follow-up of ICU p</w:t>
      </w:r>
      <w:r w:rsidR="00C10BA1" w:rsidRPr="00B36BE6">
        <w:t>atien</w:t>
      </w:r>
      <w:r w:rsidR="000C3ACA" w:rsidRPr="00B36BE6">
        <w:t>ts.</w:t>
      </w:r>
    </w:p>
    <w:p w14:paraId="5F757B0A" w14:textId="697ED504" w:rsidR="00F16769" w:rsidRPr="00B36BE6" w:rsidRDefault="00247EEB" w:rsidP="00FE5E54">
      <w:pPr>
        <w:pStyle w:val="ListParagraph"/>
        <w:numPr>
          <w:ilvl w:val="1"/>
          <w:numId w:val="21"/>
        </w:numPr>
      </w:pPr>
      <w:r w:rsidRPr="00B36BE6">
        <w:t>e</w:t>
      </w:r>
      <w:r w:rsidR="000C3ACA" w:rsidRPr="00B36BE6">
        <w:t>xplor</w:t>
      </w:r>
      <w:r w:rsidRPr="00B36BE6">
        <w:t xml:space="preserve">ing </w:t>
      </w:r>
      <w:r w:rsidR="000C3ACA" w:rsidRPr="00B36BE6">
        <w:t>and validatin</w:t>
      </w:r>
      <w:r w:rsidRPr="00B36BE6">
        <w:t>g</w:t>
      </w:r>
      <w:r w:rsidR="000C3ACA" w:rsidRPr="00B36BE6">
        <w:t xml:space="preserve"> </w:t>
      </w:r>
      <w:r w:rsidR="008A4A11" w:rsidRPr="00B36BE6">
        <w:t xml:space="preserve">new </w:t>
      </w:r>
      <w:r w:rsidR="000C3ACA" w:rsidRPr="00B36BE6">
        <w:t>cognitive function</w:t>
      </w:r>
      <w:r w:rsidR="00DE00F1" w:rsidRPr="00B36BE6">
        <w:t xml:space="preserve"> assessment</w:t>
      </w:r>
      <w:r w:rsidR="00843D89" w:rsidRPr="00B36BE6">
        <w:t xml:space="preserve"> tool</w:t>
      </w:r>
      <w:r w:rsidR="00DE00F1" w:rsidRPr="00B36BE6">
        <w:t>s</w:t>
      </w:r>
      <w:r w:rsidR="00C10BA1" w:rsidRPr="00B36BE6">
        <w:t>.</w:t>
      </w:r>
    </w:p>
    <w:p w14:paraId="588EC487" w14:textId="374708DB" w:rsidR="000C3ACA" w:rsidRPr="00B36BE6" w:rsidRDefault="00247EEB" w:rsidP="00FE5E54">
      <w:pPr>
        <w:pStyle w:val="ListParagraph"/>
        <w:numPr>
          <w:ilvl w:val="1"/>
          <w:numId w:val="21"/>
        </w:numPr>
      </w:pPr>
      <w:r w:rsidRPr="00B36BE6">
        <w:t xml:space="preserve">the </w:t>
      </w:r>
      <w:r w:rsidR="00F16769" w:rsidRPr="00B36BE6">
        <w:t>i</w:t>
      </w:r>
      <w:r w:rsidR="000C3ACA" w:rsidRPr="00B36BE6">
        <w:t>ncorporation of non-mental disorders, including multi</w:t>
      </w:r>
      <w:r w:rsidR="000E460D" w:rsidRPr="00B36BE6">
        <w:t>-</w:t>
      </w:r>
      <w:r w:rsidR="000C3ACA" w:rsidRPr="00B36BE6">
        <w:t>morbidities and specifically their associations with mental and QoL outcomes.</w:t>
      </w:r>
    </w:p>
    <w:p w14:paraId="0D832658" w14:textId="540ACE94" w:rsidR="000C3ACA" w:rsidRPr="00B36BE6" w:rsidRDefault="004F19BD" w:rsidP="00FE5E54">
      <w:pPr>
        <w:pStyle w:val="ListParagraph"/>
        <w:numPr>
          <w:ilvl w:val="1"/>
          <w:numId w:val="21"/>
        </w:numPr>
      </w:pPr>
      <w:r w:rsidRPr="00B36BE6">
        <w:t xml:space="preserve">the inclusion of </w:t>
      </w:r>
      <w:r w:rsidR="000C3ACA" w:rsidRPr="00B36BE6">
        <w:t>cost-effectiveness evaluations.</w:t>
      </w:r>
    </w:p>
    <w:p w14:paraId="0286D692" w14:textId="77777777" w:rsidR="005E51BF" w:rsidRPr="00B36BE6" w:rsidRDefault="005E51BF" w:rsidP="00CB1D1A">
      <w:pPr>
        <w:pStyle w:val="Heading4"/>
      </w:pPr>
    </w:p>
    <w:p w14:paraId="4281C657" w14:textId="171B0476" w:rsidR="009D25FB" w:rsidRPr="00B36BE6" w:rsidRDefault="003F4446" w:rsidP="00CB1D1A">
      <w:pPr>
        <w:pStyle w:val="Heading4"/>
      </w:pPr>
      <w:r w:rsidRPr="00B36BE6">
        <w:t>Research infrastructure objective</w:t>
      </w:r>
    </w:p>
    <w:p w14:paraId="6AA3B104" w14:textId="6B38CCC8" w:rsidR="009D25FB" w:rsidRPr="00B36BE6" w:rsidRDefault="009D25FB" w:rsidP="00D641D9">
      <w:pPr>
        <w:rPr>
          <w:color w:val="000000"/>
        </w:rPr>
      </w:pPr>
      <w:r w:rsidRPr="00B36BE6">
        <w:rPr>
          <w:color w:val="000000"/>
        </w:rPr>
        <w:t>The</w:t>
      </w:r>
      <w:r w:rsidR="008565C6" w:rsidRPr="00B36BE6">
        <w:rPr>
          <w:color w:val="000000"/>
        </w:rPr>
        <w:t xml:space="preserve"> </w:t>
      </w:r>
      <w:r w:rsidR="00163E5F" w:rsidRPr="00B36BE6">
        <w:rPr>
          <w:color w:val="000000"/>
        </w:rPr>
        <w:t>development of</w:t>
      </w:r>
      <w:r w:rsidR="008565C6" w:rsidRPr="00B36BE6">
        <w:rPr>
          <w:color w:val="000000"/>
        </w:rPr>
        <w:t xml:space="preserve"> the</w:t>
      </w:r>
      <w:r w:rsidRPr="00B36BE6">
        <w:rPr>
          <w:color w:val="000000"/>
        </w:rPr>
        <w:t xml:space="preserve"> research infrastructure </w:t>
      </w:r>
      <w:r w:rsidR="000C3ACA" w:rsidRPr="00B36BE6">
        <w:t xml:space="preserve">to improve research </w:t>
      </w:r>
      <w:r w:rsidR="008565C6" w:rsidRPr="00B36BE6">
        <w:t xml:space="preserve">efforts </w:t>
      </w:r>
      <w:r w:rsidR="000C3ACA" w:rsidRPr="00B36BE6">
        <w:t xml:space="preserve">in ICU </w:t>
      </w:r>
      <w:r w:rsidRPr="00B36BE6">
        <w:rPr>
          <w:color w:val="333333"/>
          <w:lang w:eastAsia="nl-NL"/>
        </w:rPr>
        <w:t xml:space="preserve">will </w:t>
      </w:r>
      <w:r w:rsidR="007F3AE7" w:rsidRPr="00B36BE6">
        <w:rPr>
          <w:color w:val="333333"/>
          <w:lang w:eastAsia="nl-NL"/>
        </w:rPr>
        <w:t xml:space="preserve">be </w:t>
      </w:r>
      <w:r w:rsidR="00085ED5" w:rsidRPr="00B36BE6">
        <w:rPr>
          <w:color w:val="333333"/>
          <w:lang w:eastAsia="nl-NL"/>
        </w:rPr>
        <w:t>made possible by</w:t>
      </w:r>
      <w:r w:rsidR="007F3AE7" w:rsidRPr="00B36BE6">
        <w:rPr>
          <w:color w:val="333333"/>
          <w:lang w:eastAsia="nl-NL"/>
        </w:rPr>
        <w:t>:</w:t>
      </w:r>
      <w:r w:rsidR="003149B8" w:rsidRPr="00B36BE6">
        <w:rPr>
          <w:color w:val="000000"/>
        </w:rPr>
        <w:t xml:space="preserve"> </w:t>
      </w:r>
    </w:p>
    <w:p w14:paraId="5E94335E" w14:textId="636D5CB6" w:rsidR="009D25FB" w:rsidRPr="00B36BE6" w:rsidRDefault="00F16769" w:rsidP="00FE5E54">
      <w:pPr>
        <w:pStyle w:val="ListParagraph"/>
        <w:numPr>
          <w:ilvl w:val="0"/>
          <w:numId w:val="17"/>
        </w:numPr>
      </w:pPr>
      <w:r w:rsidRPr="00B36BE6">
        <w:t>E</w:t>
      </w:r>
      <w:r w:rsidR="009D25FB" w:rsidRPr="00B36BE6">
        <w:t>xploiting and connect</w:t>
      </w:r>
      <w:r w:rsidR="00DB2EFF" w:rsidRPr="00B36BE6">
        <w:t>ing</w:t>
      </w:r>
      <w:r w:rsidR="009D25FB" w:rsidRPr="00B36BE6">
        <w:t xml:space="preserve"> existing cohorts</w:t>
      </w:r>
      <w:r w:rsidR="00C1323E" w:rsidRPr="00B36BE6">
        <w:t xml:space="preserve"> for retrospective analysis of potentially important variables</w:t>
      </w:r>
      <w:r w:rsidR="009D25FB" w:rsidRPr="00B36BE6">
        <w:t xml:space="preserve">. </w:t>
      </w:r>
      <w:r w:rsidR="00C1323E" w:rsidRPr="00B36BE6">
        <w:t xml:space="preserve">This requires the </w:t>
      </w:r>
      <w:r w:rsidR="00720B0F" w:rsidRPr="00B36BE6">
        <w:t>harmonisation</w:t>
      </w:r>
      <w:r w:rsidR="00C1323E" w:rsidRPr="00B36BE6">
        <w:t xml:space="preserve"> and i</w:t>
      </w:r>
      <w:r w:rsidR="009D25FB" w:rsidRPr="00B36BE6">
        <w:t>ntegrat</w:t>
      </w:r>
      <w:r w:rsidR="00C1323E" w:rsidRPr="00B36BE6">
        <w:t xml:space="preserve">ion of </w:t>
      </w:r>
      <w:r w:rsidR="009D25FB" w:rsidRPr="00B36BE6">
        <w:t xml:space="preserve">data systems of multiple international </w:t>
      </w:r>
      <w:r w:rsidR="00C1323E" w:rsidRPr="00B36BE6">
        <w:t xml:space="preserve">cohorts of </w:t>
      </w:r>
      <w:r w:rsidR="009D25FB" w:rsidRPr="00B36BE6">
        <w:t>ICU</w:t>
      </w:r>
      <w:r w:rsidR="00C1323E" w:rsidRPr="00B36BE6">
        <w:t xml:space="preserve"> patients</w:t>
      </w:r>
      <w:r w:rsidR="009D25FB" w:rsidRPr="00B36BE6">
        <w:t xml:space="preserve">. </w:t>
      </w:r>
    </w:p>
    <w:p w14:paraId="57A9B2B1" w14:textId="51163589" w:rsidR="009D25FB" w:rsidRPr="00B36BE6" w:rsidRDefault="009D25FB" w:rsidP="00FE5E54">
      <w:pPr>
        <w:pStyle w:val="ListParagraph"/>
        <w:numPr>
          <w:ilvl w:val="0"/>
          <w:numId w:val="17"/>
        </w:numPr>
      </w:pPr>
      <w:r w:rsidRPr="00B36BE6">
        <w:t>Connect</w:t>
      </w:r>
      <w:r w:rsidR="00DB2EFF" w:rsidRPr="00B36BE6">
        <w:t>ing</w:t>
      </w:r>
      <w:r w:rsidRPr="00B36BE6">
        <w:t xml:space="preserve"> </w:t>
      </w:r>
      <w:r w:rsidR="00C1323E" w:rsidRPr="00B36BE6">
        <w:t xml:space="preserve">the electronic </w:t>
      </w:r>
      <w:r w:rsidR="00DD6FD7" w:rsidRPr="00B36BE6">
        <w:t>health record</w:t>
      </w:r>
      <w:r w:rsidR="00C1323E" w:rsidRPr="00B36BE6">
        <w:t xml:space="preserve"> systems (</w:t>
      </w:r>
      <w:r w:rsidR="00C1323E" w:rsidRPr="00B36BE6">
        <w:rPr>
          <w:color w:val="7030A0"/>
        </w:rPr>
        <w:t>E</w:t>
      </w:r>
      <w:r w:rsidR="00DD6FD7" w:rsidRPr="00B36BE6">
        <w:rPr>
          <w:color w:val="7030A0"/>
        </w:rPr>
        <w:t>HRS</w:t>
      </w:r>
      <w:r w:rsidR="00C1323E" w:rsidRPr="00B36BE6">
        <w:t xml:space="preserve">) in </w:t>
      </w:r>
      <w:r w:rsidR="00C1323E" w:rsidRPr="00B36BE6">
        <w:rPr>
          <w:color w:val="31849B" w:themeColor="accent5" w:themeShade="BF"/>
        </w:rPr>
        <w:t xml:space="preserve">four </w:t>
      </w:r>
      <w:r w:rsidR="00C1323E" w:rsidRPr="00B36BE6">
        <w:t>major hospitals participating in this consortium and automat</w:t>
      </w:r>
      <w:r w:rsidR="003F0D71" w:rsidRPr="00B36BE6">
        <w:t>ing the</w:t>
      </w:r>
      <w:r w:rsidR="00C1323E" w:rsidRPr="00B36BE6">
        <w:t xml:space="preserve"> data capturing</w:t>
      </w:r>
      <w:r w:rsidR="003F0D71" w:rsidRPr="00B36BE6">
        <w:t xml:space="preserve"> process</w:t>
      </w:r>
      <w:r w:rsidR="00C1323E" w:rsidRPr="00B36BE6">
        <w:t xml:space="preserve"> </w:t>
      </w:r>
      <w:r w:rsidR="003F0D71" w:rsidRPr="00B36BE6">
        <w:t>from the</w:t>
      </w:r>
      <w:r w:rsidR="00C1323E" w:rsidRPr="00B36BE6">
        <w:t xml:space="preserve"> </w:t>
      </w:r>
      <w:r w:rsidR="008F7B14" w:rsidRPr="00B36BE6">
        <w:t>electronic health record systems</w:t>
      </w:r>
      <w:r w:rsidR="00C1323E" w:rsidRPr="00B36BE6">
        <w:t xml:space="preserve">. </w:t>
      </w:r>
      <w:r w:rsidR="00BE122B" w:rsidRPr="00B36BE6">
        <w:t xml:space="preserve">By returning data to clinicians, collected e-information about healthcare services helps to inform caregivers. </w:t>
      </w:r>
      <w:r w:rsidR="00C1323E" w:rsidRPr="00B36BE6">
        <w:t>Once successful</w:t>
      </w:r>
      <w:r w:rsidR="008B7AC8" w:rsidRPr="00B36BE6">
        <w:t>,</w:t>
      </w:r>
      <w:r w:rsidR="00C1323E" w:rsidRPr="00B36BE6">
        <w:t xml:space="preserve"> we aim to expand this infrastructure to other </w:t>
      </w:r>
      <w:r w:rsidR="00720B0F" w:rsidRPr="00B36BE6">
        <w:t xml:space="preserve">data </w:t>
      </w:r>
      <w:r w:rsidR="00C1323E" w:rsidRPr="00B36BE6">
        <w:t>systems</w:t>
      </w:r>
      <w:r w:rsidR="00957B6B" w:rsidRPr="00B36BE6">
        <w:t xml:space="preserve"> so as to </w:t>
      </w:r>
      <w:r w:rsidR="0098280A" w:rsidRPr="00B36BE6">
        <w:t>cover as many partner institutions as possible</w:t>
      </w:r>
      <w:r w:rsidR="00C1323E" w:rsidRPr="00B36BE6">
        <w:t xml:space="preserve">. </w:t>
      </w:r>
    </w:p>
    <w:p w14:paraId="11DDE7CF" w14:textId="4FB34CE3" w:rsidR="009D25FB" w:rsidRPr="00B36BE6" w:rsidRDefault="00C1323E" w:rsidP="00FE5E54">
      <w:pPr>
        <w:pStyle w:val="ListParagraph"/>
        <w:numPr>
          <w:ilvl w:val="0"/>
          <w:numId w:val="17"/>
        </w:numPr>
      </w:pPr>
      <w:r w:rsidRPr="00B36BE6">
        <w:t xml:space="preserve">To facilitate a prospective cohort study with automated data capturing </w:t>
      </w:r>
      <w:r w:rsidR="00E50D94" w:rsidRPr="00B36BE6">
        <w:t>in</w:t>
      </w:r>
      <w:r w:rsidRPr="00B36BE6">
        <w:t xml:space="preserve"> </w:t>
      </w:r>
      <w:r w:rsidR="003149B8" w:rsidRPr="00B36BE6">
        <w:t>a</w:t>
      </w:r>
      <w:r w:rsidR="009A4036" w:rsidRPr="00B36BE6">
        <w:t xml:space="preserve"> </w:t>
      </w:r>
      <w:r w:rsidR="003149B8" w:rsidRPr="00B36BE6">
        <w:t>multinational</w:t>
      </w:r>
      <w:r w:rsidR="00DB764B" w:rsidRPr="00B36BE6">
        <w:t>,</w:t>
      </w:r>
      <w:r w:rsidR="003149B8" w:rsidRPr="00B36BE6">
        <w:t xml:space="preserve"> </w:t>
      </w:r>
      <w:r w:rsidRPr="00B36BE6">
        <w:t xml:space="preserve">multicentre </w:t>
      </w:r>
      <w:r w:rsidR="00E50D94" w:rsidRPr="00B36BE6">
        <w:t>setting</w:t>
      </w:r>
      <w:r w:rsidR="003149B8" w:rsidRPr="00B36BE6">
        <w:t>,</w:t>
      </w:r>
      <w:r w:rsidRPr="00B36BE6">
        <w:t xml:space="preserve"> including detailed patient characterisation (WP3) and long-term patient-</w:t>
      </w:r>
      <w:r w:rsidR="002356DA" w:rsidRPr="00B36BE6">
        <w:t>centred</w:t>
      </w:r>
      <w:r w:rsidRPr="00B36BE6">
        <w:t xml:space="preserve"> follow-up (WP5)</w:t>
      </w:r>
      <w:r w:rsidR="008F7B14" w:rsidRPr="00B36BE6">
        <w:t>.</w:t>
      </w:r>
    </w:p>
    <w:p w14:paraId="51B9F61A" w14:textId="4F7A52AB" w:rsidR="003F4446" w:rsidRPr="00B36BE6" w:rsidRDefault="00C1323E" w:rsidP="00FE5E54">
      <w:pPr>
        <w:pStyle w:val="ListParagraph"/>
        <w:numPr>
          <w:ilvl w:val="0"/>
          <w:numId w:val="17"/>
        </w:numPr>
      </w:pPr>
      <w:r w:rsidRPr="00B36BE6">
        <w:lastRenderedPageBreak/>
        <w:t xml:space="preserve">To develop a structure where the individual patient data in the local or national databases and only the aggregate data will be transferred to the </w:t>
      </w:r>
      <w:r w:rsidR="00884B9E" w:rsidRPr="00B36BE6">
        <w:t xml:space="preserve">central coordinating data </w:t>
      </w:r>
      <w:r w:rsidR="002356DA" w:rsidRPr="00B36BE6">
        <w:t>centre</w:t>
      </w:r>
      <w:r w:rsidR="00884B9E" w:rsidRPr="00B36BE6">
        <w:t>.</w:t>
      </w:r>
    </w:p>
    <w:p w14:paraId="07648D40" w14:textId="77777777" w:rsidR="00393883" w:rsidRPr="00B36BE6" w:rsidRDefault="00393883" w:rsidP="00D641D9"/>
    <w:p w14:paraId="6EDC91ED" w14:textId="2A755901" w:rsidR="00336893" w:rsidRPr="00B36BE6" w:rsidRDefault="00336893" w:rsidP="00336893">
      <w:pPr>
        <w:pStyle w:val="Heading4"/>
      </w:pPr>
      <w:r w:rsidRPr="00B36BE6">
        <w:t>The perspective of the caregivers</w:t>
      </w:r>
    </w:p>
    <w:p w14:paraId="33370FF5" w14:textId="50A8246A" w:rsidR="00441494" w:rsidRPr="00B36BE6" w:rsidRDefault="00C078F8" w:rsidP="00BE122B">
      <w:pPr>
        <w:rPr>
          <w:color w:val="00B0F0"/>
        </w:rPr>
      </w:pPr>
      <w:r w:rsidRPr="00B36BE6">
        <w:t xml:space="preserve">An additional domain is the perspective of the caregivers. </w:t>
      </w:r>
      <w:r w:rsidR="00336893" w:rsidRPr="00B36BE6">
        <w:t>E</w:t>
      </w:r>
      <w:r w:rsidR="00B4547A" w:rsidRPr="00B36BE6">
        <w:t xml:space="preserve">very </w:t>
      </w:r>
      <w:r w:rsidR="00336893" w:rsidRPr="00B36BE6">
        <w:t>day</w:t>
      </w:r>
      <w:r w:rsidR="00775847" w:rsidRPr="00B36BE6">
        <w:t>, we</w:t>
      </w:r>
      <w:r w:rsidR="00336893" w:rsidRPr="00B36BE6">
        <w:t xml:space="preserve"> caregivers</w:t>
      </w:r>
      <w:r w:rsidR="00775847" w:rsidRPr="00B36BE6">
        <w:t xml:space="preserve"> (</w:t>
      </w:r>
      <w:r w:rsidR="00336893" w:rsidRPr="00B36BE6">
        <w:t>intensivists</w:t>
      </w:r>
      <w:r w:rsidR="00BE3454" w:rsidRPr="00B36BE6">
        <w:t xml:space="preserve"> and </w:t>
      </w:r>
      <w:r w:rsidR="00336893" w:rsidRPr="00B36BE6">
        <w:t>nurses,</w:t>
      </w:r>
      <w:r w:rsidR="00BE3454" w:rsidRPr="00B36BE6">
        <w:t xml:space="preserve"> </w:t>
      </w:r>
      <w:r w:rsidR="00336893" w:rsidRPr="00B36BE6">
        <w:t>physiotherapists, diet</w:t>
      </w:r>
      <w:r w:rsidR="00164EA5" w:rsidRPr="00B36BE6">
        <w:t>icians and other</w:t>
      </w:r>
      <w:r w:rsidR="00EA2C60" w:rsidRPr="00B36BE6">
        <w:t xml:space="preserve"> team member</w:t>
      </w:r>
      <w:r w:rsidR="00164EA5" w:rsidRPr="00B36BE6">
        <w:t>s</w:t>
      </w:r>
      <w:r w:rsidR="00775847" w:rsidRPr="00B36BE6">
        <w:t>)</w:t>
      </w:r>
      <w:r w:rsidRPr="00B36BE6">
        <w:t xml:space="preserve"> </w:t>
      </w:r>
      <w:r w:rsidR="00775847" w:rsidRPr="00B36BE6">
        <w:t xml:space="preserve">are faced with the hard reality that we are currently not providing </w:t>
      </w:r>
      <w:r w:rsidR="00164EA5" w:rsidRPr="00B36BE6">
        <w:t>t</w:t>
      </w:r>
      <w:r w:rsidR="00775847" w:rsidRPr="00B36BE6">
        <w:t>he best possible</w:t>
      </w:r>
      <w:r w:rsidR="00164EA5" w:rsidRPr="00B36BE6">
        <w:t xml:space="preserve"> care for patients</w:t>
      </w:r>
      <w:r w:rsidR="00336893" w:rsidRPr="00B36BE6">
        <w:t xml:space="preserve"> with multimorbidity, </w:t>
      </w:r>
      <w:r w:rsidR="00775847" w:rsidRPr="00B36BE6">
        <w:t>thanks to a system</w:t>
      </w:r>
      <w:r w:rsidR="009305A0" w:rsidRPr="00B36BE6">
        <w:t xml:space="preserve"> based on</w:t>
      </w:r>
      <w:r w:rsidR="00336893" w:rsidRPr="00B36BE6">
        <w:t xml:space="preserve"> syndrome-based diagnos</w:t>
      </w:r>
      <w:r w:rsidR="009305A0" w:rsidRPr="00B36BE6">
        <w:t>e</w:t>
      </w:r>
      <w:r w:rsidR="00336893" w:rsidRPr="00B36BE6">
        <w:t xml:space="preserve">s </w:t>
      </w:r>
      <w:r w:rsidR="009305A0" w:rsidRPr="00B36BE6">
        <w:t>for which most</w:t>
      </w:r>
      <w:r w:rsidR="00336893" w:rsidRPr="00B36BE6">
        <w:t xml:space="preserve"> causal mechanisms</w:t>
      </w:r>
      <w:r w:rsidR="009305A0" w:rsidRPr="00B36BE6">
        <w:t xml:space="preserve"> remain unknown</w:t>
      </w:r>
      <w:r w:rsidR="00395A6B" w:rsidRPr="00B36BE6">
        <w:t xml:space="preserve">. Every day, we carry out interventions </w:t>
      </w:r>
      <w:r w:rsidR="00E17391" w:rsidRPr="00B36BE6">
        <w:t xml:space="preserve">targeted at </w:t>
      </w:r>
      <w:r w:rsidR="00336893" w:rsidRPr="00B36BE6">
        <w:t>improv</w:t>
      </w:r>
      <w:r w:rsidR="00E17391" w:rsidRPr="00B36BE6">
        <w:t>ing</w:t>
      </w:r>
      <w:r w:rsidR="00336893" w:rsidRPr="00B36BE6">
        <w:t xml:space="preserve"> signs and symptoms rather than </w:t>
      </w:r>
      <w:r w:rsidR="00CD4E16" w:rsidRPr="00B36BE6">
        <w:t xml:space="preserve">at tackling </w:t>
      </w:r>
      <w:r w:rsidR="00C87F4B" w:rsidRPr="00B36BE6">
        <w:t xml:space="preserve">the underlying causal </w:t>
      </w:r>
      <w:r w:rsidR="00336893" w:rsidRPr="00B36BE6">
        <w:t>mechanisms</w:t>
      </w:r>
      <w:r w:rsidR="00C87F4B" w:rsidRPr="00B36BE6">
        <w:t xml:space="preserve"> of disease</w:t>
      </w:r>
      <w:r w:rsidR="00336893" w:rsidRPr="00B36BE6">
        <w:t xml:space="preserve">, </w:t>
      </w:r>
      <w:r w:rsidR="005E416A" w:rsidRPr="00B36BE6">
        <w:t xml:space="preserve">the effectiveness of which we cannot </w:t>
      </w:r>
      <w:r w:rsidR="00281815" w:rsidRPr="00B36BE6">
        <w:t>guarantee</w:t>
      </w:r>
      <w:r w:rsidR="00164EA5" w:rsidRPr="00B36BE6">
        <w:t xml:space="preserve">. </w:t>
      </w:r>
      <w:r w:rsidR="00B735E5" w:rsidRPr="00B36BE6">
        <w:t xml:space="preserve">While uncertainty will remain a part of medical care, </w:t>
      </w:r>
      <w:r w:rsidR="002704FF" w:rsidRPr="00B36BE6">
        <w:t xml:space="preserve">it is taxing on caregivers and families to repeat and hear how </w:t>
      </w:r>
      <w:r w:rsidR="00164EA5" w:rsidRPr="00B36BE6">
        <w:t>we</w:t>
      </w:r>
      <w:r w:rsidR="00336893" w:rsidRPr="00B36BE6">
        <w:t xml:space="preserve"> can</w:t>
      </w:r>
      <w:r w:rsidR="00164EA5" w:rsidRPr="00B36BE6">
        <w:t>not</w:t>
      </w:r>
      <w:r w:rsidR="00336893" w:rsidRPr="00B36BE6">
        <w:t xml:space="preserve"> reliably predict how the future will look like, and </w:t>
      </w:r>
      <w:r w:rsidR="00DE4CE3" w:rsidRPr="00B36BE6">
        <w:t xml:space="preserve">that </w:t>
      </w:r>
      <w:r w:rsidR="00336893" w:rsidRPr="00B36BE6">
        <w:rPr>
          <w:i/>
        </w:rPr>
        <w:t xml:space="preserve">“... we </w:t>
      </w:r>
      <w:r w:rsidR="00164EA5" w:rsidRPr="00B36BE6">
        <w:rPr>
          <w:i/>
        </w:rPr>
        <w:t>are not sure</w:t>
      </w:r>
      <w:r w:rsidR="00336893" w:rsidRPr="00B36BE6">
        <w:rPr>
          <w:i/>
        </w:rPr>
        <w:t>, we have to wait and see …”</w:t>
      </w:r>
      <w:r w:rsidR="00336893" w:rsidRPr="00B36BE6">
        <w:t xml:space="preserve">. </w:t>
      </w:r>
      <w:r w:rsidR="00164EA5" w:rsidRPr="00B36BE6">
        <w:t>It is our objective</w:t>
      </w:r>
      <w:r w:rsidR="00336893" w:rsidRPr="00B36BE6">
        <w:t xml:space="preserve"> to improve this</w:t>
      </w:r>
      <w:r w:rsidR="00301AF0" w:rsidRPr="00B36BE6">
        <w:t xml:space="preserve">, and </w:t>
      </w:r>
      <w:r w:rsidR="00B11751" w:rsidRPr="00B36BE6">
        <w:t>provide a new</w:t>
      </w:r>
      <w:r w:rsidR="00336893" w:rsidRPr="00B36BE6">
        <w:t xml:space="preserve"> state-of-the-art </w:t>
      </w:r>
      <w:r w:rsidR="00B11751" w:rsidRPr="00B36BE6">
        <w:t xml:space="preserve">standard </w:t>
      </w:r>
      <w:r w:rsidR="00336893" w:rsidRPr="00B36BE6">
        <w:t xml:space="preserve">for the </w:t>
      </w:r>
      <w:r w:rsidR="00B11751" w:rsidRPr="00B36BE6">
        <w:t xml:space="preserve">care of </w:t>
      </w:r>
      <w:r w:rsidR="00336893" w:rsidRPr="00B36BE6">
        <w:t>critically ill</w:t>
      </w:r>
      <w:r w:rsidR="00B11751" w:rsidRPr="00B36BE6">
        <w:t>,</w:t>
      </w:r>
      <w:r w:rsidR="00336893" w:rsidRPr="00B36BE6">
        <w:t xml:space="preserve"> mult</w:t>
      </w:r>
      <w:r w:rsidR="00164EA5" w:rsidRPr="00B36BE6">
        <w:t xml:space="preserve">imorbidity patients and </w:t>
      </w:r>
      <w:r w:rsidRPr="00B36BE6">
        <w:t>…</w:t>
      </w:r>
      <w:r w:rsidR="003D4D2C" w:rsidRPr="00B36BE6">
        <w:t xml:space="preserve"> </w:t>
      </w:r>
      <w:r w:rsidR="003D4D2C" w:rsidRPr="00B36BE6">
        <w:rPr>
          <w:color w:val="00B0F0"/>
        </w:rPr>
        <w:t>Please provide the most suitable information.</w:t>
      </w:r>
      <w:r w:rsidR="00441494" w:rsidRPr="00B36BE6">
        <w:br w:type="page"/>
      </w:r>
    </w:p>
    <w:p w14:paraId="378B91E3" w14:textId="1AC28362" w:rsidR="005668AF" w:rsidRPr="00B36BE6" w:rsidRDefault="00536C56" w:rsidP="00D641D9">
      <w:pPr>
        <w:pStyle w:val="Heading2"/>
      </w:pPr>
      <w:bookmarkStart w:id="2" w:name="_Toc3735384"/>
      <w:r w:rsidRPr="00B36BE6">
        <w:lastRenderedPageBreak/>
        <w:t>1.2</w:t>
      </w:r>
      <w:r w:rsidRPr="00B36BE6">
        <w:tab/>
      </w:r>
      <w:r w:rsidR="000C622F" w:rsidRPr="00B36BE6">
        <w:t xml:space="preserve">Relation </w:t>
      </w:r>
      <w:r w:rsidR="004C3734" w:rsidRPr="00B36BE6">
        <w:t xml:space="preserve">to the </w:t>
      </w:r>
      <w:r w:rsidR="007F5555" w:rsidRPr="00B36BE6">
        <w:t>work programme</w:t>
      </w:r>
      <w:bookmarkEnd w:id="2"/>
      <w:r w:rsidR="005668AF" w:rsidRPr="00B36BE6">
        <w:t xml:space="preserve"> </w:t>
      </w:r>
    </w:p>
    <w:p w14:paraId="76C849FA" w14:textId="77777777" w:rsidR="00336893" w:rsidRPr="00B36BE6" w:rsidRDefault="00336893" w:rsidP="00EC47A1">
      <w:pPr>
        <w:rPr>
          <w:b/>
        </w:rPr>
      </w:pPr>
    </w:p>
    <w:p w14:paraId="12C36D09" w14:textId="2699D539" w:rsidR="003310E3" w:rsidRPr="00B36BE6" w:rsidRDefault="00A6433E" w:rsidP="00EC47A1">
      <w:r w:rsidRPr="00B36BE6">
        <w:t xml:space="preserve">HEALICS </w:t>
      </w:r>
      <w:r w:rsidR="000B1A2B" w:rsidRPr="00B36BE6">
        <w:t xml:space="preserve">can improve this current </w:t>
      </w:r>
      <w:r w:rsidR="00336893" w:rsidRPr="00B36BE6">
        <w:t xml:space="preserve">abovementioned </w:t>
      </w:r>
      <w:r w:rsidR="000B1A2B" w:rsidRPr="00B36BE6">
        <w:t xml:space="preserve">very frustrating state-of-the-art and </w:t>
      </w:r>
      <w:r w:rsidRPr="00B36BE6">
        <w:t>will address</w:t>
      </w:r>
      <w:r w:rsidR="0086753A" w:rsidRPr="00B36BE6">
        <w:t xml:space="preserve"> many health challenges mentioned in the </w:t>
      </w:r>
      <w:r w:rsidR="0086753A" w:rsidRPr="00B36BE6">
        <w:rPr>
          <w:b/>
          <w:color w:val="000000" w:themeColor="text1"/>
        </w:rPr>
        <w:t>H2020 W</w:t>
      </w:r>
      <w:r w:rsidR="0086753A" w:rsidRPr="00B36BE6">
        <w:rPr>
          <w:b/>
        </w:rPr>
        <w:t xml:space="preserve">ork Programme 2018–2020 on Health, </w:t>
      </w:r>
      <w:r w:rsidR="008E750C" w:rsidRPr="00B36BE6">
        <w:rPr>
          <w:b/>
        </w:rPr>
        <w:t xml:space="preserve">Demographic Change </w:t>
      </w:r>
      <w:r w:rsidR="0086753A" w:rsidRPr="00B36BE6">
        <w:rPr>
          <w:b/>
        </w:rPr>
        <w:t xml:space="preserve">and </w:t>
      </w:r>
      <w:r w:rsidR="008E750C" w:rsidRPr="00B36BE6">
        <w:rPr>
          <w:b/>
        </w:rPr>
        <w:t>Well-being</w:t>
      </w:r>
      <w:r w:rsidR="0086753A" w:rsidRPr="00B36BE6">
        <w:t xml:space="preserve">. HEALICS will address the witnessed </w:t>
      </w:r>
      <w:r w:rsidR="0086753A" w:rsidRPr="00B36BE6">
        <w:rPr>
          <w:i/>
          <w:iCs/>
        </w:rPr>
        <w:t>rising healthcare costs caused by the increasing prevalence of chronic diseases, as reflected by multimorbidity, in an ageing population requiring increasingly complex care</w:t>
      </w:r>
      <w:r w:rsidR="0086753A" w:rsidRPr="00B36BE6">
        <w:t xml:space="preserve">. The scope of HEALICS ranges from diagnosis to prognosis with clear integration of </w:t>
      </w:r>
      <w:r w:rsidR="0086753A" w:rsidRPr="00B36BE6">
        <w:rPr>
          <w:i/>
          <w:iCs/>
        </w:rPr>
        <w:t>personalised approaches into healthcare services and systems to the benefit of patients and citizens</w:t>
      </w:r>
      <w:r w:rsidR="0086753A" w:rsidRPr="00B36BE6">
        <w:t xml:space="preserve">. By the identification of homogeneous clusters of patients, HEALICS will form the basis for the development of novel and repurposed therapeutic approaches. HEALICS’ priority is to </w:t>
      </w:r>
      <w:r w:rsidR="0086753A" w:rsidRPr="00B36BE6">
        <w:rPr>
          <w:i/>
          <w:iCs/>
        </w:rPr>
        <w:t>deliver healthcare solutions to benefit individual patients and their environment</w:t>
      </w:r>
      <w:r w:rsidR="0086753A" w:rsidRPr="00B36BE6">
        <w:t xml:space="preserve">, by generating and </w:t>
      </w:r>
      <w:r w:rsidR="0086753A" w:rsidRPr="00B36BE6">
        <w:rPr>
          <w:i/>
          <w:iCs/>
        </w:rPr>
        <w:t>translating knowledge on disease aetiology and technological innovation into personalised health and care solutions</w:t>
      </w:r>
      <w:r w:rsidR="0086753A" w:rsidRPr="00B36BE6">
        <w:t xml:space="preserve">. This priority targets a recognisably high-risk group: a general acutely critically ill population. </w:t>
      </w:r>
      <w:r w:rsidR="003310E3" w:rsidRPr="00B36BE6">
        <w:t xml:space="preserve">More specifically, HEALICS will address the challenges of the call as shown in the </w:t>
      </w:r>
      <w:r w:rsidR="003310E3" w:rsidRPr="00B36BE6">
        <w:rPr>
          <w:color w:val="FF0000"/>
        </w:rPr>
        <w:t xml:space="preserve">table x </w:t>
      </w:r>
      <w:r w:rsidR="003310E3" w:rsidRPr="00B36BE6">
        <w:t>below.</w:t>
      </w:r>
    </w:p>
    <w:p w14:paraId="101DE2D3" w14:textId="77777777" w:rsidR="003310E3" w:rsidRPr="00B36BE6" w:rsidRDefault="003310E3" w:rsidP="00EC47A1"/>
    <w:p w14:paraId="29A6899E" w14:textId="77777777" w:rsidR="003310E3" w:rsidRPr="00B36BE6" w:rsidRDefault="003310E3" w:rsidP="003310E3">
      <w:r w:rsidRPr="00B36BE6">
        <w:rPr>
          <w:color w:val="FF0000"/>
        </w:rPr>
        <w:t xml:space="preserve">Table x. </w:t>
      </w:r>
      <w:r w:rsidRPr="00B36BE6">
        <w:t>Challenges addressed in HEALICS</w:t>
      </w:r>
    </w:p>
    <w:tbl>
      <w:tblPr>
        <w:tblStyle w:val="TableGrid"/>
        <w:tblW w:w="0" w:type="auto"/>
        <w:tblLook w:val="04A0" w:firstRow="1" w:lastRow="0" w:firstColumn="1" w:lastColumn="0" w:noHBand="0" w:noVBand="1"/>
      </w:tblPr>
      <w:tblGrid>
        <w:gridCol w:w="4519"/>
        <w:gridCol w:w="4544"/>
      </w:tblGrid>
      <w:tr w:rsidR="003310E3" w:rsidRPr="00B36BE6" w14:paraId="2D101152" w14:textId="77777777" w:rsidTr="000B682F">
        <w:tc>
          <w:tcPr>
            <w:tcW w:w="4640" w:type="dxa"/>
            <w:shd w:val="clear" w:color="auto" w:fill="F2F2F2" w:themeFill="background1" w:themeFillShade="F2"/>
          </w:tcPr>
          <w:p w14:paraId="74FA3AC7" w14:textId="77777777" w:rsidR="003310E3" w:rsidRPr="00B36BE6" w:rsidRDefault="003310E3" w:rsidP="000B682F">
            <w:pPr>
              <w:pStyle w:val="Default"/>
              <w:spacing w:line="276" w:lineRule="auto"/>
              <w:rPr>
                <w:rFonts w:ascii="Times New Roman" w:hAnsi="Times New Roman" w:cs="Times New Roman"/>
                <w:b/>
                <w:sz w:val="22"/>
                <w:szCs w:val="22"/>
              </w:rPr>
            </w:pPr>
            <w:r w:rsidRPr="00B36BE6">
              <w:rPr>
                <w:rFonts w:ascii="Times New Roman" w:hAnsi="Times New Roman" w:cs="Times New Roman"/>
                <w:b/>
                <w:i/>
                <w:iCs/>
                <w:sz w:val="22"/>
                <w:szCs w:val="22"/>
              </w:rPr>
              <w:t xml:space="preserve">Specific Challenge and Scope cited by the call </w:t>
            </w:r>
          </w:p>
        </w:tc>
        <w:tc>
          <w:tcPr>
            <w:tcW w:w="4649" w:type="dxa"/>
            <w:shd w:val="clear" w:color="auto" w:fill="F2F2F2" w:themeFill="background1" w:themeFillShade="F2"/>
          </w:tcPr>
          <w:p w14:paraId="3EADCFF7" w14:textId="77777777" w:rsidR="003310E3" w:rsidRPr="00B36BE6" w:rsidRDefault="003310E3" w:rsidP="000B682F">
            <w:pPr>
              <w:pStyle w:val="Default"/>
              <w:spacing w:line="276" w:lineRule="auto"/>
              <w:rPr>
                <w:rFonts w:ascii="Times New Roman" w:hAnsi="Times New Roman" w:cs="Times New Roman"/>
                <w:b/>
                <w:sz w:val="22"/>
                <w:szCs w:val="22"/>
              </w:rPr>
            </w:pPr>
            <w:r w:rsidRPr="00B36BE6">
              <w:rPr>
                <w:rFonts w:ascii="Times New Roman" w:hAnsi="Times New Roman" w:cs="Times New Roman"/>
                <w:b/>
                <w:i/>
                <w:iCs/>
                <w:sz w:val="22"/>
                <w:szCs w:val="22"/>
              </w:rPr>
              <w:t xml:space="preserve">How HEALICS will address the challenges </w:t>
            </w:r>
          </w:p>
        </w:tc>
      </w:tr>
      <w:tr w:rsidR="003310E3" w:rsidRPr="00B36BE6" w14:paraId="2EA4FD96" w14:textId="77777777" w:rsidTr="000B682F">
        <w:tc>
          <w:tcPr>
            <w:tcW w:w="4640" w:type="dxa"/>
            <w:shd w:val="clear" w:color="auto" w:fill="F2F2F2" w:themeFill="background1" w:themeFillShade="F2"/>
          </w:tcPr>
          <w:p w14:paraId="5C75416B"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 xml:space="preserve">The increasing number of individuals with </w:t>
            </w:r>
            <w:r w:rsidRPr="00B36BE6">
              <w:rPr>
                <w:rFonts w:ascii="Times New Roman" w:hAnsi="Times New Roman" w:cs="Times New Roman"/>
                <w:b/>
                <w:bCs/>
                <w:sz w:val="22"/>
                <w:szCs w:val="22"/>
              </w:rPr>
              <w:t xml:space="preserve">co- and multi-morbidities </w:t>
            </w:r>
            <w:r w:rsidRPr="00B36BE6">
              <w:rPr>
                <w:rFonts w:ascii="Times New Roman" w:hAnsi="Times New Roman" w:cs="Times New Roman"/>
                <w:sz w:val="22"/>
                <w:szCs w:val="22"/>
              </w:rPr>
              <w:t xml:space="preserve">poses an urgent need to improve management of patients with multiple co-existing diseases. </w:t>
            </w:r>
          </w:p>
          <w:p w14:paraId="195B7C6A" w14:textId="77777777" w:rsidR="003310E3" w:rsidRPr="00B36BE6" w:rsidRDefault="003310E3" w:rsidP="000B682F">
            <w:pPr>
              <w:jc w:val="left"/>
            </w:pPr>
          </w:p>
        </w:tc>
        <w:tc>
          <w:tcPr>
            <w:tcW w:w="4649" w:type="dxa"/>
            <w:shd w:val="clear" w:color="auto" w:fill="F2F2F2" w:themeFill="background1" w:themeFillShade="F2"/>
          </w:tcPr>
          <w:p w14:paraId="65C0C07A"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 xml:space="preserve">The patients with the highest burden of multi-morbidities converge in the ICU. We will identify common underlying pathophysiological pathways and mechanisms in this setting of highly dense prevalence, event rates and monitoring. </w:t>
            </w:r>
          </w:p>
        </w:tc>
      </w:tr>
      <w:tr w:rsidR="003310E3" w:rsidRPr="00B36BE6" w14:paraId="37835A39" w14:textId="77777777" w:rsidTr="000B682F">
        <w:tc>
          <w:tcPr>
            <w:tcW w:w="4640" w:type="dxa"/>
            <w:shd w:val="clear" w:color="auto" w:fill="F2F2F2" w:themeFill="background1" w:themeFillShade="F2"/>
          </w:tcPr>
          <w:p w14:paraId="0AA1213D"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 xml:space="preserve">A better understanding of their causative mechanisms is needed to develop </w:t>
            </w:r>
            <w:r w:rsidRPr="00B36BE6">
              <w:rPr>
                <w:rFonts w:ascii="Times New Roman" w:hAnsi="Times New Roman" w:cs="Times New Roman"/>
                <w:b/>
                <w:bCs/>
                <w:sz w:val="22"/>
                <w:szCs w:val="22"/>
              </w:rPr>
              <w:t xml:space="preserve">early diagnosis, efficient prevention and monitoring, and better treatments </w:t>
            </w:r>
            <w:r w:rsidRPr="00B36BE6">
              <w:rPr>
                <w:rFonts w:ascii="Times New Roman" w:hAnsi="Times New Roman" w:cs="Times New Roman"/>
                <w:sz w:val="22"/>
                <w:szCs w:val="22"/>
              </w:rPr>
              <w:t xml:space="preserve">adapted to co- and multimorbid patients throughout their life course. </w:t>
            </w:r>
          </w:p>
          <w:p w14:paraId="6284C80C" w14:textId="77777777" w:rsidR="003310E3" w:rsidRPr="00B36BE6" w:rsidRDefault="003310E3" w:rsidP="000B682F">
            <w:pPr>
              <w:jc w:val="left"/>
            </w:pPr>
          </w:p>
        </w:tc>
        <w:tc>
          <w:tcPr>
            <w:tcW w:w="4649" w:type="dxa"/>
            <w:shd w:val="clear" w:color="auto" w:fill="F2F2F2" w:themeFill="background1" w:themeFillShade="F2"/>
          </w:tcPr>
          <w:p w14:paraId="1AFB589E"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 xml:space="preserve">A stay in the ICU can be seen as a </w:t>
            </w:r>
            <w:proofErr w:type="spellStart"/>
            <w:r w:rsidRPr="00B36BE6">
              <w:rPr>
                <w:rFonts w:ascii="Times New Roman" w:hAnsi="Times New Roman" w:cs="Times New Roman"/>
                <w:sz w:val="22"/>
                <w:szCs w:val="22"/>
              </w:rPr>
              <w:t>progeric</w:t>
            </w:r>
            <w:proofErr w:type="spellEnd"/>
            <w:r w:rsidRPr="00B36BE6">
              <w:rPr>
                <w:rFonts w:ascii="Times New Roman" w:hAnsi="Times New Roman" w:cs="Times New Roman"/>
                <w:sz w:val="22"/>
                <w:szCs w:val="22"/>
              </w:rPr>
              <w:t xml:space="preserve"> process leading to accelerated ageing in a short period of time. We will characterise underlying mechanisms in ICU patients with multimorbidity. </w:t>
            </w:r>
          </w:p>
        </w:tc>
      </w:tr>
      <w:tr w:rsidR="003310E3" w:rsidRPr="00B36BE6" w14:paraId="4EA12237" w14:textId="77777777" w:rsidTr="000B682F">
        <w:tc>
          <w:tcPr>
            <w:tcW w:w="4640" w:type="dxa"/>
            <w:shd w:val="clear" w:color="auto" w:fill="F2F2F2" w:themeFill="background1" w:themeFillShade="F2"/>
          </w:tcPr>
          <w:p w14:paraId="452918B8"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 xml:space="preserve">There are many different aetiological models of co-morbid conditions (e.g. direct causation model or a consequence of treatment). In this context, </w:t>
            </w:r>
            <w:r w:rsidRPr="00B36BE6">
              <w:rPr>
                <w:rFonts w:ascii="Times New Roman" w:hAnsi="Times New Roman" w:cs="Times New Roman"/>
                <w:b/>
                <w:bCs/>
                <w:sz w:val="22"/>
                <w:szCs w:val="22"/>
              </w:rPr>
              <w:t xml:space="preserve">capturing and measuring patient's complexity </w:t>
            </w:r>
            <w:r w:rsidRPr="00B36BE6">
              <w:rPr>
                <w:rFonts w:ascii="Times New Roman" w:hAnsi="Times New Roman" w:cs="Times New Roman"/>
                <w:sz w:val="22"/>
                <w:szCs w:val="22"/>
              </w:rPr>
              <w:t xml:space="preserve">in the context of co- and multi-morbidities is crucial for adequate management of these conditions and requires innovative approaches </w:t>
            </w:r>
          </w:p>
          <w:p w14:paraId="54A626C8" w14:textId="77777777" w:rsidR="003310E3" w:rsidRPr="00B36BE6" w:rsidRDefault="003310E3" w:rsidP="000B682F">
            <w:pPr>
              <w:jc w:val="left"/>
            </w:pPr>
          </w:p>
        </w:tc>
        <w:tc>
          <w:tcPr>
            <w:tcW w:w="4649" w:type="dxa"/>
            <w:shd w:val="clear" w:color="auto" w:fill="F2F2F2" w:themeFill="background1" w:themeFillShade="F2"/>
          </w:tcPr>
          <w:p w14:paraId="052A9BA1"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 xml:space="preserve">We will capture patient’s complexity at admission by unmodifiable variables and variables susceptible to interventions, by multi-morbidities, but also by treatment interactions with the disease and its complications, which is all highly dynamic in the ICU. To unravel causative mechanisms, we will involve machine learning, including automated feedback versus aetiology to account for the complexity. </w:t>
            </w:r>
          </w:p>
        </w:tc>
      </w:tr>
      <w:tr w:rsidR="003310E3" w:rsidRPr="00B36BE6" w14:paraId="670AD1A8" w14:textId="77777777" w:rsidTr="000B682F">
        <w:tc>
          <w:tcPr>
            <w:tcW w:w="4640" w:type="dxa"/>
            <w:shd w:val="clear" w:color="auto" w:fill="F2F2F2" w:themeFill="background1" w:themeFillShade="F2"/>
          </w:tcPr>
          <w:p w14:paraId="16AA70B3"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 xml:space="preserve">Proposals should identify and validate causative mechanisms (e.g. molecular, genetic, correlative, drug-drug interaction) of co- and </w:t>
            </w:r>
            <w:r w:rsidRPr="00B36BE6">
              <w:rPr>
                <w:rFonts w:ascii="Times New Roman" w:hAnsi="Times New Roman" w:cs="Times New Roman"/>
                <w:sz w:val="22"/>
                <w:szCs w:val="22"/>
              </w:rPr>
              <w:lastRenderedPageBreak/>
              <w:t xml:space="preserve">multi-morbidities </w:t>
            </w:r>
            <w:r w:rsidRPr="00B36BE6">
              <w:rPr>
                <w:rFonts w:ascii="Times New Roman" w:hAnsi="Times New Roman" w:cs="Times New Roman"/>
                <w:b/>
                <w:bCs/>
                <w:sz w:val="22"/>
                <w:szCs w:val="22"/>
              </w:rPr>
              <w:t xml:space="preserve">combining mental and any non-mental disorders </w:t>
            </w:r>
            <w:r w:rsidRPr="00B36BE6">
              <w:rPr>
                <w:rFonts w:ascii="Times New Roman" w:hAnsi="Times New Roman" w:cs="Times New Roman"/>
                <w:sz w:val="22"/>
                <w:szCs w:val="22"/>
              </w:rPr>
              <w:t xml:space="preserve">through the integration of basic, pre-clinical and/or clinical research. </w:t>
            </w:r>
          </w:p>
          <w:p w14:paraId="23B238E7" w14:textId="77777777" w:rsidR="003310E3" w:rsidRPr="00B36BE6" w:rsidRDefault="003310E3" w:rsidP="000B682F">
            <w:pPr>
              <w:jc w:val="left"/>
            </w:pPr>
          </w:p>
        </w:tc>
        <w:tc>
          <w:tcPr>
            <w:tcW w:w="4649" w:type="dxa"/>
            <w:shd w:val="clear" w:color="auto" w:fill="F2F2F2" w:themeFill="background1" w:themeFillShade="F2"/>
          </w:tcPr>
          <w:p w14:paraId="073DC067"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lastRenderedPageBreak/>
              <w:t xml:space="preserve">We will evaluate conventional non-mental outcomes, mental disorders, cognitive impairment and patient-centred outcomes </w:t>
            </w:r>
            <w:r w:rsidRPr="00B36BE6">
              <w:rPr>
                <w:rFonts w:ascii="Times New Roman" w:hAnsi="Times New Roman" w:cs="Times New Roman"/>
                <w:sz w:val="22"/>
                <w:szCs w:val="22"/>
              </w:rPr>
              <w:lastRenderedPageBreak/>
              <w:t xml:space="preserve">(including QoL) and validate observations in independent international cohorts and explore causal mechanisms by integrated approaches, including genome-wide genetic, epigenetic and biomarker research. </w:t>
            </w:r>
          </w:p>
        </w:tc>
      </w:tr>
      <w:tr w:rsidR="003310E3" w:rsidRPr="00B36BE6" w14:paraId="22D58370" w14:textId="77777777" w:rsidTr="000B682F">
        <w:trPr>
          <w:trHeight w:val="851"/>
        </w:trPr>
        <w:tc>
          <w:tcPr>
            <w:tcW w:w="4640" w:type="dxa"/>
            <w:shd w:val="clear" w:color="auto" w:fill="F2F2F2" w:themeFill="background1" w:themeFillShade="F2"/>
          </w:tcPr>
          <w:p w14:paraId="251A1A9C" w14:textId="77777777" w:rsidR="003310E3" w:rsidRPr="00B36BE6" w:rsidRDefault="003310E3" w:rsidP="000B682F">
            <w:pPr>
              <w:pStyle w:val="Default"/>
              <w:spacing w:line="276" w:lineRule="auto"/>
            </w:pPr>
            <w:r w:rsidRPr="00B36BE6">
              <w:rPr>
                <w:rFonts w:ascii="Times New Roman" w:hAnsi="Times New Roman" w:cs="Times New Roman"/>
                <w:sz w:val="22"/>
                <w:szCs w:val="22"/>
              </w:rPr>
              <w:lastRenderedPageBreak/>
              <w:t xml:space="preserve">Applicants should prove the </w:t>
            </w:r>
            <w:r w:rsidRPr="00B36BE6">
              <w:rPr>
                <w:rFonts w:ascii="Times New Roman" w:hAnsi="Times New Roman" w:cs="Times New Roman"/>
                <w:b/>
                <w:bCs/>
                <w:sz w:val="22"/>
                <w:szCs w:val="22"/>
              </w:rPr>
              <w:t xml:space="preserve">relevance </w:t>
            </w:r>
            <w:r w:rsidRPr="00B36BE6">
              <w:rPr>
                <w:rFonts w:ascii="Times New Roman" w:hAnsi="Times New Roman" w:cs="Times New Roman"/>
                <w:sz w:val="22"/>
                <w:szCs w:val="22"/>
              </w:rPr>
              <w:t xml:space="preserve">of the identified mechanisms for co-morbid development. </w:t>
            </w:r>
          </w:p>
        </w:tc>
        <w:tc>
          <w:tcPr>
            <w:tcW w:w="4649" w:type="dxa"/>
            <w:shd w:val="clear" w:color="auto" w:fill="F2F2F2" w:themeFill="background1" w:themeFillShade="F2"/>
          </w:tcPr>
          <w:p w14:paraId="757BA0D2"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 xml:space="preserve">We will identify causal mechanisms of multimorbidity by their impact on critically important patient-centred outcomes. </w:t>
            </w:r>
          </w:p>
        </w:tc>
      </w:tr>
      <w:tr w:rsidR="003310E3" w:rsidRPr="00B36BE6" w14:paraId="391E7104" w14:textId="77777777" w:rsidTr="000B682F">
        <w:tc>
          <w:tcPr>
            <w:tcW w:w="4640" w:type="dxa"/>
            <w:shd w:val="clear" w:color="auto" w:fill="F2F2F2" w:themeFill="background1" w:themeFillShade="F2"/>
          </w:tcPr>
          <w:p w14:paraId="74202FEF"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 xml:space="preserve">Where pertinent, development of </w:t>
            </w:r>
            <w:r w:rsidRPr="00B36BE6">
              <w:rPr>
                <w:rFonts w:ascii="Times New Roman" w:hAnsi="Times New Roman" w:cs="Times New Roman"/>
                <w:b/>
                <w:bCs/>
                <w:sz w:val="22"/>
                <w:szCs w:val="22"/>
              </w:rPr>
              <w:t xml:space="preserve">biomarkers and other technologies </w:t>
            </w:r>
            <w:r w:rsidRPr="00B36BE6">
              <w:rPr>
                <w:rFonts w:ascii="Times New Roman" w:hAnsi="Times New Roman" w:cs="Times New Roman"/>
                <w:sz w:val="22"/>
                <w:szCs w:val="22"/>
              </w:rPr>
              <w:t xml:space="preserve">for diagnosis and monitoring of comorbid conditions in patients is encouraged. </w:t>
            </w:r>
          </w:p>
        </w:tc>
        <w:tc>
          <w:tcPr>
            <w:tcW w:w="4649" w:type="dxa"/>
            <w:shd w:val="clear" w:color="auto" w:fill="F2F2F2" w:themeFill="background1" w:themeFillShade="F2"/>
          </w:tcPr>
          <w:p w14:paraId="11DBD246"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 xml:space="preserve">We include genetics, epigenetics and other biomarkers, as well as advanced monitoring in our patient characterisation during ICU stay. </w:t>
            </w:r>
          </w:p>
        </w:tc>
      </w:tr>
      <w:tr w:rsidR="003310E3" w:rsidRPr="00B36BE6" w14:paraId="3DA9875E" w14:textId="77777777" w:rsidTr="000B682F">
        <w:trPr>
          <w:trHeight w:val="1111"/>
        </w:trPr>
        <w:tc>
          <w:tcPr>
            <w:tcW w:w="4640" w:type="dxa"/>
            <w:shd w:val="clear" w:color="auto" w:fill="F2F2F2" w:themeFill="background1" w:themeFillShade="F2"/>
          </w:tcPr>
          <w:p w14:paraId="5FE27906"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 xml:space="preserve">A purposeful exploitation of </w:t>
            </w:r>
            <w:r w:rsidRPr="00B36BE6">
              <w:rPr>
                <w:rFonts w:ascii="Times New Roman" w:hAnsi="Times New Roman" w:cs="Times New Roman"/>
                <w:b/>
                <w:bCs/>
                <w:sz w:val="22"/>
                <w:szCs w:val="22"/>
              </w:rPr>
              <w:t xml:space="preserve">existing data, </w:t>
            </w:r>
            <w:r w:rsidRPr="00B36BE6">
              <w:rPr>
                <w:rFonts w:ascii="Times New Roman" w:hAnsi="Times New Roman" w:cs="Times New Roman"/>
                <w:sz w:val="22"/>
                <w:szCs w:val="22"/>
              </w:rPr>
              <w:t xml:space="preserve">biobanks, registries and cohorts is expected, but does not exclude </w:t>
            </w:r>
            <w:r w:rsidRPr="00B36BE6">
              <w:rPr>
                <w:rFonts w:ascii="Times New Roman" w:hAnsi="Times New Roman" w:cs="Times New Roman"/>
                <w:b/>
                <w:bCs/>
                <w:sz w:val="22"/>
                <w:szCs w:val="22"/>
              </w:rPr>
              <w:t>generation of new data</w:t>
            </w:r>
            <w:r w:rsidRPr="00B36BE6">
              <w:rPr>
                <w:rFonts w:ascii="Times New Roman" w:hAnsi="Times New Roman" w:cs="Times New Roman"/>
                <w:sz w:val="22"/>
                <w:szCs w:val="22"/>
              </w:rPr>
              <w:t xml:space="preserve">. </w:t>
            </w:r>
          </w:p>
        </w:tc>
        <w:tc>
          <w:tcPr>
            <w:tcW w:w="4649" w:type="dxa"/>
            <w:shd w:val="clear" w:color="auto" w:fill="F2F2F2" w:themeFill="background1" w:themeFillShade="F2"/>
          </w:tcPr>
          <w:p w14:paraId="0E49BB77"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We will explore mechanisms in multiple international existing cohorts and registries and validate observations in new and enriched prospective cohorts by connecting electronic health record systems.</w:t>
            </w:r>
          </w:p>
        </w:tc>
      </w:tr>
      <w:tr w:rsidR="003310E3" w:rsidRPr="00B36BE6" w14:paraId="477E7483" w14:textId="77777777" w:rsidTr="000B682F">
        <w:trPr>
          <w:trHeight w:val="1654"/>
        </w:trPr>
        <w:tc>
          <w:tcPr>
            <w:tcW w:w="4640" w:type="dxa"/>
            <w:shd w:val="clear" w:color="auto" w:fill="F2F2F2" w:themeFill="background1" w:themeFillShade="F2"/>
          </w:tcPr>
          <w:p w14:paraId="2BBAF166"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 xml:space="preserve">Sex and gender aspects, age, socio-economic, lifestyle and behavioural factors and any other </w:t>
            </w:r>
            <w:r w:rsidRPr="00B36BE6">
              <w:rPr>
                <w:rFonts w:ascii="Times New Roman" w:hAnsi="Times New Roman" w:cs="Times New Roman"/>
                <w:b/>
                <w:bCs/>
                <w:sz w:val="22"/>
                <w:szCs w:val="22"/>
              </w:rPr>
              <w:t xml:space="preserve">non-health related individual attributes </w:t>
            </w:r>
            <w:r w:rsidRPr="00B36BE6">
              <w:rPr>
                <w:rFonts w:ascii="Times New Roman" w:hAnsi="Times New Roman" w:cs="Times New Roman"/>
                <w:sz w:val="22"/>
                <w:szCs w:val="22"/>
              </w:rPr>
              <w:t xml:space="preserve">should be taken into consideration. </w:t>
            </w:r>
          </w:p>
        </w:tc>
        <w:tc>
          <w:tcPr>
            <w:tcW w:w="4649" w:type="dxa"/>
            <w:shd w:val="clear" w:color="auto" w:fill="F2F2F2" w:themeFill="background1" w:themeFillShade="F2"/>
          </w:tcPr>
          <w:p w14:paraId="3DCB9E23"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 xml:space="preserve">Sex and gender aspects are included in the patient characterisation. Further, biological age (risk profile, epigenetics) versus calendar age will be included. Socio-economic, lifestyle and behavioural factors will be evaluated as well. </w:t>
            </w:r>
          </w:p>
        </w:tc>
      </w:tr>
      <w:tr w:rsidR="003310E3" w:rsidRPr="00B36BE6" w14:paraId="5414072E" w14:textId="77777777" w:rsidTr="000B682F">
        <w:trPr>
          <w:trHeight w:val="1138"/>
        </w:trPr>
        <w:tc>
          <w:tcPr>
            <w:tcW w:w="4640" w:type="dxa"/>
            <w:shd w:val="clear" w:color="auto" w:fill="F2F2F2" w:themeFill="background1" w:themeFillShade="F2"/>
          </w:tcPr>
          <w:p w14:paraId="5948B096"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b/>
                <w:bCs/>
                <w:sz w:val="22"/>
                <w:szCs w:val="22"/>
              </w:rPr>
              <w:t xml:space="preserve">SME </w:t>
            </w:r>
            <w:r w:rsidRPr="00B36BE6">
              <w:rPr>
                <w:rFonts w:ascii="Times New Roman" w:hAnsi="Times New Roman" w:cs="Times New Roman"/>
                <w:sz w:val="22"/>
                <w:szCs w:val="22"/>
              </w:rPr>
              <w:t xml:space="preserve">participation is strongly encouraged. </w:t>
            </w:r>
          </w:p>
          <w:p w14:paraId="54AB5304" w14:textId="77777777" w:rsidR="003310E3" w:rsidRPr="00B36BE6" w:rsidRDefault="003310E3" w:rsidP="000B682F">
            <w:pPr>
              <w:pStyle w:val="Default"/>
              <w:spacing w:line="276" w:lineRule="auto"/>
              <w:rPr>
                <w:rFonts w:ascii="Times New Roman" w:hAnsi="Times New Roman" w:cs="Times New Roman"/>
                <w:sz w:val="22"/>
                <w:szCs w:val="22"/>
              </w:rPr>
            </w:pPr>
          </w:p>
        </w:tc>
        <w:tc>
          <w:tcPr>
            <w:tcW w:w="4649" w:type="dxa"/>
            <w:shd w:val="clear" w:color="auto" w:fill="F2F2F2" w:themeFill="background1" w:themeFillShade="F2"/>
          </w:tcPr>
          <w:p w14:paraId="4B9CA934"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color w:val="7030A0"/>
                <w:sz w:val="22"/>
                <w:szCs w:val="22"/>
              </w:rPr>
              <w:t>SME</w:t>
            </w:r>
            <w:r w:rsidRPr="00B36BE6">
              <w:rPr>
                <w:rFonts w:ascii="Times New Roman" w:hAnsi="Times New Roman" w:cs="Times New Roman"/>
                <w:sz w:val="22"/>
                <w:szCs w:val="22"/>
              </w:rPr>
              <w:t xml:space="preserve">s are involved in data management, in machine learning, and in the communication and implementation of prognostic models, likely to be commercialised after the project. </w:t>
            </w:r>
          </w:p>
        </w:tc>
      </w:tr>
    </w:tbl>
    <w:p w14:paraId="63184620" w14:textId="77777777" w:rsidR="003310E3" w:rsidRPr="00B36BE6" w:rsidRDefault="003310E3" w:rsidP="00EC47A1"/>
    <w:p w14:paraId="28740A09" w14:textId="65936861" w:rsidR="00336893" w:rsidRPr="00B36BE6" w:rsidRDefault="0086753A" w:rsidP="00EC47A1">
      <w:pPr>
        <w:rPr>
          <w:i/>
        </w:rPr>
      </w:pPr>
      <w:r w:rsidRPr="00B36BE6">
        <w:t>HEALICS will also contribute to</w:t>
      </w:r>
      <w:r w:rsidR="00336893" w:rsidRPr="00B36BE6">
        <w:t>:</w:t>
      </w:r>
    </w:p>
    <w:p w14:paraId="2869EB24" w14:textId="4B52F29C" w:rsidR="00336893" w:rsidRPr="00B36BE6" w:rsidRDefault="00C95ACD" w:rsidP="00000BA6">
      <w:pPr>
        <w:pStyle w:val="ListParagraph"/>
        <w:numPr>
          <w:ilvl w:val="0"/>
          <w:numId w:val="39"/>
        </w:numPr>
        <w:spacing w:line="360" w:lineRule="auto"/>
      </w:pPr>
      <w:r w:rsidRPr="00B36BE6">
        <w:rPr>
          <w:iCs/>
        </w:rPr>
        <w:t>E</w:t>
      </w:r>
      <w:r w:rsidR="0086753A" w:rsidRPr="00B36BE6">
        <w:rPr>
          <w:iCs/>
        </w:rPr>
        <w:t>stablishing Europe as a global leader in personalised medicine research</w:t>
      </w:r>
      <w:r w:rsidRPr="00B36BE6">
        <w:t>.</w:t>
      </w:r>
      <w:r w:rsidR="0086753A" w:rsidRPr="00B36BE6">
        <w:t xml:space="preserve"> </w:t>
      </w:r>
    </w:p>
    <w:p w14:paraId="0C4D18BC" w14:textId="7504C1EC" w:rsidR="00336893" w:rsidRPr="00B36BE6" w:rsidRDefault="00C95ACD" w:rsidP="00000BA6">
      <w:pPr>
        <w:pStyle w:val="ListParagraph"/>
        <w:numPr>
          <w:ilvl w:val="0"/>
          <w:numId w:val="39"/>
        </w:numPr>
        <w:spacing w:line="360" w:lineRule="auto"/>
      </w:pPr>
      <w:r w:rsidRPr="00B36BE6">
        <w:rPr>
          <w:iCs/>
        </w:rPr>
        <w:t>S</w:t>
      </w:r>
      <w:r w:rsidR="0086753A" w:rsidRPr="00B36BE6">
        <w:rPr>
          <w:iCs/>
        </w:rPr>
        <w:t>upporting the personalised medicine scientific base through a coordinated, collaborative approach to research</w:t>
      </w:r>
      <w:r w:rsidRPr="00B36BE6">
        <w:t>.</w:t>
      </w:r>
      <w:r w:rsidR="0086753A" w:rsidRPr="00B36BE6">
        <w:t xml:space="preserve"> </w:t>
      </w:r>
    </w:p>
    <w:p w14:paraId="5F213490" w14:textId="0B9A73BD" w:rsidR="00336893" w:rsidRPr="00B36BE6" w:rsidRDefault="00C95ACD" w:rsidP="00000BA6">
      <w:pPr>
        <w:pStyle w:val="ListParagraph"/>
        <w:numPr>
          <w:ilvl w:val="0"/>
          <w:numId w:val="39"/>
        </w:numPr>
        <w:spacing w:line="360" w:lineRule="auto"/>
      </w:pPr>
      <w:r w:rsidRPr="00B36BE6">
        <w:rPr>
          <w:iCs/>
        </w:rPr>
        <w:t>P</w:t>
      </w:r>
      <w:r w:rsidR="0086753A" w:rsidRPr="00B36BE6">
        <w:rPr>
          <w:iCs/>
        </w:rPr>
        <w:t>roviding evidence to policy makers of the benefit of personalised medicine to citizens and healthcare systems</w:t>
      </w:r>
      <w:r w:rsidR="00336893" w:rsidRPr="00B36BE6">
        <w:t>.</w:t>
      </w:r>
    </w:p>
    <w:p w14:paraId="061B6882" w14:textId="1C38690B" w:rsidR="00C95ACD" w:rsidRPr="00B36BE6" w:rsidRDefault="00C95ACD" w:rsidP="00C95ACD">
      <w:r w:rsidRPr="00B36BE6">
        <w:t xml:space="preserve">We do know that unravelling the heterogeneity of the patients in the ICU is of utmost importance to take better care of the ‘sickest of the sick’. The diversity in admitting diagnosis, demographic characteristics, </w:t>
      </w:r>
      <w:r w:rsidR="000E460D" w:rsidRPr="00B36BE6">
        <w:t>multi-morbidities</w:t>
      </w:r>
      <w:r w:rsidRPr="00B36BE6">
        <w:t xml:space="preserve">, disease progression (patients), many interventions (process) and outcomes, creates this heterogeneity, hampering the understanding of the underlying disease and consequently the best treatment for a healthy recovery. We also know that the ICU with its high density of patients with multimorbidity as well as the highest density of monitoring, is the place where patients can be characterised most in depth by baseline variables and vital signs during their illnesses resulting in a large and varied amount of relevant data. While heterogeneity may drive for the lack of understanding, it is also a challenge and may be an opportunity to reveal common pathophysiological pathways in distinct diseases. This challenge of the heterogeneity of patients is at the same time </w:t>
      </w:r>
      <w:r w:rsidRPr="00B36BE6">
        <w:rPr>
          <w:i/>
        </w:rPr>
        <w:t>the opportunity</w:t>
      </w:r>
      <w:r w:rsidRPr="00B36BE6">
        <w:t xml:space="preserve"> to discover common pathways in patients with various diseases and </w:t>
      </w:r>
      <w:r w:rsidR="000E460D" w:rsidRPr="00B36BE6">
        <w:t>multi-morbidities</w:t>
      </w:r>
      <w:r w:rsidRPr="00B36BE6">
        <w:t xml:space="preserve">. Therefore, the </w:t>
      </w:r>
      <w:r w:rsidRPr="00B36BE6">
        <w:rPr>
          <w:i/>
          <w:iCs/>
        </w:rPr>
        <w:t xml:space="preserve">ICU offers the </w:t>
      </w:r>
      <w:r w:rsidRPr="00B36BE6">
        <w:rPr>
          <w:i/>
          <w:iCs/>
        </w:rPr>
        <w:lastRenderedPageBreak/>
        <w:t>ideal setting to evaluate causative mechanisms in multimorbidity</w:t>
      </w:r>
      <w:r w:rsidRPr="00B36BE6">
        <w:t xml:space="preserve">. We need to focus on unravelling heterogeneity before establishing the benefits of interventions. We need to take a step back before we can make many steps forward, </w:t>
      </w:r>
      <w:r w:rsidRPr="00B36BE6">
        <w:rPr>
          <w:i/>
          <w:iCs/>
        </w:rPr>
        <w:t>a step back to the individual patient</w:t>
      </w:r>
      <w:r w:rsidRPr="00B36BE6">
        <w:t>.</w:t>
      </w:r>
    </w:p>
    <w:p w14:paraId="46617940" w14:textId="03FE0E04" w:rsidR="00504082" w:rsidRPr="00B36BE6" w:rsidRDefault="00C95ACD" w:rsidP="00C33903">
      <w:r w:rsidRPr="00B36BE6">
        <w:t>To take this step back to the individual patient HEALICS has gathered prominent basic and clinical research experts in the field, including the leaders of the critical care in Europe, patient characterisation including biomarkers and genetics, patient-centred outcome, data infrastructure and machine learning experts into one consortium (</w:t>
      </w:r>
      <w:r w:rsidR="00061B5E" w:rsidRPr="00B36BE6">
        <w:rPr>
          <w:color w:val="00B050"/>
        </w:rPr>
        <w:t>f</w:t>
      </w:r>
      <w:r w:rsidRPr="00B36BE6">
        <w:rPr>
          <w:color w:val="00B050"/>
        </w:rPr>
        <w:t>igure x</w:t>
      </w:r>
      <w:r w:rsidR="002356DA" w:rsidRPr="00B36BE6">
        <w:rPr>
          <w:color w:val="00B050"/>
        </w:rPr>
        <w:t xml:space="preserve"> – HEALICS overview</w:t>
      </w:r>
      <w:r w:rsidRPr="00B36BE6">
        <w:t>). Involvement of the network of ICUs for data delivery and in return academic output and integrated electronic health record system tools guarantees implementation of results and impact in daily practice. Involvement of SMEs for data infrastructure and machine learning guarantees sustainable deliverables and impact beyond the duration of this project. HEALICS aims to maximise integration between existing consortia of clinical and non-clinical, between academia, non-academia, and SMEs, for effective utilization of available resources.</w:t>
      </w:r>
    </w:p>
    <w:p w14:paraId="12837EDC" w14:textId="77777777" w:rsidR="00441494" w:rsidRPr="00B36BE6" w:rsidRDefault="00441494">
      <w:pPr>
        <w:spacing w:before="0" w:after="0" w:line="240" w:lineRule="auto"/>
        <w:jc w:val="left"/>
        <w:rPr>
          <w:b/>
          <w:sz w:val="28"/>
          <w:szCs w:val="20"/>
        </w:rPr>
      </w:pPr>
      <w:r w:rsidRPr="00B36BE6">
        <w:br w:type="page"/>
      </w:r>
    </w:p>
    <w:p w14:paraId="5B4F1731" w14:textId="453EBA72" w:rsidR="00896FD9" w:rsidRPr="00B36BE6" w:rsidRDefault="00536C56" w:rsidP="00D641D9">
      <w:pPr>
        <w:pStyle w:val="Heading2"/>
      </w:pPr>
      <w:bookmarkStart w:id="3" w:name="_Toc3735385"/>
      <w:r w:rsidRPr="00B36BE6">
        <w:lastRenderedPageBreak/>
        <w:t xml:space="preserve">1.3 </w:t>
      </w:r>
      <w:r w:rsidRPr="00B36BE6">
        <w:tab/>
      </w:r>
      <w:r w:rsidR="00D64048" w:rsidRPr="00B36BE6">
        <w:t>C</w:t>
      </w:r>
      <w:r w:rsidR="00C55B5B" w:rsidRPr="00B36BE6">
        <w:t>oncept</w:t>
      </w:r>
      <w:r w:rsidR="009221F6" w:rsidRPr="00B36BE6">
        <w:t xml:space="preserve"> and </w:t>
      </w:r>
      <w:r w:rsidR="006E1A22" w:rsidRPr="00B36BE6">
        <w:t>methodology</w:t>
      </w:r>
      <w:bookmarkEnd w:id="3"/>
    </w:p>
    <w:p w14:paraId="6133C968" w14:textId="77777777" w:rsidR="00441494" w:rsidRPr="00B36BE6" w:rsidRDefault="00441494" w:rsidP="00D641D9"/>
    <w:p w14:paraId="043989B9" w14:textId="69836D2D" w:rsidR="001609B1" w:rsidRPr="00B36BE6" w:rsidRDefault="00C909A0" w:rsidP="00D641D9">
      <w:r w:rsidRPr="00B36BE6">
        <w:rPr>
          <w:noProof/>
          <w:lang w:val="nl-NL" w:eastAsia="nl-NL"/>
        </w:rPr>
        <mc:AlternateContent>
          <mc:Choice Requires="wps">
            <w:drawing>
              <wp:anchor distT="0" distB="0" distL="114300" distR="114300" simplePos="0" relativeHeight="251662336" behindDoc="0" locked="0" layoutInCell="1" allowOverlap="1" wp14:anchorId="638EA8CF" wp14:editId="6C4D78DB">
                <wp:simplePos x="0" y="0"/>
                <wp:positionH relativeFrom="column">
                  <wp:posOffset>6350</wp:posOffset>
                </wp:positionH>
                <wp:positionV relativeFrom="paragraph">
                  <wp:posOffset>474676</wp:posOffset>
                </wp:positionV>
                <wp:extent cx="5842635" cy="2035175"/>
                <wp:effectExtent l="0" t="0" r="12065" b="18415"/>
                <wp:wrapSquare wrapText="bothSides"/>
                <wp:docPr id="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635" cy="2035175"/>
                        </a:xfrm>
                        <a:prstGeom prst="rect">
                          <a:avLst/>
                        </a:prstGeom>
                        <a:solidFill>
                          <a:schemeClr val="bg1">
                            <a:lumMod val="95000"/>
                          </a:schemeClr>
                        </a:solidFill>
                        <a:ln w="12700">
                          <a:solidFill>
                            <a:schemeClr val="bg1">
                              <a:lumMod val="50000"/>
                            </a:schemeClr>
                          </a:solidFill>
                          <a:miter lim="800000"/>
                          <a:headEnd/>
                          <a:tailEnd/>
                        </a:ln>
                      </wps:spPr>
                      <wps:txbx>
                        <w:txbxContent>
                          <w:p w14:paraId="5C35188C" w14:textId="4CB06657" w:rsidR="006B0AA7" w:rsidRPr="00346A4F" w:rsidRDefault="006B0AA7" w:rsidP="00BE709C">
                            <w:pPr>
                              <w:rPr>
                                <w:rStyle w:val="Emphasis"/>
                              </w:rPr>
                            </w:pPr>
                            <w:r w:rsidRPr="00346A4F">
                              <w:rPr>
                                <w:rStyle w:val="Emphasis"/>
                              </w:rPr>
                              <w:t>The overall concept of HEALICS is:</w:t>
                            </w:r>
                          </w:p>
                          <w:p w14:paraId="7BFBA5CC" w14:textId="77586EE6" w:rsidR="006B0AA7" w:rsidRPr="00346A4F" w:rsidRDefault="006B0AA7" w:rsidP="00FE5E54">
                            <w:pPr>
                              <w:pStyle w:val="ListParagraph"/>
                              <w:numPr>
                                <w:ilvl w:val="0"/>
                                <w:numId w:val="31"/>
                              </w:numPr>
                              <w:rPr>
                                <w:rStyle w:val="Emphasis"/>
                              </w:rPr>
                            </w:pPr>
                            <w:r>
                              <w:rPr>
                                <w:rStyle w:val="Emphasis"/>
                              </w:rPr>
                              <w:t>Improving</w:t>
                            </w:r>
                            <w:r w:rsidRPr="00346A4F">
                              <w:rPr>
                                <w:rStyle w:val="Emphasis"/>
                              </w:rPr>
                              <w:t xml:space="preserve"> t</w:t>
                            </w:r>
                            <w:r>
                              <w:rPr>
                                <w:rStyle w:val="Emphasis"/>
                              </w:rPr>
                              <w:t>he characterisation of patients.</w:t>
                            </w:r>
                          </w:p>
                          <w:p w14:paraId="41A1471C" w14:textId="70A3F1D3" w:rsidR="006B0AA7" w:rsidRDefault="006B0AA7" w:rsidP="000F397B">
                            <w:pPr>
                              <w:pStyle w:val="ListParagraph"/>
                              <w:numPr>
                                <w:ilvl w:val="0"/>
                                <w:numId w:val="31"/>
                              </w:numPr>
                              <w:rPr>
                                <w:rStyle w:val="Emphasis"/>
                              </w:rPr>
                            </w:pPr>
                            <w:r>
                              <w:rPr>
                                <w:rStyle w:val="Emphasis"/>
                              </w:rPr>
                              <w:t>Improving the</w:t>
                            </w:r>
                            <w:r w:rsidRPr="00346A4F">
                              <w:rPr>
                                <w:rStyle w:val="Emphasis"/>
                              </w:rPr>
                              <w:t xml:space="preserve"> </w:t>
                            </w:r>
                            <w:r>
                              <w:rPr>
                                <w:rStyle w:val="Emphasis"/>
                              </w:rPr>
                              <w:t>patient outcome evaluation.</w:t>
                            </w:r>
                          </w:p>
                          <w:p w14:paraId="2BE7BDDE" w14:textId="2A0B14AB" w:rsidR="006B0AA7" w:rsidRPr="00346A4F" w:rsidRDefault="006B0AA7" w:rsidP="000F397B">
                            <w:pPr>
                              <w:pStyle w:val="ListParagraph"/>
                              <w:numPr>
                                <w:ilvl w:val="0"/>
                                <w:numId w:val="31"/>
                              </w:numPr>
                              <w:rPr>
                                <w:rStyle w:val="Emphasis"/>
                              </w:rPr>
                            </w:pPr>
                            <w:r>
                              <w:rPr>
                                <w:rStyle w:val="Emphasis"/>
                              </w:rPr>
                              <w:t>Improving the machine learning analyses techniques.</w:t>
                            </w:r>
                          </w:p>
                          <w:p w14:paraId="746BA6E4" w14:textId="318341B3" w:rsidR="006B0AA7" w:rsidRDefault="006B0AA7" w:rsidP="00FE5E54">
                            <w:pPr>
                              <w:pStyle w:val="ListParagraph"/>
                              <w:numPr>
                                <w:ilvl w:val="0"/>
                                <w:numId w:val="31"/>
                              </w:numPr>
                              <w:rPr>
                                <w:rStyle w:val="Emphasis"/>
                              </w:rPr>
                            </w:pPr>
                            <w:r>
                              <w:rPr>
                                <w:rStyle w:val="Emphasis"/>
                              </w:rPr>
                              <w:t>Improving</w:t>
                            </w:r>
                            <w:r w:rsidRPr="00346A4F">
                              <w:rPr>
                                <w:rStyle w:val="Emphasis"/>
                              </w:rPr>
                              <w:t xml:space="preserve"> the </w:t>
                            </w:r>
                            <w:r>
                              <w:rPr>
                                <w:rStyle w:val="Emphasis"/>
                              </w:rPr>
                              <w:t>data and research infrastructure.</w:t>
                            </w:r>
                          </w:p>
                          <w:p w14:paraId="3D2F644B" w14:textId="390C2328" w:rsidR="006B0AA7" w:rsidRPr="00346A4F" w:rsidRDefault="006B0AA7" w:rsidP="00FE5E54">
                            <w:pPr>
                              <w:pStyle w:val="ListParagraph"/>
                              <w:numPr>
                                <w:ilvl w:val="0"/>
                                <w:numId w:val="31"/>
                              </w:numPr>
                              <w:rPr>
                                <w:rStyle w:val="Emphasis"/>
                              </w:rPr>
                            </w:pPr>
                            <w:r>
                              <w:rPr>
                                <w:rStyle w:val="Emphasis"/>
                              </w:rPr>
                              <w:t>Improving effective communication and dissemination.</w:t>
                            </w:r>
                          </w:p>
                        </w:txbxContent>
                      </wps:txbx>
                      <wps:bodyPr rot="0" vert="horz" wrap="square" lIns="108000" tIns="108000" rIns="108000" bIns="108000" anchor="t" anchorCtr="0">
                        <a:spAutoFit/>
                      </wps:bodyPr>
                    </wps:wsp>
                  </a:graphicData>
                </a:graphic>
                <wp14:sizeRelH relativeFrom="margin">
                  <wp14:pctWidth>0</wp14:pctWidth>
                </wp14:sizeRelH>
                <wp14:sizeRelV relativeFrom="margin">
                  <wp14:pctHeight>0</wp14:pctHeight>
                </wp14:sizeRelV>
              </wp:anchor>
            </w:drawing>
          </mc:Choice>
          <mc:Fallback>
            <w:pict>
              <v:shape w14:anchorId="638EA8CF" id="_x0000_s1027" type="#_x0000_t202" style="position:absolute;left:0;text-align:left;margin-left:.5pt;margin-top:37.4pt;width:460.05pt;height:16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" fillcolor="#f2f2f2 [3052]" strokecolor="#7f7f7f [1612]" strokeweight="1pt">
                <v:textbox style="mso-fit-shape-to-text:t" inset="3mm,3mm,3mm,3mm">
                  <w:txbxContent>
                    <w:p w14:paraId="5C35188C" w14:textId="4CB06657" w:rsidR="006B0AA7" w:rsidRPr="00346A4F" w:rsidRDefault="006B0AA7" w:rsidP="00BE709C">
                      <w:pPr>
                        <w:rPr>
                          <w:rStyle w:val="Emphasis"/>
                        </w:rPr>
                      </w:pPr>
                      <w:r w:rsidRPr="00346A4F">
                        <w:rPr>
                          <w:rStyle w:val="Emphasis"/>
                        </w:rPr>
                        <w:t>The overall concept of HEALICS is:</w:t>
                      </w:r>
                    </w:p>
                    <w:p w14:paraId="7BFBA5CC" w14:textId="77586EE6" w:rsidR="006B0AA7" w:rsidRPr="00346A4F" w:rsidRDefault="006B0AA7" w:rsidP="00FE5E54">
                      <w:pPr>
                        <w:pStyle w:val="ListParagraph"/>
                        <w:numPr>
                          <w:ilvl w:val="0"/>
                          <w:numId w:val="31"/>
                        </w:numPr>
                        <w:rPr>
                          <w:rStyle w:val="Emphasis"/>
                        </w:rPr>
                      </w:pPr>
                      <w:r>
                        <w:rPr>
                          <w:rStyle w:val="Emphasis"/>
                        </w:rPr>
                        <w:t>Improving</w:t>
                      </w:r>
                      <w:r w:rsidRPr="00346A4F">
                        <w:rPr>
                          <w:rStyle w:val="Emphasis"/>
                        </w:rPr>
                        <w:t xml:space="preserve"> t</w:t>
                      </w:r>
                      <w:r>
                        <w:rPr>
                          <w:rStyle w:val="Emphasis"/>
                        </w:rPr>
                        <w:t>he characterisation of patients.</w:t>
                      </w:r>
                    </w:p>
                    <w:p w14:paraId="41A1471C" w14:textId="70A3F1D3" w:rsidR="006B0AA7" w:rsidRDefault="006B0AA7" w:rsidP="000F397B">
                      <w:pPr>
                        <w:pStyle w:val="ListParagraph"/>
                        <w:numPr>
                          <w:ilvl w:val="0"/>
                          <w:numId w:val="31"/>
                        </w:numPr>
                        <w:rPr>
                          <w:rStyle w:val="Emphasis"/>
                        </w:rPr>
                      </w:pPr>
                      <w:r>
                        <w:rPr>
                          <w:rStyle w:val="Emphasis"/>
                        </w:rPr>
                        <w:t>Improving the</w:t>
                      </w:r>
                      <w:r w:rsidRPr="00346A4F">
                        <w:rPr>
                          <w:rStyle w:val="Emphasis"/>
                        </w:rPr>
                        <w:t xml:space="preserve"> </w:t>
                      </w:r>
                      <w:r>
                        <w:rPr>
                          <w:rStyle w:val="Emphasis"/>
                        </w:rPr>
                        <w:t>patient outcome evaluation.</w:t>
                      </w:r>
                    </w:p>
                    <w:p w14:paraId="2BE7BDDE" w14:textId="2A0B14AB" w:rsidR="006B0AA7" w:rsidRPr="00346A4F" w:rsidRDefault="006B0AA7" w:rsidP="000F397B">
                      <w:pPr>
                        <w:pStyle w:val="ListParagraph"/>
                        <w:numPr>
                          <w:ilvl w:val="0"/>
                          <w:numId w:val="31"/>
                        </w:numPr>
                        <w:rPr>
                          <w:rStyle w:val="Emphasis"/>
                        </w:rPr>
                      </w:pPr>
                      <w:r>
                        <w:rPr>
                          <w:rStyle w:val="Emphasis"/>
                        </w:rPr>
                        <w:t>Improving the machine learning analyses techniques.</w:t>
                      </w:r>
                    </w:p>
                    <w:p w14:paraId="746BA6E4" w14:textId="318341B3" w:rsidR="006B0AA7" w:rsidRDefault="006B0AA7" w:rsidP="00FE5E54">
                      <w:pPr>
                        <w:pStyle w:val="ListParagraph"/>
                        <w:numPr>
                          <w:ilvl w:val="0"/>
                          <w:numId w:val="31"/>
                        </w:numPr>
                        <w:rPr>
                          <w:rStyle w:val="Emphasis"/>
                        </w:rPr>
                      </w:pPr>
                      <w:r>
                        <w:rPr>
                          <w:rStyle w:val="Emphasis"/>
                        </w:rPr>
                        <w:t>Improving</w:t>
                      </w:r>
                      <w:r w:rsidRPr="00346A4F">
                        <w:rPr>
                          <w:rStyle w:val="Emphasis"/>
                        </w:rPr>
                        <w:t xml:space="preserve"> the </w:t>
                      </w:r>
                      <w:r>
                        <w:rPr>
                          <w:rStyle w:val="Emphasis"/>
                        </w:rPr>
                        <w:t>data and research infrastructure.</w:t>
                      </w:r>
                    </w:p>
                    <w:p w14:paraId="3D2F644B" w14:textId="390C2328" w:rsidR="006B0AA7" w:rsidRPr="00346A4F" w:rsidRDefault="006B0AA7" w:rsidP="00FE5E54">
                      <w:pPr>
                        <w:pStyle w:val="ListParagraph"/>
                        <w:numPr>
                          <w:ilvl w:val="0"/>
                          <w:numId w:val="31"/>
                        </w:numPr>
                        <w:rPr>
                          <w:rStyle w:val="Emphasis"/>
                        </w:rPr>
                      </w:pPr>
                      <w:r>
                        <w:rPr>
                          <w:rStyle w:val="Emphasis"/>
                        </w:rPr>
                        <w:t>Improving effective communication and dissemination.</w:t>
                      </w:r>
                    </w:p>
                  </w:txbxContent>
                </v:textbox>
                <w10:wrap type="square"/>
              </v:shape>
            </w:pict>
          </mc:Fallback>
        </mc:AlternateContent>
      </w:r>
      <w:r w:rsidR="001609B1" w:rsidRPr="00B36BE6">
        <w:t xml:space="preserve">Key concepts and methods of this proposal are briefly presented in this section but described more in detail in the corresponding </w:t>
      </w:r>
      <w:r w:rsidR="00CC23F4" w:rsidRPr="00B36BE6">
        <w:t>WPs</w:t>
      </w:r>
      <w:r w:rsidR="001609B1" w:rsidRPr="00B36BE6">
        <w:t xml:space="preserve"> and </w:t>
      </w:r>
      <w:r w:rsidR="001609B1" w:rsidRPr="00B36BE6">
        <w:rPr>
          <w:rStyle w:val="Emphasis"/>
        </w:rPr>
        <w:t>specific</w:t>
      </w:r>
      <w:r w:rsidR="001609B1" w:rsidRPr="00B36BE6">
        <w:t xml:space="preserve"> tasks.</w:t>
      </w:r>
      <w:r w:rsidR="005E51BF" w:rsidRPr="00B36BE6">
        <w:t xml:space="preserve"> </w:t>
      </w:r>
    </w:p>
    <w:p w14:paraId="3ECCC750" w14:textId="553A26D1" w:rsidR="00C909A0" w:rsidRPr="00B36BE6" w:rsidRDefault="00C909A0" w:rsidP="00D641D9"/>
    <w:p w14:paraId="28897E22" w14:textId="601EE70E" w:rsidR="0023747C" w:rsidRPr="00B36BE6" w:rsidRDefault="0023747C" w:rsidP="0023747C">
      <w:pPr>
        <w:pStyle w:val="Heading3"/>
      </w:pPr>
      <w:bookmarkStart w:id="4" w:name="_Toc3735386"/>
      <w:r w:rsidRPr="00B36BE6">
        <w:t>1.3.1 Concepts</w:t>
      </w:r>
      <w:bookmarkEnd w:id="4"/>
    </w:p>
    <w:p w14:paraId="1AB939E5" w14:textId="61C6D856" w:rsidR="006F6418" w:rsidRPr="00B36BE6" w:rsidRDefault="00FB1B41" w:rsidP="00D641D9">
      <w:pPr>
        <w:rPr>
          <w:b/>
        </w:rPr>
      </w:pPr>
      <w:r w:rsidRPr="00B36BE6">
        <w:t xml:space="preserve">The key concept underpinning this entire enterprise is that </w:t>
      </w:r>
      <w:r w:rsidR="007A2949" w:rsidRPr="00B36BE6">
        <w:t xml:space="preserve">critical illness can be regarded as an accelerated evolution of multimorbidity in life, evoked by the actual admission diagnosis. There are </w:t>
      </w:r>
      <w:r w:rsidRPr="00B36BE6">
        <w:t xml:space="preserve">several major achievements and opportunities </w:t>
      </w:r>
      <w:r w:rsidR="007A2949" w:rsidRPr="00B36BE6">
        <w:t xml:space="preserve">which </w:t>
      </w:r>
      <w:r w:rsidRPr="00B36BE6">
        <w:t>meet in this challenging HEALICS project</w:t>
      </w:r>
      <w:r w:rsidR="000848DD" w:rsidRPr="00B36BE6">
        <w:t xml:space="preserve">. It is not the individual approaches of improved patient characterisation (WP3), improved patient outcome evaluation (WP5), improved machine learning analyses techniques (WP4), a data infrastructure (WP2) </w:t>
      </w:r>
      <w:r w:rsidR="007A2949" w:rsidRPr="00B36BE6">
        <w:t xml:space="preserve">or </w:t>
      </w:r>
      <w:r w:rsidR="000848DD" w:rsidRPr="00B36BE6">
        <w:t>effective communication and dissemination (WP6), but rather the combination of all these approaches which is the key concept here.</w:t>
      </w:r>
      <w:r w:rsidR="006F6418" w:rsidRPr="00B36BE6">
        <w:t xml:space="preserve"> Analogue to what </w:t>
      </w:r>
      <w:proofErr w:type="spellStart"/>
      <w:r w:rsidR="006F6418" w:rsidRPr="00B36BE6">
        <w:rPr>
          <w:iCs/>
        </w:rPr>
        <w:t>Søren</w:t>
      </w:r>
      <w:proofErr w:type="spellEnd"/>
      <w:r w:rsidR="006F6418" w:rsidRPr="00B36BE6">
        <w:rPr>
          <w:iCs/>
        </w:rPr>
        <w:t xml:space="preserve"> Kierkegaard stated </w:t>
      </w:r>
      <w:r w:rsidR="006F6418" w:rsidRPr="00B36BE6">
        <w:rPr>
          <w:i/>
          <w:iCs/>
        </w:rPr>
        <w:t xml:space="preserve">“Livet </w:t>
      </w:r>
      <w:proofErr w:type="spellStart"/>
      <w:r w:rsidR="006F6418" w:rsidRPr="00B36BE6">
        <w:rPr>
          <w:i/>
          <w:iCs/>
        </w:rPr>
        <w:t>forstås</w:t>
      </w:r>
      <w:proofErr w:type="spellEnd"/>
      <w:r w:rsidR="006F6418" w:rsidRPr="00B36BE6">
        <w:rPr>
          <w:i/>
          <w:iCs/>
        </w:rPr>
        <w:t xml:space="preserve"> </w:t>
      </w:r>
      <w:proofErr w:type="spellStart"/>
      <w:r w:rsidR="006F6418" w:rsidRPr="00B36BE6">
        <w:rPr>
          <w:i/>
          <w:iCs/>
        </w:rPr>
        <w:t>baglæns</w:t>
      </w:r>
      <w:proofErr w:type="spellEnd"/>
      <w:r w:rsidR="006F6418" w:rsidRPr="00B36BE6">
        <w:rPr>
          <w:i/>
          <w:iCs/>
        </w:rPr>
        <w:t xml:space="preserve">, men </w:t>
      </w:r>
      <w:proofErr w:type="spellStart"/>
      <w:r w:rsidR="006F6418" w:rsidRPr="00B36BE6">
        <w:rPr>
          <w:i/>
          <w:iCs/>
        </w:rPr>
        <w:t>må</w:t>
      </w:r>
      <w:proofErr w:type="spellEnd"/>
      <w:r w:rsidR="006F6418" w:rsidRPr="00B36BE6">
        <w:rPr>
          <w:i/>
          <w:iCs/>
        </w:rPr>
        <w:t xml:space="preserve"> </w:t>
      </w:r>
      <w:proofErr w:type="spellStart"/>
      <w:r w:rsidR="006F6418" w:rsidRPr="00B36BE6">
        <w:rPr>
          <w:i/>
          <w:iCs/>
        </w:rPr>
        <w:t>leves</w:t>
      </w:r>
      <w:proofErr w:type="spellEnd"/>
      <w:r w:rsidR="006F6418" w:rsidRPr="00B36BE6">
        <w:rPr>
          <w:i/>
          <w:iCs/>
        </w:rPr>
        <w:t xml:space="preserve"> </w:t>
      </w:r>
      <w:proofErr w:type="spellStart"/>
      <w:r w:rsidR="006F6418" w:rsidRPr="00B36BE6">
        <w:rPr>
          <w:i/>
          <w:iCs/>
        </w:rPr>
        <w:t>forlæns</w:t>
      </w:r>
      <w:proofErr w:type="spellEnd"/>
      <w:r w:rsidR="006F6418" w:rsidRPr="00B36BE6">
        <w:rPr>
          <w:i/>
          <w:iCs/>
        </w:rPr>
        <w:t xml:space="preserve">.” (Life is understood backwards but must be lived forwards): </w:t>
      </w:r>
      <w:r w:rsidR="006F6418" w:rsidRPr="00B36BE6">
        <w:rPr>
          <w:iCs/>
        </w:rPr>
        <w:t>we must look back to learn and (re)cluster patients in homogenous groups in order to improve our understanding of what is happening, understand the patients</w:t>
      </w:r>
      <w:r w:rsidR="00FA3DAF" w:rsidRPr="00B36BE6">
        <w:rPr>
          <w:iCs/>
        </w:rPr>
        <w:t>’</w:t>
      </w:r>
      <w:r w:rsidR="006F6418" w:rsidRPr="00B36BE6">
        <w:rPr>
          <w:iCs/>
        </w:rPr>
        <w:t xml:space="preserve"> outcomes and how to improve that. </w:t>
      </w:r>
    </w:p>
    <w:p w14:paraId="11085926" w14:textId="391B4AB6" w:rsidR="000848DD" w:rsidRPr="00B36BE6" w:rsidRDefault="000848DD" w:rsidP="00D641D9">
      <w:r w:rsidRPr="00B36BE6">
        <w:t xml:space="preserve">New </w:t>
      </w:r>
      <w:r w:rsidR="002B7516" w:rsidRPr="00B36BE6">
        <w:t xml:space="preserve">diagnostic concepts, </w:t>
      </w:r>
      <w:r w:rsidRPr="00B36BE6">
        <w:t xml:space="preserve">prognostic models, genetics, biomarkers, machine learning methods, or a continued data registry platform in itself are not innovative, but it is </w:t>
      </w:r>
      <w:r w:rsidR="002B7516" w:rsidRPr="00B36BE6">
        <w:t xml:space="preserve">all </w:t>
      </w:r>
      <w:r w:rsidR="002B7516" w:rsidRPr="00B36BE6">
        <w:rPr>
          <w:i/>
        </w:rPr>
        <w:t>these combined approaches</w:t>
      </w:r>
      <w:r w:rsidR="002B7516" w:rsidRPr="00B36BE6">
        <w:t xml:space="preserve"> with </w:t>
      </w:r>
      <w:r w:rsidRPr="00B36BE6">
        <w:rPr>
          <w:i/>
        </w:rPr>
        <w:t xml:space="preserve">the opportunity </w:t>
      </w:r>
      <w:r w:rsidR="002B7516" w:rsidRPr="00B36BE6">
        <w:rPr>
          <w:i/>
        </w:rPr>
        <w:t xml:space="preserve">and </w:t>
      </w:r>
      <w:r w:rsidRPr="00B36BE6">
        <w:rPr>
          <w:i/>
        </w:rPr>
        <w:t>supported by the capacity</w:t>
      </w:r>
      <w:r w:rsidRPr="00B36BE6">
        <w:t xml:space="preserve"> present in the current consortium which offer the unique </w:t>
      </w:r>
      <w:r w:rsidR="002B7516" w:rsidRPr="00B36BE6">
        <w:rPr>
          <w:bCs/>
        </w:rPr>
        <w:t>window of opportunity</w:t>
      </w:r>
      <w:r w:rsidR="002B7516" w:rsidRPr="00B36BE6">
        <w:t xml:space="preserve"> </w:t>
      </w:r>
      <w:r w:rsidRPr="00B36BE6">
        <w:t xml:space="preserve">for new insights and impact. </w:t>
      </w:r>
    </w:p>
    <w:p w14:paraId="670DF478" w14:textId="77777777" w:rsidR="005E51BF" w:rsidRPr="00B36BE6" w:rsidRDefault="005E51BF" w:rsidP="00D641D9"/>
    <w:p w14:paraId="7674863B" w14:textId="6C79F4B1" w:rsidR="00027B5F" w:rsidRPr="00B36BE6" w:rsidRDefault="000848DD" w:rsidP="00D641D9">
      <w:pPr>
        <w:rPr>
          <w:color w:val="31849B" w:themeColor="accent5" w:themeShade="BF"/>
        </w:rPr>
      </w:pPr>
      <w:r w:rsidRPr="00B36BE6">
        <w:t>The a</w:t>
      </w:r>
      <w:r w:rsidR="00027B5F" w:rsidRPr="00B36BE6">
        <w:t>chievements</w:t>
      </w:r>
      <w:r w:rsidR="002F1BB8" w:rsidRPr="00B36BE6">
        <w:t>, experience</w:t>
      </w:r>
      <w:r w:rsidR="00027B5F" w:rsidRPr="00B36BE6">
        <w:t xml:space="preserve"> </w:t>
      </w:r>
      <w:r w:rsidR="0018056F" w:rsidRPr="00B36BE6">
        <w:rPr>
          <w:color w:val="31849B" w:themeColor="accent5" w:themeShade="BF"/>
        </w:rPr>
        <w:t>(check right and uniform use of names of collaborators)</w:t>
      </w:r>
      <w:r w:rsidR="0018056F" w:rsidRPr="00B36BE6">
        <w:t xml:space="preserve"> </w:t>
      </w:r>
      <w:r w:rsidR="00027B5F" w:rsidRPr="00B36BE6">
        <w:t>and capacity</w:t>
      </w:r>
      <w:r w:rsidRPr="00B36BE6">
        <w:t xml:space="preserve"> include:</w:t>
      </w:r>
      <w:r w:rsidR="0018056F" w:rsidRPr="00B36BE6">
        <w:t xml:space="preserve"> </w:t>
      </w:r>
    </w:p>
    <w:p w14:paraId="74F217B9" w14:textId="7F271633" w:rsidR="00FB1B41" w:rsidRPr="00B36BE6" w:rsidRDefault="00C10BA1" w:rsidP="00FE5E54">
      <w:pPr>
        <w:pStyle w:val="ListParagraph"/>
        <w:numPr>
          <w:ilvl w:val="0"/>
          <w:numId w:val="18"/>
        </w:numPr>
      </w:pPr>
      <w:r w:rsidRPr="00B36BE6">
        <w:t>A</w:t>
      </w:r>
      <w:r w:rsidR="00FB1B41" w:rsidRPr="00B36BE6">
        <w:t xml:space="preserve">n </w:t>
      </w:r>
      <w:r w:rsidR="0018056F" w:rsidRPr="00B36BE6">
        <w:t>established</w:t>
      </w:r>
      <w:r w:rsidR="00FB1B41" w:rsidRPr="00B36BE6">
        <w:t xml:space="preserve"> network of (</w:t>
      </w:r>
      <w:r w:rsidR="00FB1B41" w:rsidRPr="00B36BE6">
        <w:rPr>
          <w:color w:val="31849B" w:themeColor="accent5" w:themeShade="BF"/>
        </w:rPr>
        <w:t>30 or 40</w:t>
      </w:r>
      <w:r w:rsidR="00FB1B41" w:rsidRPr="00B36BE6">
        <w:t xml:space="preserve">) European ICUs, highly experienced and capable in running </w:t>
      </w:r>
      <w:r w:rsidR="006F6418" w:rsidRPr="00B36BE6">
        <w:t>well-designed</w:t>
      </w:r>
      <w:r w:rsidR="00FB1B41" w:rsidRPr="00B36BE6">
        <w:t xml:space="preserve"> large pragmatic </w:t>
      </w:r>
      <w:r w:rsidR="00FA3DAF" w:rsidRPr="00B36BE6">
        <w:t>randomised clinical trials (</w:t>
      </w:r>
      <w:r w:rsidR="00FB1B41" w:rsidRPr="00B36BE6">
        <w:rPr>
          <w:color w:val="7030A0"/>
        </w:rPr>
        <w:t>RCT</w:t>
      </w:r>
      <w:r w:rsidR="00FB1B41" w:rsidRPr="00B36BE6">
        <w:t>s</w:t>
      </w:r>
      <w:r w:rsidR="00FA3DAF" w:rsidRPr="00B36BE6">
        <w:t>)</w:t>
      </w:r>
      <w:r w:rsidR="00FB1B41" w:rsidRPr="00B36BE6">
        <w:t xml:space="preserve"> (</w:t>
      </w:r>
      <w:r w:rsidR="00FB1B41" w:rsidRPr="00B36BE6">
        <w:rPr>
          <w:color w:val="31849B" w:themeColor="accent5" w:themeShade="BF"/>
        </w:rPr>
        <w:t>CRIC</w:t>
      </w:r>
      <w:r w:rsidR="00010272" w:rsidRPr="00B36BE6">
        <w:rPr>
          <w:color w:val="31849B" w:themeColor="accent5" w:themeShade="BF"/>
        </w:rPr>
        <w:t>, CPH, DK</w:t>
      </w:r>
      <w:r w:rsidR="00FB1B41" w:rsidRPr="00B36BE6">
        <w:t xml:space="preserve">). While RCTs are </w:t>
      </w:r>
      <w:r w:rsidR="0099561B" w:rsidRPr="00B36BE6">
        <w:t xml:space="preserve">clearly </w:t>
      </w:r>
      <w:r w:rsidR="00FB1B41" w:rsidRPr="00B36BE6">
        <w:t xml:space="preserve">out of the scope of this call, we are capable of conducting studies on a large continent scale </w:t>
      </w:r>
      <w:r w:rsidR="0067461C" w:rsidRPr="00B36BE6">
        <w:t>(</w:t>
      </w:r>
      <w:r w:rsidR="0067461C" w:rsidRPr="00B36BE6">
        <w:rPr>
          <w:color w:val="31849B" w:themeColor="accent5" w:themeShade="BF"/>
        </w:rPr>
        <w:t>CPH, DK</w:t>
      </w:r>
      <w:r w:rsidR="0067461C" w:rsidRPr="00B36BE6">
        <w:t>)</w:t>
      </w:r>
      <w:r w:rsidR="0099561B" w:rsidRPr="00B36BE6">
        <w:t>. At the same time the deliverables and impact feed back into this same network of ICUs</w:t>
      </w:r>
      <w:r w:rsidR="00336893" w:rsidRPr="00B36BE6">
        <w:t>.</w:t>
      </w:r>
    </w:p>
    <w:p w14:paraId="3113BD6B" w14:textId="3A9F2BBD" w:rsidR="00336893" w:rsidRPr="00B36BE6" w:rsidRDefault="00C10BA1" w:rsidP="00FE5E54">
      <w:pPr>
        <w:pStyle w:val="ListParagraph"/>
        <w:numPr>
          <w:ilvl w:val="0"/>
          <w:numId w:val="18"/>
        </w:numPr>
      </w:pPr>
      <w:r w:rsidRPr="00B36BE6">
        <w:t>A</w:t>
      </w:r>
      <w:r w:rsidR="002F1BB8" w:rsidRPr="00B36BE6">
        <w:t xml:space="preserve"> national registry of ICU data </w:t>
      </w:r>
      <w:r w:rsidR="0067461C" w:rsidRPr="00B36BE6">
        <w:t>(</w:t>
      </w:r>
      <w:r w:rsidR="0067461C" w:rsidRPr="00B36BE6">
        <w:rPr>
          <w:color w:val="31849B" w:themeColor="accent5" w:themeShade="BF"/>
        </w:rPr>
        <w:t xml:space="preserve">Aarhus, </w:t>
      </w:r>
      <w:r w:rsidR="00336893" w:rsidRPr="00B36BE6">
        <w:rPr>
          <w:color w:val="31849B" w:themeColor="accent5" w:themeShade="BF"/>
        </w:rPr>
        <w:t>DK</w:t>
      </w:r>
      <w:r w:rsidR="00336893" w:rsidRPr="00B36BE6">
        <w:t>).</w:t>
      </w:r>
    </w:p>
    <w:p w14:paraId="22D82940" w14:textId="1DAD0E42" w:rsidR="00027B5F" w:rsidRPr="00754801" w:rsidRDefault="0018056F" w:rsidP="00FE5E54">
      <w:pPr>
        <w:pStyle w:val="ListParagraph"/>
        <w:numPr>
          <w:ilvl w:val="0"/>
          <w:numId w:val="18"/>
        </w:numPr>
        <w:rPr>
          <w:lang w:val="nl-NL"/>
        </w:rPr>
      </w:pPr>
      <w:proofErr w:type="gramStart"/>
      <w:r w:rsidRPr="00754801">
        <w:rPr>
          <w:lang w:val="nl-NL"/>
        </w:rPr>
        <w:t>Cohort studies</w:t>
      </w:r>
      <w:proofErr w:type="gramEnd"/>
      <w:r w:rsidR="002F1BB8" w:rsidRPr="00754801">
        <w:rPr>
          <w:lang w:val="nl-NL"/>
        </w:rPr>
        <w:t xml:space="preserve"> </w:t>
      </w:r>
      <w:proofErr w:type="spellStart"/>
      <w:r w:rsidR="002F1BB8" w:rsidRPr="00754801">
        <w:rPr>
          <w:lang w:val="nl-NL"/>
        </w:rPr>
        <w:t>and</w:t>
      </w:r>
      <w:proofErr w:type="spellEnd"/>
      <w:r w:rsidR="002F1BB8" w:rsidRPr="00754801">
        <w:rPr>
          <w:lang w:val="nl-NL"/>
        </w:rPr>
        <w:t xml:space="preserve"> </w:t>
      </w:r>
      <w:proofErr w:type="spellStart"/>
      <w:r w:rsidRPr="00754801">
        <w:rPr>
          <w:lang w:val="nl-NL"/>
        </w:rPr>
        <w:t>biomarker</w:t>
      </w:r>
      <w:proofErr w:type="spellEnd"/>
      <w:r w:rsidR="002F1BB8" w:rsidRPr="00754801">
        <w:rPr>
          <w:lang w:val="nl-NL"/>
        </w:rPr>
        <w:t xml:space="preserve"> </w:t>
      </w:r>
      <w:proofErr w:type="spellStart"/>
      <w:r w:rsidR="002F1BB8" w:rsidRPr="00754801">
        <w:rPr>
          <w:lang w:val="nl-NL"/>
        </w:rPr>
        <w:t>evaluations</w:t>
      </w:r>
      <w:proofErr w:type="spellEnd"/>
      <w:r w:rsidR="002F1BB8" w:rsidRPr="00754801">
        <w:rPr>
          <w:lang w:val="nl-NL"/>
        </w:rPr>
        <w:t xml:space="preserve"> </w:t>
      </w:r>
      <w:r w:rsidR="0067461C" w:rsidRPr="00754801">
        <w:rPr>
          <w:lang w:val="nl-NL"/>
        </w:rPr>
        <w:t>(</w:t>
      </w:r>
      <w:r w:rsidR="006F6418" w:rsidRPr="00754801">
        <w:rPr>
          <w:color w:val="31849B" w:themeColor="accent5" w:themeShade="BF"/>
          <w:lang w:val="nl-NL"/>
        </w:rPr>
        <w:t>Helsinki</w:t>
      </w:r>
      <w:r w:rsidR="005E51BF" w:rsidRPr="00754801">
        <w:rPr>
          <w:color w:val="31849B" w:themeColor="accent5" w:themeShade="BF"/>
          <w:lang w:val="nl-NL"/>
        </w:rPr>
        <w:t>, F;</w:t>
      </w:r>
      <w:r w:rsidR="006F6418" w:rsidRPr="00754801">
        <w:rPr>
          <w:color w:val="31849B" w:themeColor="accent5" w:themeShade="BF"/>
          <w:lang w:val="nl-NL"/>
        </w:rPr>
        <w:t xml:space="preserve"> </w:t>
      </w:r>
      <w:r w:rsidR="00EC47A1" w:rsidRPr="00754801">
        <w:rPr>
          <w:color w:val="31849B" w:themeColor="accent5" w:themeShade="BF"/>
          <w:lang w:val="nl-NL"/>
        </w:rPr>
        <w:t>Aarhus</w:t>
      </w:r>
      <w:r w:rsidR="005E51BF" w:rsidRPr="00754801">
        <w:rPr>
          <w:color w:val="31849B" w:themeColor="accent5" w:themeShade="BF"/>
          <w:lang w:val="nl-NL"/>
        </w:rPr>
        <w:t>, DK;</w:t>
      </w:r>
      <w:r w:rsidR="00EC47A1" w:rsidRPr="00754801">
        <w:rPr>
          <w:color w:val="31849B" w:themeColor="accent5" w:themeShade="BF"/>
          <w:lang w:val="nl-NL"/>
        </w:rPr>
        <w:t xml:space="preserve"> </w:t>
      </w:r>
      <w:r w:rsidRPr="00754801">
        <w:rPr>
          <w:color w:val="31849B" w:themeColor="accent5" w:themeShade="BF"/>
          <w:lang w:val="nl-NL"/>
        </w:rPr>
        <w:t xml:space="preserve">LUH, Sweden; </w:t>
      </w:r>
      <w:r w:rsidR="00EC47A1" w:rsidRPr="00754801">
        <w:rPr>
          <w:color w:val="31849B" w:themeColor="accent5" w:themeShade="BF"/>
          <w:lang w:val="nl-NL"/>
        </w:rPr>
        <w:t>Groningen</w:t>
      </w:r>
      <w:r w:rsidR="005E51BF" w:rsidRPr="00754801">
        <w:rPr>
          <w:color w:val="31849B" w:themeColor="accent5" w:themeShade="BF"/>
          <w:lang w:val="nl-NL"/>
        </w:rPr>
        <w:t>, NL</w:t>
      </w:r>
      <w:r w:rsidR="0067461C" w:rsidRPr="00754801">
        <w:rPr>
          <w:lang w:val="nl-NL"/>
        </w:rPr>
        <w:t>)</w:t>
      </w:r>
      <w:r w:rsidR="00336893" w:rsidRPr="00754801">
        <w:rPr>
          <w:lang w:val="nl-NL"/>
        </w:rPr>
        <w:t>.</w:t>
      </w:r>
    </w:p>
    <w:p w14:paraId="73295F4E" w14:textId="6E54BB53" w:rsidR="0018056F" w:rsidRPr="00B36BE6" w:rsidRDefault="00027B5F" w:rsidP="0018056F">
      <w:pPr>
        <w:pStyle w:val="ListParagraph"/>
        <w:numPr>
          <w:ilvl w:val="0"/>
          <w:numId w:val="18"/>
        </w:numPr>
      </w:pPr>
      <w:r w:rsidRPr="00B36BE6">
        <w:t xml:space="preserve">A large network of </w:t>
      </w:r>
      <w:r w:rsidR="00A35D87" w:rsidRPr="00B36BE6">
        <w:t>machine learning</w:t>
      </w:r>
      <w:r w:rsidR="0018056F" w:rsidRPr="00B36BE6">
        <w:t xml:space="preserve"> with</w:t>
      </w:r>
      <w:r w:rsidR="000D43E8" w:rsidRPr="00B36BE6">
        <w:t xml:space="preserve"> complementary expertise and experiences that are essential</w:t>
      </w:r>
      <w:r w:rsidR="0018056F" w:rsidRPr="00B36BE6">
        <w:t xml:space="preserve">; experience include </w:t>
      </w:r>
      <w:r w:rsidR="000D43E8" w:rsidRPr="00B36BE6">
        <w:t>representation learning, supervised and unsupervised schemes for feedforward neural networks and prototype-based systems, as well as methods of feature selection, relevance learning and visualization</w:t>
      </w:r>
      <w:r w:rsidR="0018056F" w:rsidRPr="00B36BE6">
        <w:t xml:space="preserve"> (</w:t>
      </w:r>
      <w:r w:rsidR="0018056F" w:rsidRPr="00B36BE6">
        <w:rPr>
          <w:color w:val="31849B" w:themeColor="accent5" w:themeShade="BF"/>
        </w:rPr>
        <w:t>RUG, Groningen, NL</w:t>
      </w:r>
      <w:r w:rsidR="0018056F" w:rsidRPr="00B36BE6">
        <w:t xml:space="preserve">); </w:t>
      </w:r>
      <w:r w:rsidR="000D43E8" w:rsidRPr="00B36BE6">
        <w:t xml:space="preserve">dimensionality </w:t>
      </w:r>
      <w:r w:rsidR="000D43E8" w:rsidRPr="00B36BE6">
        <w:lastRenderedPageBreak/>
        <w:t>reduction in general, recurrent and deep neural networks, and transfer learning</w:t>
      </w:r>
      <w:r w:rsidR="0018056F" w:rsidRPr="00B36BE6">
        <w:t xml:space="preserve"> </w:t>
      </w:r>
      <w:r w:rsidR="0018056F" w:rsidRPr="00B36BE6">
        <w:rPr>
          <w:color w:val="000000" w:themeColor="text1"/>
        </w:rPr>
        <w:t>(</w:t>
      </w:r>
      <w:r w:rsidR="0018056F" w:rsidRPr="00B36BE6">
        <w:rPr>
          <w:color w:val="31849B" w:themeColor="accent5" w:themeShade="BF"/>
        </w:rPr>
        <w:t>…., Bielefeld, G</w:t>
      </w:r>
      <w:r w:rsidR="0018056F" w:rsidRPr="00B36BE6">
        <w:t xml:space="preserve">); </w:t>
      </w:r>
      <w:r w:rsidR="000D43E8" w:rsidRPr="00B36BE6">
        <w:rPr>
          <w:bCs/>
          <w:sz w:val="23"/>
          <w:szCs w:val="23"/>
        </w:rPr>
        <w:t>statistical inference, risk prediction and the machine learning based analysis of omics-, genetic and phenotypic data in translational research</w:t>
      </w:r>
      <w:r w:rsidR="0018056F" w:rsidRPr="00B36BE6">
        <w:rPr>
          <w:bCs/>
          <w:sz w:val="23"/>
          <w:szCs w:val="23"/>
        </w:rPr>
        <w:t xml:space="preserve"> (</w:t>
      </w:r>
      <w:r w:rsidR="0018056F" w:rsidRPr="00B36BE6">
        <w:rPr>
          <w:bCs/>
          <w:color w:val="31849B" w:themeColor="accent5" w:themeShade="BF"/>
          <w:sz w:val="23"/>
          <w:szCs w:val="23"/>
        </w:rPr>
        <w:t>Rutgers, USA</w:t>
      </w:r>
      <w:r w:rsidR="0018056F" w:rsidRPr="00B36BE6">
        <w:rPr>
          <w:bCs/>
          <w:sz w:val="23"/>
          <w:szCs w:val="23"/>
        </w:rPr>
        <w:t xml:space="preserve">); </w:t>
      </w:r>
      <w:r w:rsidR="000D43E8" w:rsidRPr="00B36BE6">
        <w:rPr>
          <w:bCs/>
          <w:sz w:val="23"/>
          <w:szCs w:val="23"/>
        </w:rPr>
        <w:t>design of decision support systems, interpretable systems and the detection of causal relations in complex data sets (</w:t>
      </w:r>
      <w:r w:rsidR="000D43E8" w:rsidRPr="00B36BE6">
        <w:rPr>
          <w:bCs/>
          <w:color w:val="31849B" w:themeColor="accent5" w:themeShade="BF"/>
          <w:sz w:val="23"/>
          <w:szCs w:val="23"/>
        </w:rPr>
        <w:t>Liverpool</w:t>
      </w:r>
      <w:r w:rsidR="0018056F" w:rsidRPr="00B36BE6">
        <w:rPr>
          <w:bCs/>
          <w:color w:val="31849B" w:themeColor="accent5" w:themeShade="BF"/>
          <w:sz w:val="23"/>
          <w:szCs w:val="23"/>
        </w:rPr>
        <w:t>, GB</w:t>
      </w:r>
      <w:r w:rsidR="000D43E8" w:rsidRPr="00B36BE6">
        <w:rPr>
          <w:bCs/>
          <w:sz w:val="23"/>
          <w:szCs w:val="23"/>
        </w:rPr>
        <w:t>)</w:t>
      </w:r>
      <w:r w:rsidR="0018056F" w:rsidRPr="00B36BE6">
        <w:rPr>
          <w:bCs/>
          <w:sz w:val="23"/>
          <w:szCs w:val="23"/>
        </w:rPr>
        <w:t xml:space="preserve">; </w:t>
      </w:r>
      <w:r w:rsidR="000D43E8" w:rsidRPr="00B36BE6">
        <w:rPr>
          <w:bCs/>
          <w:sz w:val="23"/>
          <w:szCs w:val="23"/>
        </w:rPr>
        <w:t xml:space="preserve">data management, including e-health systems and </w:t>
      </w:r>
      <w:r w:rsidR="0018056F" w:rsidRPr="00B36BE6">
        <w:rPr>
          <w:bCs/>
          <w:sz w:val="23"/>
          <w:szCs w:val="23"/>
        </w:rPr>
        <w:t>artificial intelligence</w:t>
      </w:r>
      <w:r w:rsidR="000D43E8" w:rsidRPr="00B36BE6">
        <w:rPr>
          <w:bCs/>
          <w:sz w:val="23"/>
          <w:szCs w:val="23"/>
        </w:rPr>
        <w:t xml:space="preserve"> based decision support systems</w:t>
      </w:r>
      <w:r w:rsidR="0018056F" w:rsidRPr="00B36BE6">
        <w:rPr>
          <w:bCs/>
          <w:sz w:val="23"/>
          <w:szCs w:val="23"/>
        </w:rPr>
        <w:t xml:space="preserve"> (</w:t>
      </w:r>
      <w:r w:rsidR="0018056F" w:rsidRPr="00B36BE6">
        <w:rPr>
          <w:bCs/>
          <w:color w:val="31849B" w:themeColor="accent5" w:themeShade="BF"/>
          <w:sz w:val="23"/>
          <w:szCs w:val="23"/>
        </w:rPr>
        <w:t>…, Cyprus</w:t>
      </w:r>
      <w:r w:rsidR="0018056F" w:rsidRPr="00B36BE6">
        <w:rPr>
          <w:bCs/>
          <w:sz w:val="23"/>
          <w:szCs w:val="23"/>
        </w:rPr>
        <w:t xml:space="preserve">); </w:t>
      </w:r>
      <w:r w:rsidR="000D43E8" w:rsidRPr="00B36BE6">
        <w:rPr>
          <w:bCs/>
          <w:sz w:val="23"/>
          <w:szCs w:val="23"/>
        </w:rPr>
        <w:t xml:space="preserve">big data infrastructure and deep learning </w:t>
      </w:r>
      <w:r w:rsidR="0018056F" w:rsidRPr="00B36BE6">
        <w:rPr>
          <w:bCs/>
          <w:sz w:val="23"/>
          <w:szCs w:val="23"/>
        </w:rPr>
        <w:t>(Target, Groningen, NL)</w:t>
      </w:r>
      <w:r w:rsidR="000D43E8" w:rsidRPr="00B36BE6">
        <w:rPr>
          <w:bCs/>
          <w:sz w:val="23"/>
          <w:szCs w:val="23"/>
        </w:rPr>
        <w:t>.</w:t>
      </w:r>
    </w:p>
    <w:p w14:paraId="7472F522" w14:textId="77777777" w:rsidR="00BB5274" w:rsidRPr="00B36BE6" w:rsidRDefault="00BB5274" w:rsidP="00D641D9"/>
    <w:p w14:paraId="09143D2A" w14:textId="7927519D" w:rsidR="00027B5F" w:rsidRPr="00B36BE6" w:rsidRDefault="00027B5F" w:rsidP="00D641D9">
      <w:r w:rsidRPr="00B36BE6">
        <w:t>Opportunities:</w:t>
      </w:r>
    </w:p>
    <w:p w14:paraId="24B97B34" w14:textId="4BED09FD" w:rsidR="00027B5F" w:rsidRPr="00B36BE6" w:rsidRDefault="00027B5F" w:rsidP="00FE5E54">
      <w:pPr>
        <w:pStyle w:val="ListParagraph"/>
        <w:numPr>
          <w:ilvl w:val="0"/>
          <w:numId w:val="19"/>
        </w:numPr>
      </w:pPr>
      <w:r w:rsidRPr="00B36BE6">
        <w:t xml:space="preserve">There is no other medical specialty area where the prevalence of multimorbidity is near 100%. If we wish to discover </w:t>
      </w:r>
      <w:r w:rsidR="002F1BB8" w:rsidRPr="00B36BE6">
        <w:t>pathophysiological</w:t>
      </w:r>
      <w:r w:rsidRPr="00B36BE6">
        <w:t xml:space="preserve"> </w:t>
      </w:r>
      <w:r w:rsidR="002F1BB8" w:rsidRPr="00B36BE6">
        <w:t xml:space="preserve">causal mechanism </w:t>
      </w:r>
      <w:r w:rsidRPr="00B36BE6">
        <w:t xml:space="preserve">or new </w:t>
      </w:r>
      <w:r w:rsidR="002F1BB8" w:rsidRPr="00B36BE6">
        <w:t xml:space="preserve">find </w:t>
      </w:r>
      <w:r w:rsidRPr="00B36BE6">
        <w:t>targets for interventions</w:t>
      </w:r>
      <w:r w:rsidR="0099561B" w:rsidRPr="00B36BE6">
        <w:t xml:space="preserve"> in multimorbidity and if</w:t>
      </w:r>
      <w:r w:rsidR="002F1BB8" w:rsidRPr="00B36BE6">
        <w:t xml:space="preserve"> we wish to address the increasing numbers of individuals with </w:t>
      </w:r>
      <w:r w:rsidR="002F1BB8" w:rsidRPr="00B36BE6">
        <w:rPr>
          <w:bCs/>
        </w:rPr>
        <w:t xml:space="preserve">co- and </w:t>
      </w:r>
      <w:r w:rsidR="000E460D" w:rsidRPr="00B36BE6">
        <w:rPr>
          <w:bCs/>
        </w:rPr>
        <w:t>multi-</w:t>
      </w:r>
      <w:r w:rsidR="004F462F" w:rsidRPr="00B36BE6">
        <w:rPr>
          <w:bCs/>
        </w:rPr>
        <w:t>morbidities,</w:t>
      </w:r>
      <w:r w:rsidRPr="00B36BE6">
        <w:t xml:space="preserve"> </w:t>
      </w:r>
      <w:r w:rsidR="002F1BB8" w:rsidRPr="00B36BE6">
        <w:t xml:space="preserve">we need to focus at </w:t>
      </w:r>
      <w:r w:rsidR="0099561B" w:rsidRPr="00B36BE6">
        <w:t xml:space="preserve">where the prevalence is highest: </w:t>
      </w:r>
      <w:r w:rsidR="00336893" w:rsidRPr="00B36BE6">
        <w:rPr>
          <w:i/>
        </w:rPr>
        <w:t>it</w:t>
      </w:r>
      <w:r w:rsidR="0099561B" w:rsidRPr="00B36BE6">
        <w:rPr>
          <w:i/>
        </w:rPr>
        <w:t xml:space="preserve"> is at </w:t>
      </w:r>
      <w:r w:rsidR="002F1BB8" w:rsidRPr="00B36BE6">
        <w:rPr>
          <w:i/>
        </w:rPr>
        <w:t>the ICU</w:t>
      </w:r>
      <w:r w:rsidR="002F1BB8" w:rsidRPr="00B36BE6">
        <w:t>.</w:t>
      </w:r>
      <w:r w:rsidRPr="00B36BE6">
        <w:t xml:space="preserve"> </w:t>
      </w:r>
    </w:p>
    <w:p w14:paraId="7B9FB623" w14:textId="77777777" w:rsidR="005E51BF" w:rsidRPr="00B36BE6" w:rsidRDefault="00336893" w:rsidP="00FE5E54">
      <w:pPr>
        <w:pStyle w:val="ListParagraph"/>
        <w:numPr>
          <w:ilvl w:val="0"/>
          <w:numId w:val="19"/>
        </w:numPr>
      </w:pPr>
      <w:r w:rsidRPr="00B36BE6">
        <w:t>The</w:t>
      </w:r>
      <w:r w:rsidR="00027B5F" w:rsidRPr="00B36BE6">
        <w:t xml:space="preserve"> enormous high event rates of mortality and serious adverse events </w:t>
      </w:r>
      <w:r w:rsidRPr="00B36BE6">
        <w:t xml:space="preserve">are </w:t>
      </w:r>
      <w:r w:rsidR="00027B5F" w:rsidRPr="00B36BE6">
        <w:t xml:space="preserve">associated with </w:t>
      </w:r>
      <w:r w:rsidRPr="00B36BE6">
        <w:t>unfavourable</w:t>
      </w:r>
      <w:r w:rsidR="00027B5F" w:rsidRPr="00B36BE6">
        <w:t xml:space="preserve"> outcome. This makes the ICU setting extremely powerful </w:t>
      </w:r>
      <w:r w:rsidR="0099561B" w:rsidRPr="00B36BE6">
        <w:t xml:space="preserve">for </w:t>
      </w:r>
      <w:r w:rsidR="00027B5F" w:rsidRPr="00B36BE6">
        <w:t xml:space="preserve">discovery and validation </w:t>
      </w:r>
      <w:r w:rsidRPr="00B36BE6">
        <w:t xml:space="preserve">of diagnostic and prognostic models. </w:t>
      </w:r>
    </w:p>
    <w:p w14:paraId="1B45A59E" w14:textId="236A1C7D" w:rsidR="002F1BB8" w:rsidRPr="00B36BE6" w:rsidRDefault="00336893" w:rsidP="00FE5E54">
      <w:pPr>
        <w:pStyle w:val="ListParagraph"/>
        <w:numPr>
          <w:ilvl w:val="0"/>
          <w:numId w:val="19"/>
        </w:numPr>
      </w:pPr>
      <w:r w:rsidRPr="00B36BE6">
        <w:t>T</w:t>
      </w:r>
      <w:r w:rsidR="002F1BB8" w:rsidRPr="00B36BE6">
        <w:t xml:space="preserve">he </w:t>
      </w:r>
      <w:r w:rsidR="002F1BB8" w:rsidRPr="00B36BE6">
        <w:rPr>
          <w:color w:val="31849B" w:themeColor="accent5" w:themeShade="BF"/>
        </w:rPr>
        <w:t>four</w:t>
      </w:r>
      <w:r w:rsidR="002F1BB8" w:rsidRPr="00B36BE6">
        <w:t xml:space="preserve"> largest ICUs </w:t>
      </w:r>
      <w:r w:rsidR="0099561B" w:rsidRPr="00B36BE6">
        <w:t xml:space="preserve">in this consortium </w:t>
      </w:r>
      <w:r w:rsidR="002F1BB8" w:rsidRPr="00B36BE6">
        <w:t>all have</w:t>
      </w:r>
      <w:r w:rsidR="00FF33D8" w:rsidRPr="00B36BE6">
        <w:t xml:space="preserve"> recently implemented</w:t>
      </w:r>
      <w:r w:rsidR="002F1BB8" w:rsidRPr="00B36BE6">
        <w:t xml:space="preserve"> EPIC as </w:t>
      </w:r>
      <w:r w:rsidR="00EB7108" w:rsidRPr="00B36BE6">
        <w:t>electronic health record</w:t>
      </w:r>
      <w:r w:rsidR="002F1BB8" w:rsidRPr="00B36BE6">
        <w:t xml:space="preserve"> system</w:t>
      </w:r>
      <w:r w:rsidR="00FF33D8" w:rsidRPr="00B36BE6">
        <w:t xml:space="preserve"> in their hospitals</w:t>
      </w:r>
      <w:r w:rsidR="0067461C" w:rsidRPr="00B36BE6">
        <w:t>. This is the</w:t>
      </w:r>
      <w:r w:rsidR="00FF33D8" w:rsidRPr="00B36BE6">
        <w:t>refore the</w:t>
      </w:r>
      <w:r w:rsidR="0067461C" w:rsidRPr="00B36BE6">
        <w:t xml:space="preserve"> ideal </w:t>
      </w:r>
      <w:r w:rsidR="00FF33D8" w:rsidRPr="00B36BE6">
        <w:t xml:space="preserve">momentum to embark on this ambitious project </w:t>
      </w:r>
      <w:r w:rsidR="0067461C" w:rsidRPr="00B36BE6">
        <w:t>with</w:t>
      </w:r>
      <w:r w:rsidR="00403941" w:rsidRPr="00B36BE6">
        <w:t xml:space="preserve"> </w:t>
      </w:r>
      <w:r w:rsidR="00FF33D8" w:rsidRPr="00B36BE6">
        <w:t xml:space="preserve">chances </w:t>
      </w:r>
      <w:r w:rsidR="00C10BA1" w:rsidRPr="00B36BE6">
        <w:t>for success</w:t>
      </w:r>
      <w:r w:rsidR="00EC47A1" w:rsidRPr="00B36BE6">
        <w:t>.</w:t>
      </w:r>
    </w:p>
    <w:p w14:paraId="3775BF0E" w14:textId="77777777" w:rsidR="00EC47A1" w:rsidRPr="00B36BE6" w:rsidRDefault="00EC47A1" w:rsidP="00EC47A1"/>
    <w:p w14:paraId="67199114" w14:textId="26D17C9F" w:rsidR="002F3426" w:rsidRPr="00B36BE6" w:rsidRDefault="002F3426" w:rsidP="0023747C">
      <w:pPr>
        <w:pStyle w:val="Heading4"/>
      </w:pPr>
      <w:r w:rsidRPr="00B36BE6">
        <w:t>Diagnostic concept</w:t>
      </w:r>
    </w:p>
    <w:p w14:paraId="393B6245" w14:textId="77777777" w:rsidR="0023747C" w:rsidRPr="00B36BE6" w:rsidRDefault="00E049E9" w:rsidP="0023747C">
      <w:pPr>
        <w:pStyle w:val="Heading5"/>
      </w:pPr>
      <w:r w:rsidRPr="00B36BE6">
        <w:t>Two aspects of multimorbidity</w:t>
      </w:r>
    </w:p>
    <w:p w14:paraId="45F495CE" w14:textId="383A3067" w:rsidR="00913E55" w:rsidRPr="00B36BE6" w:rsidRDefault="00913E55" w:rsidP="00D641D9">
      <w:r w:rsidRPr="00B36BE6">
        <w:t>There are two overarching categories of research questions involving co- and multimorbidity. The first category includes multimorbidity at admission as risk factor for critical illness and adverse outcomes</w:t>
      </w:r>
      <w:r w:rsidR="0067461C" w:rsidRPr="00B36BE6">
        <w:t xml:space="preserve"> (WP3)</w:t>
      </w:r>
      <w:r w:rsidRPr="00B36BE6">
        <w:t xml:space="preserve">. The second includes </w:t>
      </w:r>
      <w:r w:rsidR="0067461C" w:rsidRPr="00B36BE6">
        <w:t xml:space="preserve">the development of </w:t>
      </w:r>
      <w:r w:rsidRPr="00B36BE6">
        <w:t>additional new morbidities such as kidney dysfunction, new-onset diabetes, or mental disorders, and their tremendous impact on quality-of-life, as outcome for ICU survivors</w:t>
      </w:r>
      <w:r w:rsidR="0067461C" w:rsidRPr="00B36BE6">
        <w:t xml:space="preserve"> (WP5)</w:t>
      </w:r>
      <w:r w:rsidRPr="00B36BE6">
        <w:t xml:space="preserve">. </w:t>
      </w:r>
      <w:r w:rsidR="00E049E9" w:rsidRPr="00B36BE6">
        <w:t>So,</w:t>
      </w:r>
      <w:r w:rsidR="0067461C" w:rsidRPr="00B36BE6">
        <w:t xml:space="preserve"> </w:t>
      </w:r>
      <w:r w:rsidR="0074751B" w:rsidRPr="00B36BE6">
        <w:t xml:space="preserve">chronic </w:t>
      </w:r>
      <w:r w:rsidR="000E460D" w:rsidRPr="00B36BE6">
        <w:t>multi-morbidities</w:t>
      </w:r>
      <w:r w:rsidR="0074751B" w:rsidRPr="00B36BE6">
        <w:t xml:space="preserve"> contribute </w:t>
      </w:r>
      <w:r w:rsidR="00E049E9" w:rsidRPr="00B36BE6">
        <w:t>to disease states, but new morbidities also evolve into part of the</w:t>
      </w:r>
      <w:r w:rsidR="0074751B" w:rsidRPr="00B36BE6">
        <w:t xml:space="preserve"> outcome states. </w:t>
      </w:r>
      <w:r w:rsidRPr="00B36BE6">
        <w:t>We are currently uninformed about the complex interplay between risk factors</w:t>
      </w:r>
      <w:r w:rsidR="0074751B" w:rsidRPr="00B36BE6">
        <w:t xml:space="preserve"> (at entrance)</w:t>
      </w:r>
      <w:r w:rsidRPr="00B36BE6">
        <w:t xml:space="preserve"> and effect-modifiers</w:t>
      </w:r>
      <w:r w:rsidR="0074751B" w:rsidRPr="00B36BE6">
        <w:t xml:space="preserve"> (during ICU stay)</w:t>
      </w:r>
      <w:r w:rsidRPr="00B36BE6">
        <w:t xml:space="preserve"> which underpin the vast majority of diseases</w:t>
      </w:r>
      <w:r w:rsidR="0074751B" w:rsidRPr="00B36BE6">
        <w:t xml:space="preserve"> (as outcomes)</w:t>
      </w:r>
      <w:r w:rsidRPr="00B36BE6">
        <w:t xml:space="preserve">. As such, the ICU is the ideal research setting for evaluating the effects of existing multimorbidity on </w:t>
      </w:r>
      <w:r w:rsidR="00E049E9" w:rsidRPr="00B36BE6">
        <w:t xml:space="preserve">disease states </w:t>
      </w:r>
      <w:r w:rsidRPr="00B36BE6">
        <w:t>and investigating the pathways of new morbidities originating from critical illness. The ICU setting with all its interventions and the dynamic interaction of the continuously improved diagnosis and prognosis of the patient as well as the high-density complex data (including continuously measured hemodynamic and pulmonary function as well as imaging data) cannot be analysed using simple conventional methods. In HEALICS, healthcare professionals and computer scientists will use machine learning tools to uncover hidden associations and identify homogeneous clusters of patients within the multi-factorial data modalities and heterogeneous patient populations.</w:t>
      </w:r>
      <w:r w:rsidRPr="00B36BE6">
        <w:rPr>
          <w:vertAlign w:val="superscript"/>
        </w:rPr>
        <w:t>1</w:t>
      </w:r>
      <w:r w:rsidRPr="00B36BE6">
        <w:t xml:space="preserve"> </w:t>
      </w:r>
    </w:p>
    <w:p w14:paraId="2E21F0F2" w14:textId="77777777" w:rsidR="0023747C" w:rsidRPr="00B36BE6" w:rsidRDefault="00E049E9" w:rsidP="0023747C">
      <w:pPr>
        <w:pStyle w:val="Heading5"/>
      </w:pPr>
      <w:r w:rsidRPr="00B36BE6">
        <w:t>The ICU syndromes</w:t>
      </w:r>
    </w:p>
    <w:p w14:paraId="53A6DDF2" w14:textId="7140780A" w:rsidR="00913E55" w:rsidRPr="00B36BE6" w:rsidRDefault="00913E55" w:rsidP="00D641D9">
      <w:r w:rsidRPr="00B36BE6">
        <w:t>The lack of knowledge of disease mechanisms is reflected by the widespread use of syndromes for patient grouping for diagnosis and prognosis in the ICU. The use of systemic inflammatory response syndrome (</w:t>
      </w:r>
      <w:r w:rsidRPr="00B36BE6">
        <w:rPr>
          <w:color w:val="7030A0"/>
        </w:rPr>
        <w:t>SIRS</w:t>
      </w:r>
      <w:r w:rsidRPr="00B36BE6">
        <w:t>) as admission criterion is one example.</w:t>
      </w:r>
      <w:r w:rsidRPr="00B36BE6">
        <w:rPr>
          <w:vertAlign w:val="superscript"/>
        </w:rPr>
        <w:t>2</w:t>
      </w:r>
      <w:r w:rsidRPr="00B36BE6">
        <w:t xml:space="preserve"> Similarly, the use of terms like acute kidney </w:t>
      </w:r>
      <w:r w:rsidRPr="00B36BE6">
        <w:lastRenderedPageBreak/>
        <w:t xml:space="preserve">injury </w:t>
      </w:r>
      <w:r w:rsidR="00ED371D" w:rsidRPr="00B36BE6">
        <w:t>(</w:t>
      </w:r>
      <w:r w:rsidR="00ED371D" w:rsidRPr="00B36BE6">
        <w:rPr>
          <w:color w:val="7030A0"/>
        </w:rPr>
        <w:t>AKI</w:t>
      </w:r>
      <w:r w:rsidR="00ED371D" w:rsidRPr="00B36BE6">
        <w:t xml:space="preserve">) </w:t>
      </w:r>
      <w:r w:rsidRPr="00B36BE6">
        <w:t xml:space="preserve">and post-intensive care syndrome </w:t>
      </w:r>
      <w:r w:rsidR="00ED371D" w:rsidRPr="00B36BE6">
        <w:t>(</w:t>
      </w:r>
      <w:r w:rsidR="00ED371D" w:rsidRPr="00B36BE6">
        <w:rPr>
          <w:color w:val="7030A0"/>
        </w:rPr>
        <w:t>PICS</w:t>
      </w:r>
      <w:r w:rsidR="00ED371D" w:rsidRPr="00B36BE6">
        <w:t xml:space="preserve">) </w:t>
      </w:r>
      <w:r w:rsidRPr="00B36BE6">
        <w:t>to describe clinical outcomes reflects not only the lack of knowledge of disease mechanisms but has also prevented the development of effective treatment strategies. Categorising patients by syndromes inevitably leads to grouping of patients with different disease mechanisms, different risk profiles, different responses to interventions, and with varying outcomes, which increases heterogeneity of patient groups and often translates as non-significant average intervention effects in large randomised trials. The conventional syndrome-based way of thinking needs to be replaced by clinical reasoning which is based on pathophysiological substrates. To achieve this, patient characterisation must be improved</w:t>
      </w:r>
      <w:r w:rsidR="00ED371D" w:rsidRPr="00B36BE6">
        <w:t xml:space="preserve"> by incorporating a wide view on variables rather than only focusing on e.g., one biomarker</w:t>
      </w:r>
      <w:r w:rsidRPr="00B36BE6">
        <w:t xml:space="preserve">, primarily by focusing on causal mechanisms, and interventions must be </w:t>
      </w:r>
      <w:r w:rsidR="00C10BA1" w:rsidRPr="00B36BE6">
        <w:t>targeted</w:t>
      </w:r>
      <w:r w:rsidR="00ED371D" w:rsidRPr="00B36BE6">
        <w:t xml:space="preserve"> </w:t>
      </w:r>
      <w:r w:rsidRPr="00B36BE6">
        <w:t xml:space="preserve">on what is known about the underlying causes of disease. Only </w:t>
      </w:r>
      <w:r w:rsidR="00ED371D" w:rsidRPr="00B36BE6">
        <w:t xml:space="preserve">clustering of </w:t>
      </w:r>
      <w:r w:rsidRPr="00B36BE6">
        <w:t>patient</w:t>
      </w:r>
      <w:r w:rsidR="00ED371D" w:rsidRPr="00B36BE6">
        <w:t>s</w:t>
      </w:r>
      <w:r w:rsidR="00241EBC" w:rsidRPr="00B36BE6">
        <w:t xml:space="preserve"> </w:t>
      </w:r>
      <w:r w:rsidR="00241EBC" w:rsidRPr="00B36BE6">
        <w:rPr>
          <w:color w:val="31849B" w:themeColor="accent5" w:themeShade="BF"/>
        </w:rPr>
        <w:t>into sub-phenotypes</w:t>
      </w:r>
      <w:r w:rsidRPr="00B36BE6">
        <w:rPr>
          <w:color w:val="31849B" w:themeColor="accent5" w:themeShade="BF"/>
        </w:rPr>
        <w:t xml:space="preserve"> </w:t>
      </w:r>
      <w:r w:rsidRPr="00B36BE6">
        <w:t xml:space="preserve">based on underlying pathophysiological mechanisms will allow for better therapeutic approaches, and for healthier recovery in terms of patient-centred outcomes. As is the case with syndromes, we hypothesise that the admitting diagnosis is merely the ‘tip of the iceberg’ in patients suffering </w:t>
      </w:r>
      <w:r w:rsidR="000E460D" w:rsidRPr="00B36BE6">
        <w:t>multi-morbidities</w:t>
      </w:r>
      <w:r w:rsidRPr="00B36BE6">
        <w:t xml:space="preserve">, and that using </w:t>
      </w:r>
      <w:r w:rsidR="00952F12" w:rsidRPr="00B36BE6">
        <w:t>the admission</w:t>
      </w:r>
      <w:r w:rsidR="00ED371D" w:rsidRPr="00B36BE6">
        <w:t xml:space="preserve"> diagnosis </w:t>
      </w:r>
      <w:r w:rsidRPr="00B36BE6">
        <w:t>as the basis for patient characterisation</w:t>
      </w:r>
      <w:r w:rsidR="00ED371D" w:rsidRPr="00B36BE6">
        <w:t xml:space="preserve"> and clustering</w:t>
      </w:r>
      <w:r w:rsidRPr="00B36BE6">
        <w:t xml:space="preserve"> increases the risk of error in prognostication and diagnosis. Patients with similar symptom-based diagnoses often have divergent outcomes, </w:t>
      </w:r>
      <w:r w:rsidR="00ED371D" w:rsidRPr="00B36BE6">
        <w:t>probably due to as-of-yet unidentified</w:t>
      </w:r>
      <w:r w:rsidRPr="00B36BE6">
        <w:t xml:space="preserve"> differences in underlying disease mechanisms. Similarly, two patients with different diagnoses at presentation and expected to progress differently based solely on incidental observations, frequently end up progressing similarly because they may share some unidentified, underlying pathophysiological mechanism.</w:t>
      </w:r>
    </w:p>
    <w:p w14:paraId="7CC03465" w14:textId="092B5ED2" w:rsidR="001776FB" w:rsidRPr="00B36BE6" w:rsidRDefault="001776FB" w:rsidP="00D641D9">
      <w:r w:rsidRPr="00B36BE6">
        <w:t>Evidence is evolving for clusters in syndromes such as ARDS</w:t>
      </w:r>
      <w:r w:rsidRPr="00B36BE6">
        <w:rPr>
          <w:rStyle w:val="FootnoteReference"/>
        </w:rPr>
        <w:footnoteReference w:id="2"/>
      </w:r>
      <w:r w:rsidRPr="00B36BE6">
        <w:t xml:space="preserve"> and sepsis.  </w:t>
      </w:r>
      <w:r w:rsidR="004F1D14" w:rsidRPr="00B36BE6">
        <w:rPr>
          <w:color w:val="00B0F0"/>
        </w:rPr>
        <w:t>Please provide the most suitable information.</w:t>
      </w:r>
    </w:p>
    <w:p w14:paraId="6341F09F" w14:textId="77777777" w:rsidR="0023747C" w:rsidRPr="00B36BE6" w:rsidRDefault="00ED371D" w:rsidP="0023747C">
      <w:pPr>
        <w:pStyle w:val="Heading5"/>
      </w:pPr>
      <w:r w:rsidRPr="00B36BE6">
        <w:t>The personalised medicine paradox</w:t>
      </w:r>
    </w:p>
    <w:p w14:paraId="70836C8B" w14:textId="6AB3DEC1" w:rsidR="00913E55" w:rsidRPr="00B36BE6" w:rsidRDefault="00FF20C5" w:rsidP="00D641D9">
      <w:r w:rsidRPr="00B36BE6">
        <w:t xml:space="preserve">Personalise medicine </w:t>
      </w:r>
      <w:r w:rsidR="001F39B4" w:rsidRPr="00B36BE6">
        <w:t>attempts to integrate clinical phenotype with patient data</w:t>
      </w:r>
      <w:r w:rsidR="00933182" w:rsidRPr="00B36BE6">
        <w:t xml:space="preserve"> on clinical characteristics, laboratory measures and (epi)genetics</w:t>
      </w:r>
      <w:r w:rsidR="001F39B4" w:rsidRPr="00B36BE6">
        <w:t xml:space="preserve"> to define a subgroup of patients that may benefit from a particular </w:t>
      </w:r>
      <w:r w:rsidR="00933182" w:rsidRPr="00B36BE6">
        <w:t>treatment and therewith tailor the treatment for individual patients</w:t>
      </w:r>
      <w:r w:rsidR="001F39B4" w:rsidRPr="00B36BE6">
        <w:t xml:space="preserve">. </w:t>
      </w:r>
      <w:r w:rsidRPr="00B36BE6">
        <w:t xml:space="preserve">However, evidence-based medicine principles </w:t>
      </w:r>
      <w:r w:rsidR="00C10BA1" w:rsidRPr="00B36BE6">
        <w:t>require</w:t>
      </w:r>
      <w:r w:rsidRPr="00B36BE6">
        <w:t xml:space="preserve"> evidence from groups before interventions can be accepted. Therefore, i</w:t>
      </w:r>
      <w:r w:rsidR="00913E55" w:rsidRPr="00B36BE6">
        <w:t xml:space="preserve">n personalised or precision medicine we individualise treatment based on evidence from sufficiently large clusters of similar patients. </w:t>
      </w:r>
      <w:r w:rsidRPr="00B36BE6">
        <w:t xml:space="preserve">This suggests that the individualised approach should actually be cluster-derived. </w:t>
      </w:r>
      <w:r w:rsidR="00913E55" w:rsidRPr="00B36BE6">
        <w:t>Only then can personalised or stratified medicine become a reality in the ICU; and the identified optimal interventions can be extended or adapted to other areas of medicine with similar multimorbid patients. Thus, there is an urgent need to identify clusters of common causal pathways in the wide heterogeneous group of critically ill patients, irrespective of admission diagnoses, in order to personalise and improve treatments.</w:t>
      </w:r>
      <w:r w:rsidR="00435472" w:rsidRPr="00B36BE6">
        <w:t xml:space="preserve"> Furthermore, for an individual patient the identification of a cluster to which the patient fits to has to be established within hours as short-term outcome is determined by the underlying pathophysiologic mechanism and the course of disease can evolve quickly.</w:t>
      </w:r>
      <w:r w:rsidR="00CE53A5" w:rsidRPr="00B36BE6">
        <w:t xml:space="preserve"> It might even be that identifying a cluster fits the patients at that time-point while the course of disease and interventions by caregivers might lead to fitting</w:t>
      </w:r>
      <w:r w:rsidR="006F5997" w:rsidRPr="00B36BE6">
        <w:t xml:space="preserve"> into a different cluster later.</w:t>
      </w:r>
    </w:p>
    <w:p w14:paraId="09C6C686" w14:textId="77777777" w:rsidR="00CB1D1A" w:rsidRPr="00B36BE6" w:rsidRDefault="00CB1D1A" w:rsidP="00D641D9"/>
    <w:p w14:paraId="7CAEE9E9" w14:textId="582E78B6" w:rsidR="002F3426" w:rsidRPr="00B36BE6" w:rsidRDefault="002F3426" w:rsidP="00CB1D1A">
      <w:pPr>
        <w:pStyle w:val="Heading4"/>
      </w:pPr>
      <w:r w:rsidRPr="00B36BE6">
        <w:lastRenderedPageBreak/>
        <w:t xml:space="preserve">Short-term outcome concept </w:t>
      </w:r>
    </w:p>
    <w:p w14:paraId="0B21F936" w14:textId="61A4210E" w:rsidR="0023747C" w:rsidRPr="00B36BE6" w:rsidRDefault="004304AC" w:rsidP="00D641D9">
      <w:pPr>
        <w:rPr>
          <w:rStyle w:val="Heading5Char"/>
        </w:rPr>
      </w:pPr>
      <w:r w:rsidRPr="00B36BE6">
        <w:rPr>
          <w:rStyle w:val="Heading5Char"/>
        </w:rPr>
        <w:t xml:space="preserve">The downfall </w:t>
      </w:r>
      <w:r w:rsidR="0023747C" w:rsidRPr="00B36BE6">
        <w:rPr>
          <w:rStyle w:val="Heading5Char"/>
        </w:rPr>
        <w:t>events</w:t>
      </w:r>
    </w:p>
    <w:p w14:paraId="60FD4BBC" w14:textId="304997A2" w:rsidR="00403941" w:rsidRPr="00B36BE6" w:rsidRDefault="00435472" w:rsidP="00D641D9">
      <w:r w:rsidRPr="00B36BE6">
        <w:t>The course of p</w:t>
      </w:r>
      <w:r w:rsidR="008B2057" w:rsidRPr="00B36BE6">
        <w:t>atients admitted to the ICU frequently experience sudden unexpected deterioration</w:t>
      </w:r>
      <w:r w:rsidRPr="00B36BE6">
        <w:t xml:space="preserve"> (</w:t>
      </w:r>
      <w:r w:rsidRPr="00B36BE6">
        <w:rPr>
          <w:color w:val="00B050"/>
        </w:rPr>
        <w:t>figure x – course of disease and outcome</w:t>
      </w:r>
      <w:r w:rsidRPr="00B36BE6">
        <w:rPr>
          <w:color w:val="000000" w:themeColor="text1"/>
        </w:rPr>
        <w:t>)</w:t>
      </w:r>
      <w:r w:rsidR="008B2057" w:rsidRPr="00B36BE6">
        <w:rPr>
          <w:color w:val="000000" w:themeColor="text1"/>
        </w:rPr>
        <w:t>.</w:t>
      </w:r>
      <w:r w:rsidR="00217E70" w:rsidRPr="00B36BE6">
        <w:rPr>
          <w:color w:val="00B050"/>
        </w:rPr>
        <w:t xml:space="preserve"> </w:t>
      </w:r>
      <w:r w:rsidR="008B2057" w:rsidRPr="00B36BE6">
        <w:t xml:space="preserve">At each moment there is a certain risk of each patient to become </w:t>
      </w:r>
      <w:r w:rsidR="00217E70" w:rsidRPr="00B36BE6">
        <w:t xml:space="preserve">highly </w:t>
      </w:r>
      <w:r w:rsidR="008B2057" w:rsidRPr="00B36BE6">
        <w:t>unstable</w:t>
      </w:r>
      <w:r w:rsidR="00217E70" w:rsidRPr="00B36BE6">
        <w:t xml:space="preserve"> (hemodynamically, respiratory</w:t>
      </w:r>
      <w:r w:rsidR="004304AC" w:rsidRPr="00B36BE6">
        <w:t>, neurological, infectious,</w:t>
      </w:r>
      <w:r w:rsidR="00217E70" w:rsidRPr="00B36BE6">
        <w:t xml:space="preserve"> or other)</w:t>
      </w:r>
      <w:r w:rsidR="008B2057" w:rsidRPr="00B36BE6">
        <w:t xml:space="preserve"> and </w:t>
      </w:r>
      <w:r w:rsidR="00217E70" w:rsidRPr="00B36BE6">
        <w:t xml:space="preserve">they may </w:t>
      </w:r>
      <w:r w:rsidR="008B2057" w:rsidRPr="00B36BE6">
        <w:t xml:space="preserve">experience serious adverse events which lead to a downfall in their physical condition, or </w:t>
      </w:r>
      <w:r w:rsidR="00EC47A1" w:rsidRPr="00B36BE6">
        <w:t>worse even</w:t>
      </w:r>
      <w:r w:rsidR="008B2057" w:rsidRPr="00B36BE6">
        <w:t xml:space="preserve"> death</w:t>
      </w:r>
      <w:r w:rsidR="00217E70" w:rsidRPr="00B36BE6">
        <w:t xml:space="preserve"> may suddenly occur</w:t>
      </w:r>
      <w:r w:rsidR="008B2057" w:rsidRPr="00B36BE6">
        <w:t xml:space="preserve">. After such a downfall it frequently takes a long time to recover and only rarely </w:t>
      </w:r>
      <w:r w:rsidR="00217E70" w:rsidRPr="00B36BE6">
        <w:t xml:space="preserve">patients </w:t>
      </w:r>
      <w:r w:rsidR="008B2057" w:rsidRPr="00B36BE6">
        <w:t>make</w:t>
      </w:r>
      <w:r w:rsidR="00217E70" w:rsidRPr="00B36BE6">
        <w:t xml:space="preserve"> it to</w:t>
      </w:r>
      <w:r w:rsidR="008B2057" w:rsidRPr="00B36BE6">
        <w:t xml:space="preserve"> full recovery </w:t>
      </w:r>
      <w:r w:rsidR="00217E70" w:rsidRPr="00B36BE6">
        <w:t>up to</w:t>
      </w:r>
      <w:r w:rsidR="008B2057" w:rsidRPr="00B36BE6">
        <w:t xml:space="preserve"> pre-ICU </w:t>
      </w:r>
      <w:r w:rsidR="00217E70" w:rsidRPr="00B36BE6">
        <w:t xml:space="preserve">admission </w:t>
      </w:r>
      <w:r w:rsidR="008B2057" w:rsidRPr="00B36BE6">
        <w:t xml:space="preserve">states. </w:t>
      </w:r>
      <w:r w:rsidR="00217E70" w:rsidRPr="00B36BE6">
        <w:t xml:space="preserve">Modification or prevention of the general bad outcomes of critically ill patients may best be accomplished by preventing such serious adverse events. </w:t>
      </w:r>
      <w:r w:rsidR="008B2057" w:rsidRPr="00B36BE6">
        <w:t>I</w:t>
      </w:r>
      <w:r w:rsidR="00217E70" w:rsidRPr="00B36BE6">
        <w:t>f we forecast the occurrence of instability of patients (on the short term, that is within 6 hours or so</w:t>
      </w:r>
      <w:r w:rsidR="008628FA" w:rsidRPr="00B36BE6">
        <w:t>)</w:t>
      </w:r>
      <w:r w:rsidR="00217E70" w:rsidRPr="00B36BE6">
        <w:t xml:space="preserve">, at least in a </w:t>
      </w:r>
      <w:r w:rsidR="00EC47A1" w:rsidRPr="00B36BE6">
        <w:t>proportion</w:t>
      </w:r>
      <w:r w:rsidR="00217E70" w:rsidRPr="00B36BE6">
        <w:t xml:space="preserve"> of all the cases, then we could potentially intervene and either prevent such events from occurrence or reduce the impact on causing a bad outcome. Up</w:t>
      </w:r>
      <w:r w:rsidR="004304AC" w:rsidRPr="00B36BE6">
        <w:t xml:space="preserve"> </w:t>
      </w:r>
      <w:r w:rsidR="00217E70" w:rsidRPr="00B36BE6">
        <w:t>to</w:t>
      </w:r>
      <w:r w:rsidR="004304AC" w:rsidRPr="00B36BE6">
        <w:t xml:space="preserve"> </w:t>
      </w:r>
      <w:r w:rsidR="00217E70" w:rsidRPr="00B36BE6">
        <w:t xml:space="preserve">now there are some static prognostic models which only in general conclude on risks of </w:t>
      </w:r>
      <w:r w:rsidR="004304AC" w:rsidRPr="00B36BE6">
        <w:t>mortality</w:t>
      </w:r>
      <w:r w:rsidR="00217E70" w:rsidRPr="00B36BE6">
        <w:t xml:space="preserve"> of critically ill patients. Instead we would need a highly dynamic model which </w:t>
      </w:r>
      <w:r w:rsidR="008628FA" w:rsidRPr="00B36BE6">
        <w:t xml:space="preserve">could be updated, at least several times a day in order to become useful in practice. For such dynamic models nourished by highly complex ICU data we need involvement of machine learning techniques. </w:t>
      </w:r>
    </w:p>
    <w:p w14:paraId="7B834758" w14:textId="77777777" w:rsidR="00CB1D1A" w:rsidRPr="00B36BE6" w:rsidRDefault="00CB1D1A" w:rsidP="00D641D9"/>
    <w:p w14:paraId="5D5096AA" w14:textId="4ABF006D" w:rsidR="002F3426" w:rsidRPr="00B36BE6" w:rsidRDefault="002F3426" w:rsidP="00CB1D1A">
      <w:pPr>
        <w:pStyle w:val="Heading4"/>
      </w:pPr>
      <w:r w:rsidRPr="00B36BE6">
        <w:t>Long-term o</w:t>
      </w:r>
      <w:r w:rsidR="0023747C" w:rsidRPr="00B36BE6">
        <w:t>utcome concept</w:t>
      </w:r>
    </w:p>
    <w:p w14:paraId="4B9E4BC7" w14:textId="77777777" w:rsidR="0023747C" w:rsidRPr="00B36BE6" w:rsidRDefault="004304AC" w:rsidP="0023747C">
      <w:pPr>
        <w:pStyle w:val="Heading5"/>
      </w:pPr>
      <w:r w:rsidRPr="00B36BE6">
        <w:t>Dynamic prognostication</w:t>
      </w:r>
    </w:p>
    <w:p w14:paraId="79EF45FA" w14:textId="65ED05D6" w:rsidR="00826A14" w:rsidRPr="00B36BE6" w:rsidRDefault="008628FA" w:rsidP="00826A14">
      <w:r w:rsidRPr="00B36BE6">
        <w:t xml:space="preserve">There are several prognostic models predicting mortality for ICU patients. None however is frequently used in clinical practice and certainly not for individual patient decision making. Most models stem from the time when data had to be registered by hand, while the data </w:t>
      </w:r>
      <w:r w:rsidR="004304AC" w:rsidRPr="00B36BE6">
        <w:t>infra</w:t>
      </w:r>
      <w:r w:rsidRPr="00B36BE6">
        <w:t xml:space="preserve">structure and </w:t>
      </w:r>
      <w:r w:rsidR="00D00E70" w:rsidRPr="00B36BE6">
        <w:t>information technology</w:t>
      </w:r>
      <w:r w:rsidR="004304AC" w:rsidRPr="00B36BE6">
        <w:t xml:space="preserve"> </w:t>
      </w:r>
      <w:r w:rsidRPr="00B36BE6">
        <w:t xml:space="preserve">facilities in 2019 have improved considerably. Also, analyses techniques have improved from classical statistical methods to machine learning </w:t>
      </w:r>
      <w:r w:rsidR="00441494" w:rsidRPr="00B36BE6">
        <w:t>algorithms</w:t>
      </w:r>
      <w:r w:rsidRPr="00B36BE6">
        <w:t xml:space="preserve">. </w:t>
      </w:r>
      <w:r w:rsidR="004304AC" w:rsidRPr="00B36BE6">
        <w:t>M</w:t>
      </w:r>
      <w:r w:rsidRPr="00B36BE6">
        <w:t xml:space="preserve">odels </w:t>
      </w:r>
      <w:r w:rsidR="004304AC" w:rsidRPr="00B36BE6">
        <w:t xml:space="preserve">have </w:t>
      </w:r>
      <w:r w:rsidRPr="00B36BE6">
        <w:t>up to now been static while current</w:t>
      </w:r>
      <w:r w:rsidR="004304AC" w:rsidRPr="00B36BE6">
        <w:t>ly</w:t>
      </w:r>
      <w:r w:rsidRPr="00B36BE6">
        <w:t xml:space="preserve"> </w:t>
      </w:r>
      <w:r w:rsidR="004304AC" w:rsidRPr="00B36BE6">
        <w:t xml:space="preserve">we </w:t>
      </w:r>
      <w:r w:rsidRPr="00B36BE6">
        <w:t>need dynamic</w:t>
      </w:r>
      <w:r w:rsidR="004304AC" w:rsidRPr="00B36BE6">
        <w:t xml:space="preserve"> models capturing the </w:t>
      </w:r>
      <w:r w:rsidR="00EC47A1" w:rsidRPr="00B36BE6">
        <w:t>patient’s</w:t>
      </w:r>
      <w:r w:rsidR="004304AC" w:rsidRPr="00B36BE6">
        <w:t xml:space="preserve"> improvements or deteriorations</w:t>
      </w:r>
      <w:r w:rsidRPr="00B36BE6">
        <w:t xml:space="preserve">. </w:t>
      </w:r>
      <w:r w:rsidR="00B77BF8" w:rsidRPr="00B36BE6">
        <w:t xml:space="preserve">The variables included into the models are less limited in the modern era and prognostication can result from all variables from </w:t>
      </w:r>
      <w:r w:rsidR="00826A14" w:rsidRPr="00B36BE6">
        <w:t xml:space="preserve">traditional </w:t>
      </w:r>
      <w:r w:rsidR="00B77BF8" w:rsidRPr="00B36BE6">
        <w:t>baseline demographic and clinical characteristics</w:t>
      </w:r>
      <w:r w:rsidR="00826A14" w:rsidRPr="00B36BE6">
        <w:t xml:space="preserve"> to newly identified biomarkers and (epi)genetic markers. In respect to biomarkers it should be emphasised that biomarkers could show a relation to prognosis as well as predict whether a patient will respond to treatment. It might be that different variables, including biomarkers, predict short-term outcome, response to interventions and long-term outcome.</w:t>
      </w:r>
    </w:p>
    <w:p w14:paraId="17FAE263" w14:textId="77777777" w:rsidR="0023747C" w:rsidRPr="00B36BE6" w:rsidRDefault="004304AC" w:rsidP="0023747C">
      <w:pPr>
        <w:pStyle w:val="Heading5"/>
      </w:pPr>
      <w:r w:rsidRPr="00B36BE6">
        <w:t>Patient-centred approach</w:t>
      </w:r>
    </w:p>
    <w:p w14:paraId="29E9EBDF" w14:textId="07289DF3" w:rsidR="00913E55" w:rsidRPr="00B36BE6" w:rsidRDefault="008628FA" w:rsidP="00D641D9">
      <w:r w:rsidRPr="00B36BE6">
        <w:t>Outcome evaluation of critically il</w:t>
      </w:r>
      <w:r w:rsidR="004304AC" w:rsidRPr="00B36BE6">
        <w:t>l</w:t>
      </w:r>
      <w:r w:rsidRPr="00B36BE6">
        <w:t xml:space="preserve"> patients has largely been limited to mortality status and length of ICU stay. The patient perspective including patient preferences and health-related quality of life issues have largely been ignored. Part of this can be explained by loss to </w:t>
      </w:r>
      <w:r w:rsidR="00B77BF8" w:rsidRPr="00B36BE6">
        <w:t>follow-up</w:t>
      </w:r>
      <w:r w:rsidRPr="00B36BE6">
        <w:t xml:space="preserve">, competing events and cognitive </w:t>
      </w:r>
      <w:r w:rsidR="004304AC" w:rsidRPr="00B36BE6">
        <w:t>dysfunction</w:t>
      </w:r>
      <w:r w:rsidRPr="00B36BE6">
        <w:t xml:space="preserve"> which may prevent reliable assessments</w:t>
      </w:r>
      <w:r w:rsidR="009A7CCB" w:rsidRPr="00B36BE6">
        <w:t>, and logistic problems associated with lack follow-up of such a heterogeneous group of patients</w:t>
      </w:r>
      <w:r w:rsidRPr="00B36BE6">
        <w:t xml:space="preserve">. Some evaluations of the patients’ subjective health status can be obtained from the patient while for other (i.e. elderly and/or the cognitive severely disabled) can only be obtained from </w:t>
      </w:r>
      <w:r w:rsidR="004304AC" w:rsidRPr="00B36BE6">
        <w:t>their families or next of kin. We urgently need to shift away from limited outcome evaluations (mortality) to patient-preferences, including personalised follow-up: this may include app-based techniques for those who are cognitive capable to home visiting of those who are severely disabled (either somatic or mentally).</w:t>
      </w:r>
    </w:p>
    <w:p w14:paraId="4CDE8D68" w14:textId="77777777" w:rsidR="00CC23F4" w:rsidRPr="00B36BE6" w:rsidRDefault="00CC23F4" w:rsidP="00D641D9"/>
    <w:p w14:paraId="544AE556" w14:textId="1C14B809" w:rsidR="002F3426" w:rsidRPr="00B36BE6" w:rsidRDefault="002F3426" w:rsidP="00CB1D1A">
      <w:pPr>
        <w:pStyle w:val="Heading4"/>
      </w:pPr>
      <w:r w:rsidRPr="00B36BE6">
        <w:lastRenderedPageBreak/>
        <w:t>Research infrastructure conce</w:t>
      </w:r>
      <w:r w:rsidR="0023747C" w:rsidRPr="00B36BE6">
        <w:t>pt</w:t>
      </w:r>
    </w:p>
    <w:p w14:paraId="4FC6CC03" w14:textId="1C32D08C" w:rsidR="004304AC" w:rsidRPr="00B36BE6" w:rsidRDefault="004304AC" w:rsidP="00D641D9">
      <w:r w:rsidRPr="00B36BE6">
        <w:t xml:space="preserve">There have been various cohorts of studies including critically ill patients for various research questions. The reported observations frequently contrast with previous findings and </w:t>
      </w:r>
      <w:r w:rsidR="00E73374" w:rsidRPr="00B36BE6">
        <w:t>seldom</w:t>
      </w:r>
      <w:r w:rsidRPr="00B36BE6">
        <w:t xml:space="preserve"> these were replicated or validated in external (international) cohorts. </w:t>
      </w:r>
      <w:r w:rsidR="00E73374" w:rsidRPr="00B36BE6">
        <w:t xml:space="preserve">This can only be done in a European collaboration. </w:t>
      </w:r>
    </w:p>
    <w:p w14:paraId="016C206A" w14:textId="188D68EE" w:rsidR="00913E55" w:rsidRPr="00B36BE6" w:rsidRDefault="00913E55" w:rsidP="00D641D9">
      <w:r w:rsidRPr="00B36BE6">
        <w:t xml:space="preserve">Separate isolated efforts have shown the potential of targeting heterogeneity by measuring genetic and epigenetic markers with machine learning-based techniques, in single-centre cohorts. However, none of these efforts were designed to be scalable to multiple centres, nor did they combine two or more of our concepts of detailed patient characterisation, machine learning, and improved patient outcome evaluation. HEALICS intends to connect the isolated efforts into </w:t>
      </w:r>
      <w:r w:rsidRPr="00B36BE6">
        <w:rPr>
          <w:i/>
          <w:iCs/>
        </w:rPr>
        <w:t xml:space="preserve">one international cohort network </w:t>
      </w:r>
      <w:r w:rsidRPr="00B36BE6">
        <w:t xml:space="preserve">and pioneer new concepts of </w:t>
      </w:r>
      <w:r w:rsidRPr="00B36BE6">
        <w:rPr>
          <w:i/>
          <w:iCs/>
        </w:rPr>
        <w:t>patient characterisation, machine learning, and outcome evaluation</w:t>
      </w:r>
      <w:r w:rsidRPr="00B36BE6">
        <w:t xml:space="preserve">. </w:t>
      </w:r>
    </w:p>
    <w:p w14:paraId="575F0731" w14:textId="77777777" w:rsidR="00335CF4" w:rsidRPr="00B36BE6" w:rsidRDefault="00335CF4" w:rsidP="0023747C">
      <w:pPr>
        <w:pStyle w:val="Heading5"/>
      </w:pPr>
      <w:r w:rsidRPr="00B36BE6">
        <w:t xml:space="preserve">Design and positioning of the project </w:t>
      </w:r>
    </w:p>
    <w:p w14:paraId="45A3B697" w14:textId="6B65D3FC" w:rsidR="00335CF4" w:rsidRPr="00B36BE6" w:rsidRDefault="00335CF4" w:rsidP="00D641D9">
      <w:pPr>
        <w:rPr>
          <w:bCs/>
        </w:rPr>
      </w:pPr>
      <w:r w:rsidRPr="00B36BE6">
        <w:t>HEALICS is situated early in the spectrum from ‘idea to application’. We will set up the research infrastructure for an on-going multicentre, multinational prospective cohort study of ICU patients with long-term (1-year) follow-up. This cohort study is intended to evolve into a registry (coordinated by the partners from WP1 and WP2) after this project with automatic data capture</w:t>
      </w:r>
      <w:r w:rsidR="00EB7108" w:rsidRPr="00B36BE6">
        <w:t xml:space="preserve"> from among others electronic health record systems</w:t>
      </w:r>
      <w:r w:rsidRPr="00B36BE6">
        <w:t>, for continued future scientific inquiry allowing updating of dynamic machine learning models and addressing new research questions.</w:t>
      </w:r>
    </w:p>
    <w:p w14:paraId="6E3F9F50" w14:textId="34A08D28" w:rsidR="00D81E0E" w:rsidRPr="00B36BE6" w:rsidRDefault="00D81E0E" w:rsidP="0023747C">
      <w:pPr>
        <w:pStyle w:val="Heading5"/>
      </w:pPr>
      <w:r w:rsidRPr="00B36BE6">
        <w:t xml:space="preserve">Linked national or international research and innovation activities </w:t>
      </w:r>
    </w:p>
    <w:p w14:paraId="3FE02453" w14:textId="77777777" w:rsidR="00E66006" w:rsidRPr="00B36BE6" w:rsidRDefault="00D81E0E" w:rsidP="00E66006">
      <w:r w:rsidRPr="00B36BE6">
        <w:t xml:space="preserve">HEALICS will build on knowledge and evidence acquired in past European international and national projects: the H2020 project IMPACT focusing on decision support for cardiovascular diseases; the FP7 project </w:t>
      </w:r>
      <w:proofErr w:type="spellStart"/>
      <w:r w:rsidRPr="00B36BE6">
        <w:t>BioCog</w:t>
      </w:r>
      <w:proofErr w:type="spellEnd"/>
      <w:r w:rsidRPr="00B36BE6">
        <w:t xml:space="preserve"> on the development of biomarkers in postoperative cognitive dysfunction; </w:t>
      </w:r>
      <w:proofErr w:type="spellStart"/>
      <w:r w:rsidRPr="00B36BE6">
        <w:t>MechML</w:t>
      </w:r>
      <w:proofErr w:type="spellEnd"/>
      <w:r w:rsidRPr="00B36BE6">
        <w:t xml:space="preserve">, funded by the Federal Ministry of education and research, Germany, aiming to blend machine learning technology to address current medical challenges in microbiological data analysis; </w:t>
      </w:r>
      <w:proofErr w:type="spellStart"/>
      <w:r w:rsidRPr="00B36BE6">
        <w:t>BigTempHealth</w:t>
      </w:r>
      <w:proofErr w:type="spellEnd"/>
      <w:r w:rsidRPr="00B36BE6">
        <w:t xml:space="preserve">, a big data project funded by the Innovation Foundation Denmark, focusing on improved prediction from deep phenotyping using full registry and electronic health record data from ICU patients from half of Denmark. </w:t>
      </w:r>
      <w:r w:rsidR="00E66006" w:rsidRPr="00B36BE6">
        <w:rPr>
          <w:color w:val="00B0F0"/>
        </w:rPr>
        <w:t>Please provide the most suitable information.</w:t>
      </w:r>
    </w:p>
    <w:p w14:paraId="0E3EEBF9" w14:textId="3B096943" w:rsidR="0049265B" w:rsidRPr="00B36BE6" w:rsidRDefault="0049265B" w:rsidP="00D641D9"/>
    <w:p w14:paraId="0EDCBE82" w14:textId="697173FD" w:rsidR="00BC5ED6" w:rsidRPr="00B36BE6" w:rsidRDefault="0023747C" w:rsidP="0023747C">
      <w:pPr>
        <w:pStyle w:val="Heading3"/>
      </w:pPr>
      <w:bookmarkStart w:id="5" w:name="_Toc3735387"/>
      <w:r w:rsidRPr="00B36BE6">
        <w:t xml:space="preserve">1.3.2 </w:t>
      </w:r>
      <w:r w:rsidR="00972C4D" w:rsidRPr="00B36BE6">
        <w:t>Methodology</w:t>
      </w:r>
      <w:bookmarkEnd w:id="5"/>
    </w:p>
    <w:p w14:paraId="40B009C6" w14:textId="0240ED34" w:rsidR="0008286E" w:rsidRPr="00B36BE6" w:rsidRDefault="00C909A0" w:rsidP="00D641D9">
      <w:pPr>
        <w:rPr>
          <w:bCs/>
        </w:rPr>
      </w:pPr>
      <w:r w:rsidRPr="00B36BE6">
        <w:rPr>
          <w:noProof/>
          <w:lang w:val="nl-NL" w:eastAsia="nl-NL"/>
        </w:rPr>
        <mc:AlternateContent>
          <mc:Choice Requires="wps">
            <w:drawing>
              <wp:anchor distT="0" distB="0" distL="114300" distR="114300" simplePos="0" relativeHeight="251664384" behindDoc="0" locked="0" layoutInCell="1" allowOverlap="1" wp14:anchorId="5DF46940" wp14:editId="4C9ED6AD">
                <wp:simplePos x="0" y="0"/>
                <wp:positionH relativeFrom="column">
                  <wp:posOffset>-57150</wp:posOffset>
                </wp:positionH>
                <wp:positionV relativeFrom="paragraph">
                  <wp:posOffset>2643342</wp:posOffset>
                </wp:positionV>
                <wp:extent cx="5842635" cy="2035175"/>
                <wp:effectExtent l="0" t="0" r="12065" b="15240"/>
                <wp:wrapSquare wrapText="bothSides"/>
                <wp:docPr id="1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635" cy="2035175"/>
                        </a:xfrm>
                        <a:prstGeom prst="rect">
                          <a:avLst/>
                        </a:prstGeom>
                        <a:solidFill>
                          <a:schemeClr val="bg1">
                            <a:lumMod val="95000"/>
                          </a:schemeClr>
                        </a:solidFill>
                        <a:ln w="12700">
                          <a:solidFill>
                            <a:schemeClr val="bg1">
                              <a:lumMod val="50000"/>
                            </a:schemeClr>
                          </a:solidFill>
                          <a:miter lim="800000"/>
                          <a:headEnd/>
                          <a:tailEnd/>
                        </a:ln>
                      </wps:spPr>
                      <wps:txbx>
                        <w:txbxContent>
                          <w:p w14:paraId="52C8BFD2" w14:textId="560CDCDC" w:rsidR="006B0AA7" w:rsidRPr="00346A4F" w:rsidRDefault="006B0AA7" w:rsidP="00C909A0">
                            <w:pPr>
                              <w:rPr>
                                <w:rStyle w:val="Emphasis"/>
                              </w:rPr>
                            </w:pPr>
                            <w:r w:rsidRPr="00346A4F">
                              <w:rPr>
                                <w:rStyle w:val="Emphasis"/>
                              </w:rPr>
                              <w:t>The methodology used in HEALIC</w:t>
                            </w:r>
                            <w:r>
                              <w:rPr>
                                <w:rStyle w:val="Emphasis"/>
                              </w:rPr>
                              <w:t>S is</w:t>
                            </w:r>
                            <w:r w:rsidRPr="00346A4F">
                              <w:rPr>
                                <w:rStyle w:val="Emphasis"/>
                              </w:rPr>
                              <w:t>:</w:t>
                            </w:r>
                          </w:p>
                          <w:p w14:paraId="479BDAC2" w14:textId="022FD88B" w:rsidR="006B0AA7" w:rsidRDefault="006B0AA7" w:rsidP="00FE5E54">
                            <w:pPr>
                              <w:pStyle w:val="ListParagraph"/>
                              <w:numPr>
                                <w:ilvl w:val="0"/>
                                <w:numId w:val="32"/>
                              </w:numPr>
                              <w:rPr>
                                <w:rStyle w:val="Emphasis"/>
                              </w:rPr>
                            </w:pPr>
                            <w:r w:rsidRPr="00346A4F">
                              <w:rPr>
                                <w:rStyle w:val="Emphasis"/>
                              </w:rPr>
                              <w:t xml:space="preserve">to </w:t>
                            </w:r>
                            <w:r>
                              <w:rPr>
                                <w:rStyle w:val="Emphasis"/>
                              </w:rPr>
                              <w:t>systematically review the existing literature to establish key variables.</w:t>
                            </w:r>
                            <w:r w:rsidRPr="00346A4F">
                              <w:rPr>
                                <w:rStyle w:val="Emphasis"/>
                              </w:rPr>
                              <w:t xml:space="preserve"> </w:t>
                            </w:r>
                          </w:p>
                          <w:p w14:paraId="6DBFD05A" w14:textId="0092EFDE" w:rsidR="006B0AA7" w:rsidRPr="00346A4F" w:rsidRDefault="006B0AA7" w:rsidP="00FE5E54">
                            <w:pPr>
                              <w:pStyle w:val="ListParagraph"/>
                              <w:numPr>
                                <w:ilvl w:val="0"/>
                                <w:numId w:val="32"/>
                              </w:numPr>
                              <w:rPr>
                                <w:rStyle w:val="Emphasis"/>
                              </w:rPr>
                            </w:pPr>
                            <w:r>
                              <w:rPr>
                                <w:rStyle w:val="Emphasis"/>
                              </w:rPr>
                              <w:t>to combine and analyse</w:t>
                            </w:r>
                            <w:r w:rsidRPr="004A3990">
                              <w:rPr>
                                <w:rStyle w:val="Emphasis"/>
                              </w:rPr>
                              <w:t xml:space="preserve"> existing cohort data</w:t>
                            </w:r>
                            <w:r>
                              <w:rPr>
                                <w:rStyle w:val="Emphasis"/>
                              </w:rPr>
                              <w:t xml:space="preserve"> to identify and validate key variables using the knowledge of experts on intensive care, outcome measures, data management and machine learning with the academia and in small and medium enterprises.</w:t>
                            </w:r>
                          </w:p>
                          <w:p w14:paraId="22BFCEAF" w14:textId="03606931" w:rsidR="006B0AA7" w:rsidRPr="00346A4F" w:rsidRDefault="006B0AA7" w:rsidP="004A3990">
                            <w:pPr>
                              <w:pStyle w:val="ListParagraph"/>
                              <w:numPr>
                                <w:ilvl w:val="0"/>
                                <w:numId w:val="32"/>
                              </w:numPr>
                              <w:rPr>
                                <w:rStyle w:val="Emphasis"/>
                              </w:rPr>
                            </w:pPr>
                            <w:r w:rsidRPr="00346A4F">
                              <w:rPr>
                                <w:rStyle w:val="Emphasis"/>
                              </w:rPr>
                              <w:t xml:space="preserve">to </w:t>
                            </w:r>
                            <w:r>
                              <w:rPr>
                                <w:rStyle w:val="Emphasis"/>
                              </w:rPr>
                              <w:t>build a prospective cohort study to validate existing and discover new key variables, as biomarkers and ….</w:t>
                            </w:r>
                          </w:p>
                        </w:txbxContent>
                      </wps:txbx>
                      <wps:bodyPr rot="0" vert="horz" wrap="square" lIns="108000" tIns="108000" rIns="108000" bIns="108000" anchor="t" anchorCtr="0">
                        <a:spAutoFit/>
                      </wps:bodyPr>
                    </wps:wsp>
                  </a:graphicData>
                </a:graphic>
                <wp14:sizeRelH relativeFrom="margin">
                  <wp14:pctWidth>0</wp14:pctWidth>
                </wp14:sizeRelH>
                <wp14:sizeRelV relativeFrom="margin">
                  <wp14:pctHeight>0</wp14:pctHeight>
                </wp14:sizeRelV>
              </wp:anchor>
            </w:drawing>
          </mc:Choice>
          <mc:Fallback>
            <w:pict>
              <v:shape w14:anchorId="5DF46940" id="_x0000_s1028" type="#_x0000_t202" style="position:absolute;left:0;text-align:left;margin-left:-4.5pt;margin-top:208.15pt;width:460.05pt;height:160.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" fillcolor="#f2f2f2 [3052]" strokecolor="#7f7f7f [1612]" strokeweight="1pt">
                <v:textbox style="mso-fit-shape-to-text:t" inset="3mm,3mm,3mm,3mm">
                  <w:txbxContent>
                    <w:p w14:paraId="52C8BFD2" w14:textId="560CDCDC" w:rsidR="006B0AA7" w:rsidRPr="00346A4F" w:rsidRDefault="006B0AA7" w:rsidP="00C909A0">
                      <w:pPr>
                        <w:rPr>
                          <w:rStyle w:val="Emphasis"/>
                        </w:rPr>
                      </w:pPr>
                      <w:r w:rsidRPr="00346A4F">
                        <w:rPr>
                          <w:rStyle w:val="Emphasis"/>
                        </w:rPr>
                        <w:t>The methodology used in HEALIC</w:t>
                      </w:r>
                      <w:r>
                        <w:rPr>
                          <w:rStyle w:val="Emphasis"/>
                        </w:rPr>
                        <w:t>S is</w:t>
                      </w:r>
                      <w:r w:rsidRPr="00346A4F">
                        <w:rPr>
                          <w:rStyle w:val="Emphasis"/>
                        </w:rPr>
                        <w:t>:</w:t>
                      </w:r>
                    </w:p>
                    <w:p w14:paraId="479BDAC2" w14:textId="022FD88B" w:rsidR="006B0AA7" w:rsidRDefault="006B0AA7" w:rsidP="00FE5E54">
                      <w:pPr>
                        <w:pStyle w:val="ListParagraph"/>
                        <w:numPr>
                          <w:ilvl w:val="0"/>
                          <w:numId w:val="32"/>
                        </w:numPr>
                        <w:rPr>
                          <w:rStyle w:val="Emphasis"/>
                        </w:rPr>
                      </w:pPr>
                      <w:r w:rsidRPr="00346A4F">
                        <w:rPr>
                          <w:rStyle w:val="Emphasis"/>
                        </w:rPr>
                        <w:t xml:space="preserve">to </w:t>
                      </w:r>
                      <w:r>
                        <w:rPr>
                          <w:rStyle w:val="Emphasis"/>
                        </w:rPr>
                        <w:t>systematically review the existing literature to establish key variables.</w:t>
                      </w:r>
                      <w:r w:rsidRPr="00346A4F">
                        <w:rPr>
                          <w:rStyle w:val="Emphasis"/>
                        </w:rPr>
                        <w:t xml:space="preserve"> </w:t>
                      </w:r>
                    </w:p>
                    <w:p w14:paraId="6DBFD05A" w14:textId="0092EFDE" w:rsidR="006B0AA7" w:rsidRPr="00346A4F" w:rsidRDefault="006B0AA7" w:rsidP="00FE5E54">
                      <w:pPr>
                        <w:pStyle w:val="ListParagraph"/>
                        <w:numPr>
                          <w:ilvl w:val="0"/>
                          <w:numId w:val="32"/>
                        </w:numPr>
                        <w:rPr>
                          <w:rStyle w:val="Emphasis"/>
                        </w:rPr>
                      </w:pPr>
                      <w:r>
                        <w:rPr>
                          <w:rStyle w:val="Emphasis"/>
                        </w:rPr>
                        <w:t>to combine and analyse</w:t>
                      </w:r>
                      <w:r w:rsidRPr="004A3990">
                        <w:rPr>
                          <w:rStyle w:val="Emphasis"/>
                        </w:rPr>
                        <w:t xml:space="preserve"> existing cohort data</w:t>
                      </w:r>
                      <w:r>
                        <w:rPr>
                          <w:rStyle w:val="Emphasis"/>
                        </w:rPr>
                        <w:t xml:space="preserve"> to identify and validate key variables using the knowledge of experts on intensive care, outcome measures, data management and machine learning with the academia and in small and medium enterprises.</w:t>
                      </w:r>
                    </w:p>
                    <w:p w14:paraId="22BFCEAF" w14:textId="03606931" w:rsidR="006B0AA7" w:rsidRPr="00346A4F" w:rsidRDefault="006B0AA7" w:rsidP="004A3990">
                      <w:pPr>
                        <w:pStyle w:val="ListParagraph"/>
                        <w:numPr>
                          <w:ilvl w:val="0"/>
                          <w:numId w:val="32"/>
                        </w:numPr>
                        <w:rPr>
                          <w:rStyle w:val="Emphasis"/>
                        </w:rPr>
                      </w:pPr>
                      <w:r w:rsidRPr="00346A4F">
                        <w:rPr>
                          <w:rStyle w:val="Emphasis"/>
                        </w:rPr>
                        <w:t xml:space="preserve">to </w:t>
                      </w:r>
                      <w:r>
                        <w:rPr>
                          <w:rStyle w:val="Emphasis"/>
                        </w:rPr>
                        <w:t>build a prospective cohort study to validate existing and discover new key variables, as biomarkers and ….</w:t>
                      </w:r>
                    </w:p>
                  </w:txbxContent>
                </v:textbox>
                <w10:wrap type="square"/>
              </v:shape>
            </w:pict>
          </mc:Fallback>
        </mc:AlternateContent>
      </w:r>
      <w:r w:rsidR="00B56346" w:rsidRPr="00B36BE6">
        <w:t xml:space="preserve">In the ICU the amount of available data on patients and even individual patients is tremendous. By connecting all variables obtained through </w:t>
      </w:r>
      <w:r w:rsidR="00EB7108" w:rsidRPr="00B36BE6">
        <w:t xml:space="preserve">the electronic health record systems obtains data from patient monitoring systems, bedside apparatus (e.g. pumps, </w:t>
      </w:r>
      <w:r w:rsidR="001F39B4" w:rsidRPr="00B36BE6">
        <w:t>organ support systems such as ventilators, dialysis machines and mechanical circulatory support)</w:t>
      </w:r>
      <w:r w:rsidR="00EB7108" w:rsidRPr="00B36BE6">
        <w:t>.</w:t>
      </w:r>
      <w:r w:rsidR="00EB7108" w:rsidRPr="00B36BE6">
        <w:rPr>
          <w:bCs/>
        </w:rPr>
        <w:t xml:space="preserve"> This</w:t>
      </w:r>
      <w:r w:rsidR="00B56346" w:rsidRPr="00B36BE6">
        <w:t xml:space="preserve"> data should serve for diagnosis, prediction models and benchmarking. However, t</w:t>
      </w:r>
      <w:r w:rsidR="006B25C7" w:rsidRPr="00B36BE6">
        <w:t xml:space="preserve">he state of critically ill patients can be represented as a complex balance </w:t>
      </w:r>
      <w:r w:rsidR="006B25C7" w:rsidRPr="00B36BE6">
        <w:lastRenderedPageBreak/>
        <w:t>of interactions between various variables and effect modifiers such as clinical interventions</w:t>
      </w:r>
      <w:r w:rsidR="002356DA" w:rsidRPr="00B36BE6">
        <w:t xml:space="preserve"> (</w:t>
      </w:r>
      <w:r w:rsidR="00061B5E" w:rsidRPr="00B36BE6">
        <w:rPr>
          <w:color w:val="00B050"/>
        </w:rPr>
        <w:t>f</w:t>
      </w:r>
      <w:r w:rsidR="002356DA" w:rsidRPr="00B36BE6">
        <w:rPr>
          <w:color w:val="00B050"/>
        </w:rPr>
        <w:t>igure x – iceberg</w:t>
      </w:r>
      <w:r w:rsidR="002356DA" w:rsidRPr="00B36BE6">
        <w:t>)</w:t>
      </w:r>
      <w:r w:rsidR="006B25C7" w:rsidRPr="00B36BE6">
        <w:t xml:space="preserve">. This state should be continuously updated to allow for diagnostic and prognostic evaluations, both processes occur simultaneously. To this end, we will connect </w:t>
      </w:r>
      <w:r w:rsidR="00E51CC7" w:rsidRPr="00B36BE6">
        <w:t xml:space="preserve">data from </w:t>
      </w:r>
      <w:r w:rsidR="006B25C7" w:rsidRPr="00B36BE6">
        <w:t>existing international cohorts of critically ill patients, enriching existing and prospective databases and biobanks with high density data and genetic and epigenetic biomarkers. We need to associate variables and causative mechanisms with patient-centred outcomes of prognosis, such as long-term mortality, serious adverse events, improved measures of quality-of-life, mental health including mild cognitive impairment, chronic kidney disease, and endocrine function. Findings need to be externally validated in independent international cohorts of ICU patients</w:t>
      </w:r>
      <w:r w:rsidRPr="00B36BE6">
        <w:t>.</w:t>
      </w:r>
    </w:p>
    <w:p w14:paraId="1B3CDC9E" w14:textId="008CBC46" w:rsidR="00C909A0" w:rsidRPr="00B36BE6" w:rsidRDefault="00C909A0" w:rsidP="00D641D9"/>
    <w:p w14:paraId="37E9871E" w14:textId="597CA7EA" w:rsidR="006B25C7" w:rsidRPr="00B36BE6" w:rsidRDefault="00995C3D" w:rsidP="00D641D9">
      <w:r w:rsidRPr="00B36BE6">
        <w:t>To achieve its ambitious goals, HEALICS will use mixed methods to gather qualitative and quantitative data. Data collection and data storage must be harmonised</w:t>
      </w:r>
      <w:r w:rsidRPr="00B36BE6">
        <w:rPr>
          <w:b/>
        </w:rPr>
        <w:t xml:space="preserve"> </w:t>
      </w:r>
      <w:r w:rsidRPr="00B36BE6">
        <w:t>across participating centres and countries. To this end, modern data storage and high-end analytic techniques will be used to process the vast amounts of baseline clinical, genetic, epigenetic, biomarker, quality-of-life- and mental status-related and somatic variables collected during and after ICU stay. To ensure uniformity of data in this process, a standard data collection, process, and analysis protocol will be established to be used in all centres, covering all steps from variable collection methods to data enterin</w:t>
      </w:r>
      <w:r w:rsidR="00061B5E" w:rsidRPr="00B36BE6">
        <w:t>g into data management sys</w:t>
      </w:r>
      <w:r w:rsidR="006F5997" w:rsidRPr="00B36BE6">
        <w:t>tems, such as the</w:t>
      </w:r>
      <w:r w:rsidR="00061B5E" w:rsidRPr="00B36BE6">
        <w:t xml:space="preserve"> publicly available </w:t>
      </w:r>
      <w:commentRangeStart w:id="6"/>
      <w:r w:rsidR="00061B5E" w:rsidRPr="00B36BE6">
        <w:rPr>
          <w:b/>
        </w:rPr>
        <w:t xml:space="preserve">Virtual Research Workspace </w:t>
      </w:r>
      <w:commentRangeEnd w:id="6"/>
      <w:r w:rsidR="00163224">
        <w:rPr>
          <w:rStyle w:val="CommentReference"/>
          <w:szCs w:val="20"/>
        </w:rPr>
        <w:commentReference w:id="6"/>
      </w:r>
      <w:r w:rsidR="00061B5E" w:rsidRPr="00B36BE6">
        <w:t xml:space="preserve">provided by the </w:t>
      </w:r>
      <w:proofErr w:type="spellStart"/>
      <w:r w:rsidR="00061B5E" w:rsidRPr="00B36BE6">
        <w:t>Center</w:t>
      </w:r>
      <w:proofErr w:type="spellEnd"/>
      <w:r w:rsidR="00061B5E" w:rsidRPr="00B36BE6">
        <w:t xml:space="preserve"> of Information Technology at the University of Groningen</w:t>
      </w:r>
      <w:r w:rsidR="00061B5E" w:rsidRPr="00B36BE6">
        <w:rPr>
          <w:b/>
        </w:rPr>
        <w:t xml:space="preserve"> </w:t>
      </w:r>
      <w:r w:rsidR="00061B5E" w:rsidRPr="00B36BE6">
        <w:t>(</w:t>
      </w:r>
      <w:r w:rsidR="00061B5E" w:rsidRPr="00B36BE6">
        <w:rPr>
          <w:color w:val="00B0F0"/>
        </w:rPr>
        <w:t>Please provide the most suitable information</w:t>
      </w:r>
      <w:r w:rsidR="008D2D65" w:rsidRPr="00B36BE6">
        <w:rPr>
          <w:color w:val="00B0F0"/>
        </w:rPr>
        <w:t xml:space="preserve"> </w:t>
      </w:r>
      <w:r w:rsidR="008D2D65" w:rsidRPr="00B36BE6">
        <w:rPr>
          <w:b/>
          <w:color w:val="00B0F0"/>
        </w:rPr>
        <w:t>DASH</w:t>
      </w:r>
      <w:r w:rsidR="00061B5E" w:rsidRPr="00B36BE6">
        <w:t xml:space="preserve">) and …. </w:t>
      </w:r>
      <w:r w:rsidR="00061B5E" w:rsidRPr="00B36BE6">
        <w:rPr>
          <w:color w:val="00B0F0"/>
        </w:rPr>
        <w:t>Please provide the most suitable information (</w:t>
      </w:r>
      <w:r w:rsidR="00061B5E" w:rsidRPr="00B36BE6">
        <w:rPr>
          <w:b/>
          <w:color w:val="00B0F0"/>
        </w:rPr>
        <w:t xml:space="preserve">Aarhus and </w:t>
      </w:r>
      <w:proofErr w:type="spellStart"/>
      <w:r w:rsidR="00061B5E" w:rsidRPr="00B36BE6">
        <w:rPr>
          <w:b/>
          <w:color w:val="00B0F0"/>
        </w:rPr>
        <w:t>Enversion</w:t>
      </w:r>
      <w:proofErr w:type="spellEnd"/>
      <w:r w:rsidR="00061B5E" w:rsidRPr="00B36BE6">
        <w:rPr>
          <w:color w:val="00B0F0"/>
        </w:rPr>
        <w:t>)</w:t>
      </w:r>
      <w:r w:rsidR="00061B5E" w:rsidRPr="00B36BE6">
        <w:t xml:space="preserve">. </w:t>
      </w:r>
      <w:r w:rsidRPr="00B36BE6">
        <w:t>We estimate that the entire duration of the HEALICS project will take five years.</w:t>
      </w:r>
    </w:p>
    <w:p w14:paraId="084C53C8" w14:textId="74347C22" w:rsidR="001071E0" w:rsidRPr="00B36BE6" w:rsidRDefault="008144B7" w:rsidP="00D641D9">
      <w:r w:rsidRPr="00B36BE6">
        <w:t xml:space="preserve">The HEALICS project will start with a systematic review of current available literature (A), followed by analyses of data derived from several existing cohorts (B), and finally a large international prospective study (C). Results from phase A and B will be used for guidance of phase C. Before commencing phase </w:t>
      </w:r>
      <w:r w:rsidR="00441494" w:rsidRPr="00B36BE6">
        <w:t>C,</w:t>
      </w:r>
      <w:r w:rsidRPr="00B36BE6">
        <w:t xml:space="preserve"> a </w:t>
      </w:r>
      <w:r w:rsidR="008D2D65" w:rsidRPr="00B36BE6">
        <w:rPr>
          <w:color w:val="31849B" w:themeColor="accent5" w:themeShade="BF"/>
        </w:rPr>
        <w:t>Steering Committee</w:t>
      </w:r>
      <w:r w:rsidRPr="00B36BE6">
        <w:rPr>
          <w:color w:val="31849B" w:themeColor="accent5" w:themeShade="BF"/>
        </w:rPr>
        <w:t xml:space="preserve"> meeting involving partners</w:t>
      </w:r>
      <w:r w:rsidR="00061B5E" w:rsidRPr="00B36BE6">
        <w:rPr>
          <w:color w:val="31849B" w:themeColor="accent5" w:themeShade="BF"/>
        </w:rPr>
        <w:t xml:space="preserve"> (see 3.2</w:t>
      </w:r>
      <w:r w:rsidR="008D2D65" w:rsidRPr="00B36BE6">
        <w:rPr>
          <w:color w:val="31849B" w:themeColor="accent5" w:themeShade="BF"/>
        </w:rPr>
        <w:t>.1</w:t>
      </w:r>
      <w:r w:rsidR="00061B5E" w:rsidRPr="00B36BE6">
        <w:rPr>
          <w:color w:val="31849B" w:themeColor="accent5" w:themeShade="BF"/>
        </w:rPr>
        <w:t xml:space="preserve"> </w:t>
      </w:r>
      <w:r w:rsidR="008D2D65" w:rsidRPr="00B36BE6">
        <w:rPr>
          <w:color w:val="31849B" w:themeColor="accent5" w:themeShade="BF"/>
        </w:rPr>
        <w:t>M</w:t>
      </w:r>
      <w:r w:rsidR="00061B5E" w:rsidRPr="00B36BE6">
        <w:rPr>
          <w:color w:val="31849B" w:themeColor="accent5" w:themeShade="BF"/>
        </w:rPr>
        <w:t>anagement</w:t>
      </w:r>
      <w:r w:rsidR="008D2D65" w:rsidRPr="00B36BE6">
        <w:rPr>
          <w:color w:val="31849B" w:themeColor="accent5" w:themeShade="BF"/>
        </w:rPr>
        <w:t xml:space="preserve"> structure)</w:t>
      </w:r>
      <w:r w:rsidR="008D2D65" w:rsidRPr="00B36BE6">
        <w:t xml:space="preserve"> and patient representatives.</w:t>
      </w:r>
      <w:r w:rsidRPr="00B36BE6">
        <w:t xml:space="preserve"> will take place to discuss results from phase A and B and to decide on future perspectives and directions for phase C.</w:t>
      </w:r>
    </w:p>
    <w:p w14:paraId="2560249F" w14:textId="62644E59" w:rsidR="001071E0" w:rsidRPr="00B36BE6" w:rsidRDefault="00346A4F" w:rsidP="004C4272">
      <w:pPr>
        <w:pStyle w:val="Heading4"/>
      </w:pPr>
      <w:r w:rsidRPr="00B36BE6">
        <w:t>Systematic</w:t>
      </w:r>
      <w:r w:rsidR="001071E0" w:rsidRPr="00B36BE6">
        <w:t xml:space="preserve"> reviews</w:t>
      </w:r>
      <w:r w:rsidR="004C4272" w:rsidRPr="00B36BE6">
        <w:t xml:space="preserve"> (A)</w:t>
      </w:r>
    </w:p>
    <w:p w14:paraId="7469C100" w14:textId="77777777" w:rsidR="001071E0" w:rsidRPr="00B36BE6" w:rsidRDefault="001071E0" w:rsidP="00D641D9">
      <w:r w:rsidRPr="00B36BE6">
        <w:t xml:space="preserve">The first step in HEALICS is to obtain a comprehensive overview of literature by conducting systematic reviews in order to summarize and synthesize the current state-of-the-art on: </w:t>
      </w:r>
    </w:p>
    <w:p w14:paraId="181E03A8" w14:textId="7D074DC3" w:rsidR="001071E0" w:rsidRPr="00B36BE6" w:rsidRDefault="00441494" w:rsidP="00D9392D">
      <w:pPr>
        <w:pStyle w:val="ListParagraph"/>
        <w:numPr>
          <w:ilvl w:val="0"/>
          <w:numId w:val="48"/>
        </w:numPr>
      </w:pPr>
      <w:r w:rsidRPr="00B36BE6">
        <w:t>Current risk scores in the ICU.</w:t>
      </w:r>
    </w:p>
    <w:p w14:paraId="527EF1A9" w14:textId="10F6C63B" w:rsidR="001071E0" w:rsidRPr="00B36BE6" w:rsidRDefault="00441494" w:rsidP="00D9392D">
      <w:pPr>
        <w:pStyle w:val="ListParagraph"/>
        <w:numPr>
          <w:ilvl w:val="0"/>
          <w:numId w:val="48"/>
        </w:numPr>
      </w:pPr>
      <w:r w:rsidRPr="00B36BE6">
        <w:t>G</w:t>
      </w:r>
      <w:r w:rsidR="001071E0" w:rsidRPr="00B36BE6">
        <w:t>enetic and epigenetic markers and biomarkers and their relation to cl</w:t>
      </w:r>
      <w:r w:rsidRPr="00B36BE6">
        <w:t>inical outcomes in ICU patients.</w:t>
      </w:r>
    </w:p>
    <w:p w14:paraId="6B09D1FC" w14:textId="3C2396D8" w:rsidR="001071E0" w:rsidRPr="00B36BE6" w:rsidRDefault="00441494" w:rsidP="00D9392D">
      <w:pPr>
        <w:pStyle w:val="ListParagraph"/>
        <w:numPr>
          <w:ilvl w:val="0"/>
          <w:numId w:val="48"/>
        </w:numPr>
      </w:pPr>
      <w:r w:rsidRPr="00B36BE6">
        <w:t>L</w:t>
      </w:r>
      <w:r w:rsidR="001071E0" w:rsidRPr="00B36BE6">
        <w:t>ong-term non-mental and mental</w:t>
      </w:r>
      <w:r w:rsidRPr="00B36BE6">
        <w:t xml:space="preserve"> outcomes.</w:t>
      </w:r>
    </w:p>
    <w:p w14:paraId="3AEB3166" w14:textId="6BCC5160" w:rsidR="001071E0" w:rsidRPr="00B36BE6" w:rsidRDefault="00441494" w:rsidP="00D9392D">
      <w:pPr>
        <w:pStyle w:val="ListParagraph"/>
        <w:numPr>
          <w:ilvl w:val="0"/>
          <w:numId w:val="48"/>
        </w:numPr>
      </w:pPr>
      <w:r w:rsidRPr="00B36BE6">
        <w:t>D</w:t>
      </w:r>
      <w:r w:rsidR="001071E0" w:rsidRPr="00B36BE6">
        <w:t>ata sets and data structures as well as algorithms already applied in research settings in the field.</w:t>
      </w:r>
    </w:p>
    <w:p w14:paraId="3F66F287" w14:textId="0040A915" w:rsidR="005601BE" w:rsidRPr="00B36BE6" w:rsidRDefault="001071E0" w:rsidP="00D641D9">
      <w:r w:rsidRPr="00B36BE6">
        <w:t xml:space="preserve">The systematic reviews will provide a comprehensive set of variables suggested to be of importance both during and after ICU stay, and which should therefore be </w:t>
      </w:r>
      <w:r w:rsidR="00995C3D" w:rsidRPr="00B36BE6">
        <w:t>considered</w:t>
      </w:r>
      <w:r w:rsidRPr="00B36BE6">
        <w:t xml:space="preserve"> in a </w:t>
      </w:r>
      <w:r w:rsidR="00995C3D" w:rsidRPr="00B36BE6">
        <w:t xml:space="preserve">new </w:t>
      </w:r>
      <w:r w:rsidRPr="00B36BE6">
        <w:t>prospective cohort study.</w:t>
      </w:r>
      <w:r w:rsidR="003F3890" w:rsidRPr="00B36BE6">
        <w:t xml:space="preserve"> The reviews will be conducted according set standards and the protocols will be published on PROSPERO (</w:t>
      </w:r>
      <w:hyperlink r:id="rId14" w:history="1">
        <w:r w:rsidR="003F3890" w:rsidRPr="00B36BE6">
          <w:rPr>
            <w:rStyle w:val="Hyperlink"/>
          </w:rPr>
          <w:t>https://www.crd.york.ac.uk/prospero/</w:t>
        </w:r>
      </w:hyperlink>
      <w:r w:rsidR="003F3890" w:rsidRPr="00B36BE6">
        <w:t>) prior to publication.</w:t>
      </w:r>
    </w:p>
    <w:p w14:paraId="755D0E34" w14:textId="77777777" w:rsidR="00C10BA1" w:rsidRPr="00B36BE6" w:rsidRDefault="00C10BA1" w:rsidP="00D641D9"/>
    <w:p w14:paraId="6B72FC68" w14:textId="72DFC99B" w:rsidR="005601BE" w:rsidRPr="00B36BE6" w:rsidRDefault="00E42C55" w:rsidP="00346A4F">
      <w:pPr>
        <w:pStyle w:val="Heading4"/>
      </w:pPr>
      <w:r w:rsidRPr="00B36BE6">
        <w:lastRenderedPageBreak/>
        <w:t xml:space="preserve">Combining and </w:t>
      </w:r>
      <w:r w:rsidR="00BC5ED6" w:rsidRPr="00B36BE6">
        <w:t>analysing</w:t>
      </w:r>
      <w:r w:rsidRPr="00B36BE6">
        <w:t xml:space="preserve"> existing cohort data</w:t>
      </w:r>
      <w:r w:rsidR="004C4272" w:rsidRPr="00B36BE6">
        <w:t xml:space="preserve"> (B)</w:t>
      </w:r>
    </w:p>
    <w:p w14:paraId="4144A349" w14:textId="0FA51372" w:rsidR="008144B7" w:rsidRPr="00B36BE6" w:rsidRDefault="00BC5ED6" w:rsidP="00D641D9">
      <w:pPr>
        <w:rPr>
          <w:color w:val="000000"/>
        </w:rPr>
      </w:pPr>
      <w:r w:rsidRPr="00B36BE6">
        <w:t>An important aspect of HEALICS is the availability of well-defined sample / clinical data repositories from cohort studies as well as large randomized controlled trials at individual beneficiary sites (Figure X). Available collections are described in table X.</w:t>
      </w:r>
      <w:r w:rsidR="006B447A" w:rsidRPr="00B36BE6">
        <w:rPr>
          <w:b/>
          <w:color w:val="000000"/>
        </w:rPr>
        <w:t xml:space="preserve"> </w:t>
      </w:r>
      <w:r w:rsidR="006B447A" w:rsidRPr="00B36BE6">
        <w:rPr>
          <w:color w:val="000000"/>
        </w:rPr>
        <w:t xml:space="preserve">The existing cohorts are derived from research collaborations by the Centre for Research in Intensive Care (CRIC; Denmark, www.cric.nu), the FINNAKI study group (Finland) and the Simple Intensive Care Studies (SICS) group (the Netherlands). Members of these groups are active in the Scandinavian Critical Care Trials Group (SCCTG, www.ssai.info/research). </w:t>
      </w:r>
    </w:p>
    <w:p w14:paraId="14F7E9CD" w14:textId="77777777" w:rsidR="008144B7" w:rsidRPr="00B36BE6" w:rsidRDefault="008144B7" w:rsidP="0023747C">
      <w:pPr>
        <w:pStyle w:val="Heading5"/>
      </w:pPr>
      <w:r w:rsidRPr="00B36BE6">
        <w:t>Data infrastructure</w:t>
      </w:r>
    </w:p>
    <w:p w14:paraId="33A6796D" w14:textId="1C8B2BD3" w:rsidR="007F1498" w:rsidRPr="00B36BE6" w:rsidRDefault="007F1498" w:rsidP="00D641D9">
      <w:commentRangeStart w:id="7"/>
      <w:r w:rsidRPr="00B36BE6">
        <w:t xml:space="preserve">A uniform common data model for both existing data (phase B) and the prospective study (phase C) will be developed. </w:t>
      </w:r>
      <w:commentRangeEnd w:id="7"/>
      <w:r w:rsidR="00F27458">
        <w:rPr>
          <w:rStyle w:val="CommentReference"/>
          <w:szCs w:val="20"/>
        </w:rPr>
        <w:commentReference w:id="7"/>
      </w:r>
      <w:r w:rsidRPr="00B36BE6">
        <w:t>This common data model can be applied locally within each partner of the distributed data network and will provide uniform data management, validation, visualization and aggregation of results. Two studies describing the prevalence and prognosis of multimorbidity will serve as use cases to test the model. Aggregated results can be uploaded and merged within the HEALICS common data platform, which also allows uploading of raw data and cleaned individual-level data after appropriate deidentification. The data platform and sha</w:t>
      </w:r>
      <w:r w:rsidR="00061B5E" w:rsidRPr="00B36BE6">
        <w:t>ring process is illustrated in</w:t>
      </w:r>
      <w:r w:rsidRPr="00B36BE6">
        <w:t xml:space="preserve"> </w:t>
      </w:r>
      <w:r w:rsidRPr="00B36BE6">
        <w:rPr>
          <w:color w:val="00B050"/>
        </w:rPr>
        <w:t>figure</w:t>
      </w:r>
      <w:r w:rsidR="00061B5E" w:rsidRPr="00B36BE6">
        <w:rPr>
          <w:color w:val="00B050"/>
        </w:rPr>
        <w:t xml:space="preserve"> x</w:t>
      </w:r>
      <w:r w:rsidRPr="00B36BE6">
        <w:t>.</w:t>
      </w:r>
    </w:p>
    <w:p w14:paraId="2268460B" w14:textId="6C005ED1" w:rsidR="008D2D65" w:rsidRPr="00B36BE6" w:rsidRDefault="008D2D65" w:rsidP="00D641D9">
      <w:r w:rsidRPr="00B36BE6">
        <w:t>Three steps are envisioned to be essential:</w:t>
      </w:r>
    </w:p>
    <w:p w14:paraId="713ABE4D" w14:textId="01D17DA7" w:rsidR="003438F8" w:rsidRPr="00B36BE6" w:rsidRDefault="008D2D65" w:rsidP="008D2D65">
      <w:pPr>
        <w:pStyle w:val="ListParagraph"/>
        <w:numPr>
          <w:ilvl w:val="0"/>
          <w:numId w:val="41"/>
        </w:numPr>
      </w:pPr>
      <w:r w:rsidRPr="00B36BE6">
        <w:t>P</w:t>
      </w:r>
      <w:r w:rsidR="007F1498" w:rsidRPr="00B36BE6">
        <w:t xml:space="preserve">rofiling of the existing cohorts. </w:t>
      </w:r>
      <w:r w:rsidR="003438F8" w:rsidRPr="00B36BE6">
        <w:t xml:space="preserve">There will be </w:t>
      </w:r>
      <w:r w:rsidR="007F1498" w:rsidRPr="00B36BE6">
        <w:t xml:space="preserve">uniform gathering of information from the relevant HEALICS consortium partners </w:t>
      </w:r>
      <w:r w:rsidR="00BB5274" w:rsidRPr="00B36BE6">
        <w:t>with</w:t>
      </w:r>
      <w:r w:rsidR="007F1498" w:rsidRPr="00B36BE6">
        <w:t xml:space="preserve"> existing cohorts in Denmark, Finland, and the Netherlands</w:t>
      </w:r>
      <w:ins w:id="8" w:author="Morris Swertz" w:date="2019-03-22T11:51:00Z">
        <w:r w:rsidR="00EF24E0">
          <w:t xml:space="preserve">. </w:t>
        </w:r>
        <w:commentRangeStart w:id="9"/>
        <w:r w:rsidR="00EF24E0">
          <w:t>We will collect metadata describing the cohorts, their data items and</w:t>
        </w:r>
      </w:ins>
      <w:ins w:id="10" w:author="Morris Swertz" w:date="2019-03-22T11:52:00Z">
        <w:r w:rsidR="00EF24E0">
          <w:t xml:space="preserve"> mappings between data across the cohorts, as basis for integrated analysis (using MOLGENIS data catalogue developed by UMCG).</w:t>
        </w:r>
        <w:commentRangeEnd w:id="9"/>
        <w:r w:rsidR="00EF24E0">
          <w:rPr>
            <w:rStyle w:val="CommentReference"/>
            <w:szCs w:val="20"/>
          </w:rPr>
          <w:commentReference w:id="9"/>
        </w:r>
      </w:ins>
    </w:p>
    <w:p w14:paraId="3AD268C8" w14:textId="736D850E" w:rsidR="003438F8" w:rsidRPr="00B36BE6" w:rsidRDefault="008D2D65" w:rsidP="008D2D65">
      <w:pPr>
        <w:pStyle w:val="ListParagraph"/>
        <w:numPr>
          <w:ilvl w:val="0"/>
          <w:numId w:val="41"/>
        </w:numPr>
      </w:pPr>
      <w:r w:rsidRPr="00B36BE6">
        <w:t>T</w:t>
      </w:r>
      <w:r w:rsidR="003438F8" w:rsidRPr="00B36BE6">
        <w:t>he development and application of a common data model. Based on core variables identified in task 2.1, a common data model will be developed and described to form a distributed data network. Scripts will be developed in existing software or in an open-source language for implementation within each site and tested by two use cases with the aim to describe the heterogeneity of multimorbidity within and between included cohorts.</w:t>
      </w:r>
    </w:p>
    <w:p w14:paraId="217D468D" w14:textId="77777777" w:rsidR="00D9392D" w:rsidRPr="00B36BE6" w:rsidRDefault="008D2D65" w:rsidP="00D9392D">
      <w:pPr>
        <w:pStyle w:val="ListParagraph"/>
        <w:numPr>
          <w:ilvl w:val="0"/>
          <w:numId w:val="41"/>
        </w:numPr>
      </w:pPr>
      <w:r w:rsidRPr="00B36BE6">
        <w:t>T</w:t>
      </w:r>
      <w:r w:rsidR="003438F8" w:rsidRPr="00B36BE6">
        <w:t>he establishment of a common HEALICS data platform (</w:t>
      </w:r>
      <w:proofErr w:type="spellStart"/>
      <w:r w:rsidR="003438F8" w:rsidRPr="00B36BE6">
        <w:t>Enversion</w:t>
      </w:r>
      <w:proofErr w:type="spellEnd"/>
      <w:r w:rsidR="003438F8" w:rsidRPr="00B36BE6">
        <w:t>)</w:t>
      </w:r>
      <w:r w:rsidR="00383A07" w:rsidRPr="00B36BE6">
        <w:t xml:space="preserve">, alike the Virtual Research Workspace provided by the </w:t>
      </w:r>
      <w:proofErr w:type="spellStart"/>
      <w:r w:rsidR="00383A07" w:rsidRPr="00B36BE6">
        <w:t>Center</w:t>
      </w:r>
      <w:proofErr w:type="spellEnd"/>
      <w:r w:rsidR="00383A07" w:rsidRPr="00B36BE6">
        <w:t xml:space="preserve"> of Information Technology at the University of Groningen</w:t>
      </w:r>
      <w:r w:rsidR="003438F8" w:rsidRPr="00B36BE6">
        <w:t>. The HEALICS common data platform will allow all HEALICS consortium partners to share and work on aggregated and/or an</w:t>
      </w:r>
      <w:r w:rsidRPr="00B36BE6">
        <w:t>onymized individual-level data.</w:t>
      </w:r>
    </w:p>
    <w:p w14:paraId="5453D391" w14:textId="61304996" w:rsidR="00D9392D" w:rsidRPr="00B36BE6" w:rsidRDefault="003438F8" w:rsidP="00D9392D">
      <w:pPr>
        <w:pStyle w:val="ListParagraph"/>
        <w:numPr>
          <w:ilvl w:val="1"/>
          <w:numId w:val="41"/>
        </w:numPr>
      </w:pPr>
      <w:r w:rsidRPr="00B36BE6">
        <w:t xml:space="preserve">The platform will be developed in accordance with the Finable, </w:t>
      </w:r>
      <w:r w:rsidR="001F6744" w:rsidRPr="00B36BE6">
        <w:t>Accessible</w:t>
      </w:r>
      <w:r w:rsidRPr="00B36BE6">
        <w:t xml:space="preserve">, Interoperable, </w:t>
      </w:r>
      <w:r w:rsidR="004F462F" w:rsidRPr="00B36BE6">
        <w:t>Reusable</w:t>
      </w:r>
      <w:r w:rsidR="00CC23F4" w:rsidRPr="00B36BE6">
        <w:t xml:space="preserve"> (</w:t>
      </w:r>
      <w:r w:rsidR="00CC23F4" w:rsidRPr="00B36BE6">
        <w:rPr>
          <w:color w:val="7030A0"/>
        </w:rPr>
        <w:t>FAIR</w:t>
      </w:r>
      <w:r w:rsidR="00CC23F4" w:rsidRPr="00B36BE6">
        <w:t>) data principal</w:t>
      </w:r>
      <w:ins w:id="11" w:author="Uitterdijk, JJ" w:date="2019-03-21T16:04:00Z">
        <w:r w:rsidR="00A64847">
          <w:t>s</w:t>
        </w:r>
      </w:ins>
      <w:r w:rsidR="00CC23F4" w:rsidRPr="00B36BE6">
        <w:t xml:space="preserve">. </w:t>
      </w:r>
      <w:r w:rsidR="00CC23F4" w:rsidRPr="00B36BE6">
        <w:rPr>
          <w:color w:val="00B0F0"/>
        </w:rPr>
        <w:t>Please provide the most suitable information</w:t>
      </w:r>
      <w:r w:rsidR="00386B80" w:rsidRPr="00B36BE6">
        <w:rPr>
          <w:color w:val="00B0F0"/>
        </w:rPr>
        <w:t xml:space="preserve"> (</w:t>
      </w:r>
      <w:r w:rsidR="00386B80" w:rsidRPr="00B36BE6">
        <w:rPr>
          <w:b/>
          <w:color w:val="00B0F0"/>
        </w:rPr>
        <w:t>CMB – Braun</w:t>
      </w:r>
      <w:r w:rsidR="00386B80" w:rsidRPr="00B36BE6">
        <w:rPr>
          <w:color w:val="00B0F0"/>
        </w:rPr>
        <w:t>)</w:t>
      </w:r>
      <w:r w:rsidR="00CC23F4" w:rsidRPr="00B36BE6">
        <w:rPr>
          <w:color w:val="00B0F0"/>
        </w:rPr>
        <w:t>.</w:t>
      </w:r>
      <w:r w:rsidR="00CC23F4" w:rsidRPr="00B36BE6">
        <w:t xml:space="preserve"> </w:t>
      </w:r>
    </w:p>
    <w:p w14:paraId="754A13CA" w14:textId="409D7B0A" w:rsidR="00D9392D" w:rsidRPr="00B36BE6" w:rsidRDefault="00386B80" w:rsidP="00D9392D">
      <w:pPr>
        <w:pStyle w:val="ListParagraph"/>
        <w:numPr>
          <w:ilvl w:val="1"/>
          <w:numId w:val="41"/>
        </w:numPr>
      </w:pPr>
      <w:r w:rsidRPr="00B36BE6">
        <w:t>Furthermore, t</w:t>
      </w:r>
      <w:r w:rsidR="00CC23F4" w:rsidRPr="00B36BE6">
        <w:t xml:space="preserve">he platform will </w:t>
      </w:r>
      <w:r w:rsidRPr="00B36BE6">
        <w:t xml:space="preserve">be developed </w:t>
      </w:r>
      <w:r w:rsidR="003438F8" w:rsidRPr="00B36BE6">
        <w:t>in accordance with the General Data Protection Regulation</w:t>
      </w:r>
      <w:r w:rsidR="00CC23F4" w:rsidRPr="00B36BE6">
        <w:t xml:space="preserve"> (</w:t>
      </w:r>
      <w:r w:rsidR="00CC23F4" w:rsidRPr="00B36BE6">
        <w:rPr>
          <w:color w:val="7030A0"/>
        </w:rPr>
        <w:t>GDPR</w:t>
      </w:r>
      <w:r w:rsidR="00CC23F4" w:rsidRPr="00B36BE6">
        <w:t>)</w:t>
      </w:r>
      <w:r w:rsidR="003438F8" w:rsidRPr="00B36BE6">
        <w:t xml:space="preserve">. </w:t>
      </w:r>
      <w:ins w:id="12" w:author="Peter van Ooijen" w:date="2019-03-18T10:43:00Z">
        <w:r w:rsidR="00F27458">
          <w:t xml:space="preserve">The research </w:t>
        </w:r>
      </w:ins>
      <w:ins w:id="13" w:author="Peter van Ooijen" w:date="2019-03-18T10:44:00Z">
        <w:r w:rsidR="00F27458">
          <w:t>workspace of the UMGG, on which the platform will be based, is conforming to the privacy by design</w:t>
        </w:r>
      </w:ins>
      <w:ins w:id="14" w:author="Peter van Ooijen" w:date="2019-03-18T11:29:00Z">
        <w:r w:rsidR="005A34CD">
          <w:t xml:space="preserve"> and by default</w:t>
        </w:r>
      </w:ins>
      <w:ins w:id="15" w:author="Peter van Ooijen" w:date="2019-03-18T10:44:00Z">
        <w:r w:rsidR="00F27458">
          <w:t xml:space="preserve"> principle, thus enabling a </w:t>
        </w:r>
      </w:ins>
      <w:ins w:id="16" w:author="Peter van Ooijen" w:date="2019-03-18T10:45:00Z">
        <w:r w:rsidR="00F27458">
          <w:t xml:space="preserve">technically secure setup of the platform. Furthermore, the research workspace environment provides the software tools required </w:t>
        </w:r>
      </w:ins>
      <w:ins w:id="17" w:author="Peter van Ooijen" w:date="2019-03-18T10:46:00Z">
        <w:r w:rsidR="00F27458">
          <w:t>such as dedicated research data collection environments</w:t>
        </w:r>
      </w:ins>
      <w:ins w:id="18" w:author="Uitterdijk, JJ" w:date="2019-03-21T16:03:00Z">
        <w:r w:rsidR="00A64847">
          <w:t xml:space="preserve"> for </w:t>
        </w:r>
      </w:ins>
      <w:ins w:id="19" w:author="Uitterdijk, JJ" w:date="2019-03-21T16:04:00Z">
        <w:r w:rsidR="00A64847">
          <w:t xml:space="preserve">i.e. </w:t>
        </w:r>
      </w:ins>
      <w:ins w:id="20" w:author="Uitterdijk, JJ" w:date="2019-03-21T16:03:00Z">
        <w:r w:rsidR="00A64847">
          <w:t>imaging data</w:t>
        </w:r>
      </w:ins>
      <w:ins w:id="21" w:author="Peter van Ooijen" w:date="2019-03-18T10:46:00Z">
        <w:r w:rsidR="00F27458">
          <w:t xml:space="preserve"> (XNAT) and </w:t>
        </w:r>
      </w:ins>
      <w:ins w:id="22" w:author="Uitterdijk, JJ" w:date="2019-03-21T16:03:00Z">
        <w:r w:rsidR="00A64847">
          <w:t>T</w:t>
        </w:r>
      </w:ins>
      <w:ins w:id="23" w:author="Peter van Ooijen" w:date="2019-03-18T10:46:00Z">
        <w:del w:id="24" w:author="Uitterdijk, JJ" w:date="2019-03-21T16:03:00Z">
          <w:r w:rsidR="00F27458" w:rsidDel="00A64847">
            <w:delText>t</w:delText>
          </w:r>
        </w:del>
        <w:r w:rsidR="00F27458">
          <w:t xml:space="preserve">rusted </w:t>
        </w:r>
      </w:ins>
      <w:ins w:id="25" w:author="Uitterdijk, JJ" w:date="2019-03-21T16:03:00Z">
        <w:r w:rsidR="00A64847">
          <w:t>T</w:t>
        </w:r>
      </w:ins>
      <w:ins w:id="26" w:author="Peter van Ooijen" w:date="2019-03-18T10:46:00Z">
        <w:del w:id="27" w:author="Uitterdijk, JJ" w:date="2019-03-21T16:03:00Z">
          <w:r w:rsidR="00F27458" w:rsidDel="00A64847">
            <w:delText>t</w:delText>
          </w:r>
        </w:del>
        <w:r w:rsidR="00F27458">
          <w:t xml:space="preserve">hird </w:t>
        </w:r>
      </w:ins>
      <w:ins w:id="28" w:author="Uitterdijk, JJ" w:date="2019-03-21T16:03:00Z">
        <w:r w:rsidR="00A64847">
          <w:t>P</w:t>
        </w:r>
      </w:ins>
      <w:ins w:id="29" w:author="Peter van Ooijen" w:date="2019-03-18T10:46:00Z">
        <w:del w:id="30" w:author="Uitterdijk, JJ" w:date="2019-03-21T16:03:00Z">
          <w:r w:rsidR="00F27458" w:rsidDel="00A64847">
            <w:delText>p</w:delText>
          </w:r>
        </w:del>
        <w:r w:rsidR="00F27458">
          <w:t xml:space="preserve">arty </w:t>
        </w:r>
      </w:ins>
      <w:ins w:id="31" w:author="Uitterdijk, JJ" w:date="2019-03-21T16:03:00Z">
        <w:r w:rsidR="00A64847">
          <w:t xml:space="preserve">for </w:t>
        </w:r>
      </w:ins>
      <w:ins w:id="32" w:author="Peter van Ooijen" w:date="2019-03-18T10:46:00Z">
        <w:r w:rsidR="00F27458">
          <w:t xml:space="preserve">de-identification of data (TTP). </w:t>
        </w:r>
      </w:ins>
      <w:r w:rsidR="00CC23F4" w:rsidRPr="00B36BE6">
        <w:rPr>
          <w:color w:val="00B0F0"/>
        </w:rPr>
        <w:t>Please provide the most suitable information</w:t>
      </w:r>
      <w:r w:rsidRPr="00B36BE6">
        <w:rPr>
          <w:color w:val="00B0F0"/>
        </w:rPr>
        <w:t xml:space="preserve"> (</w:t>
      </w:r>
      <w:r w:rsidRPr="00B36BE6">
        <w:rPr>
          <w:b/>
          <w:color w:val="00B0F0"/>
        </w:rPr>
        <w:t>DASH</w:t>
      </w:r>
      <w:r w:rsidRPr="00B36BE6">
        <w:rPr>
          <w:color w:val="00B0F0"/>
        </w:rPr>
        <w:t>)</w:t>
      </w:r>
      <w:r w:rsidR="00CC23F4" w:rsidRPr="00B36BE6">
        <w:rPr>
          <w:color w:val="00B0F0"/>
        </w:rPr>
        <w:t>.</w:t>
      </w:r>
    </w:p>
    <w:p w14:paraId="2E8DF9EC" w14:textId="6F591535" w:rsidR="006E3DB5" w:rsidRPr="00B36BE6" w:rsidRDefault="003438F8" w:rsidP="00D9392D">
      <w:pPr>
        <w:pStyle w:val="ListParagraph"/>
        <w:numPr>
          <w:ilvl w:val="1"/>
          <w:numId w:val="41"/>
        </w:numPr>
      </w:pPr>
      <w:r w:rsidRPr="00B36BE6">
        <w:t xml:space="preserve">The platform will be able to receive structured data from </w:t>
      </w:r>
      <w:r w:rsidR="00CC23F4" w:rsidRPr="00B36BE6">
        <w:rPr>
          <w:lang w:eastAsia="nl-NL"/>
        </w:rPr>
        <w:t>electronic health record system (</w:t>
      </w:r>
      <w:r w:rsidR="00CC23F4" w:rsidRPr="00B36BE6">
        <w:rPr>
          <w:color w:val="7030A0"/>
        </w:rPr>
        <w:t>EHRS</w:t>
      </w:r>
      <w:r w:rsidR="00CC23F4" w:rsidRPr="00B36BE6">
        <w:t>)</w:t>
      </w:r>
      <w:r w:rsidRPr="00B36BE6">
        <w:t>, such as the EPIC</w:t>
      </w:r>
      <w:ins w:id="33" w:author="Peter van Ooijen" w:date="2019-03-18T10:46:00Z">
        <w:r w:rsidR="00F27458">
          <w:t>. These connections between the research env</w:t>
        </w:r>
      </w:ins>
      <w:ins w:id="34" w:author="Peter van Ooijen" w:date="2019-03-18T10:47:00Z">
        <w:r w:rsidR="00F27458">
          <w:t xml:space="preserve">ironment and the EHRs will be based on standards such as </w:t>
        </w:r>
        <w:r w:rsidR="00F27458" w:rsidRPr="00F27458">
          <w:t>Fast Healthcare Interoperability Resources</w:t>
        </w:r>
        <w:r w:rsidR="00F27458">
          <w:t xml:space="preserve"> (FHIR)</w:t>
        </w:r>
      </w:ins>
      <w:r w:rsidRPr="00B36BE6">
        <w:t>.</w:t>
      </w:r>
      <w:r w:rsidR="00386B80" w:rsidRPr="00B36BE6">
        <w:t xml:space="preserve"> </w:t>
      </w:r>
      <w:r w:rsidR="00386B80" w:rsidRPr="00B36BE6">
        <w:rPr>
          <w:color w:val="00B0F0"/>
        </w:rPr>
        <w:t>Please provide the most suitable information (</w:t>
      </w:r>
      <w:r w:rsidR="00386B80" w:rsidRPr="00B36BE6">
        <w:rPr>
          <w:b/>
          <w:color w:val="00B0F0"/>
        </w:rPr>
        <w:t>DASH</w:t>
      </w:r>
      <w:r w:rsidR="00386B80" w:rsidRPr="00B36BE6">
        <w:rPr>
          <w:color w:val="00B0F0"/>
        </w:rPr>
        <w:t>).</w:t>
      </w:r>
    </w:p>
    <w:p w14:paraId="46028CAD" w14:textId="77777777" w:rsidR="00386B80" w:rsidRPr="00B36BE6" w:rsidRDefault="00386B80" w:rsidP="00D641D9"/>
    <w:p w14:paraId="45839E96" w14:textId="37F59DCB" w:rsidR="00CB2BF3" w:rsidRPr="00B36BE6" w:rsidRDefault="006B447A" w:rsidP="00D641D9">
      <w:r w:rsidRPr="00B36BE6">
        <w:t>ICUs participating in the cohorts will be the core for the prospective cohort in which data will be harmonised and enriched. There are several existing cohorts, established by the partners of this consortium and available for this project</w:t>
      </w:r>
      <w:r w:rsidR="00386B80" w:rsidRPr="00B36BE6">
        <w:t xml:space="preserve"> (</w:t>
      </w:r>
      <w:r w:rsidR="00386B80" w:rsidRPr="00B36BE6">
        <w:rPr>
          <w:color w:val="FF0000"/>
        </w:rPr>
        <w:t>table x</w:t>
      </w:r>
      <w:r w:rsidR="00386B80" w:rsidRPr="00B36BE6">
        <w:t>)</w:t>
      </w:r>
      <w:r w:rsidRPr="00B36BE6">
        <w:t>: critically ill patients in Copenhagen (n = 11,000 patients), the registry of critically ill of Denmark (The Danish Intensive Care Database; each year n = 32,000 patients)</w:t>
      </w:r>
      <w:r w:rsidRPr="00B36BE6">
        <w:rPr>
          <w:vertAlign w:val="superscript"/>
        </w:rPr>
        <w:t>1</w:t>
      </w:r>
      <w:r w:rsidRPr="00B36BE6">
        <w:t>, the cohort of critically ill patients with acute kidney injury in Helsinki (FINNAKI; n = 2</w:t>
      </w:r>
      <w:r w:rsidR="004F462F" w:rsidRPr="00B36BE6">
        <w:t>,</w:t>
      </w:r>
      <w:r w:rsidRPr="00B36BE6">
        <w:t>901 patients)</w:t>
      </w:r>
      <w:r w:rsidRPr="00B36BE6">
        <w:rPr>
          <w:vertAlign w:val="superscript"/>
        </w:rPr>
        <w:t>2</w:t>
      </w:r>
      <w:r w:rsidRPr="00B36BE6">
        <w:t xml:space="preserve">, and two cohorts of critically ill patients in Groningen (SICS-I with n = 1,075 patients and SICS-II, with n = </w:t>
      </w:r>
      <w:r w:rsidR="00386B80" w:rsidRPr="00B36BE6">
        <w:t>4</w:t>
      </w:r>
      <w:r w:rsidRPr="00B36BE6">
        <w:t>00 patients and ongoing inclusion)</w:t>
      </w:r>
      <w:r w:rsidRPr="00B36BE6">
        <w:rPr>
          <w:vertAlign w:val="superscript"/>
        </w:rPr>
        <w:t>3</w:t>
      </w:r>
      <w:r w:rsidRPr="00B36BE6">
        <w:t>. These cohorts will serve as the basis for the international infrastructure of prospective cohorts of critically ill patients that we will build</w:t>
      </w:r>
      <w:r w:rsidR="00CF14A8" w:rsidRPr="00B36BE6">
        <w:t xml:space="preserve"> in phase C</w:t>
      </w:r>
      <w:r w:rsidRPr="00B36BE6">
        <w:t xml:space="preserve">. In addition, Lifelines, a very large cohort and biobank of the general population in Groningen (the Netherlands, n = 167,000) will provide healthy controls. </w:t>
      </w:r>
      <w:r w:rsidR="00DF3AE8" w:rsidRPr="00B36BE6">
        <w:t xml:space="preserve">Data from these cohorts will be analysed with machine learning techniques, to replicate and validate the observations from the systematic reviews. </w:t>
      </w:r>
      <w:r w:rsidRPr="00B36BE6">
        <w:t>These cohorts will</w:t>
      </w:r>
      <w:r w:rsidR="00DF3AE8" w:rsidRPr="00B36BE6">
        <w:t xml:space="preserve"> also</w:t>
      </w:r>
      <w:r w:rsidRPr="00B36BE6">
        <w:t xml:space="preserve"> be used in the discovery and testing phase, providing the basis for the identification of patient clusters and key variables which support the development of machine learning-based diagnostic and prognostic algorithms.</w:t>
      </w:r>
    </w:p>
    <w:p w14:paraId="1F743DCB" w14:textId="77777777" w:rsidR="00386B80" w:rsidRPr="00B36BE6" w:rsidRDefault="00386B80" w:rsidP="00D641D9"/>
    <w:p w14:paraId="6567CC63" w14:textId="26068BDC" w:rsidR="004565D8" w:rsidRPr="00B36BE6" w:rsidRDefault="004C4272" w:rsidP="00D641D9">
      <w:pPr>
        <w:rPr>
          <w:color w:val="000000"/>
        </w:rPr>
      </w:pPr>
      <w:r w:rsidRPr="00B36BE6">
        <w:rPr>
          <w:color w:val="FF0000"/>
        </w:rPr>
        <w:t xml:space="preserve">Table x. </w:t>
      </w:r>
      <w:r w:rsidR="00386B80" w:rsidRPr="00B36BE6">
        <w:rPr>
          <w:color w:val="FF0000"/>
        </w:rPr>
        <w:t>Existing cohorts from partners in the project</w:t>
      </w:r>
    </w:p>
    <w:tbl>
      <w:tblPr>
        <w:tblStyle w:val="TableGrid"/>
        <w:tblpPr w:leftFromText="141" w:rightFromText="141" w:vertAnchor="text" w:horzAnchor="margin" w:tblpXSpec="right" w:tblpY="256"/>
        <w:tblW w:w="0" w:type="auto"/>
        <w:tblLook w:val="04A0" w:firstRow="1" w:lastRow="0" w:firstColumn="1" w:lastColumn="0" w:noHBand="0" w:noVBand="1"/>
      </w:tblPr>
      <w:tblGrid>
        <w:gridCol w:w="1122"/>
        <w:gridCol w:w="2081"/>
        <w:gridCol w:w="1310"/>
        <w:gridCol w:w="1227"/>
        <w:gridCol w:w="1072"/>
        <w:gridCol w:w="1255"/>
        <w:gridCol w:w="996"/>
      </w:tblGrid>
      <w:tr w:rsidR="00C909A0" w:rsidRPr="00B36BE6" w14:paraId="38B946C1" w14:textId="77777777" w:rsidTr="00C909A0">
        <w:tc>
          <w:tcPr>
            <w:tcW w:w="0" w:type="auto"/>
            <w:shd w:val="clear" w:color="auto" w:fill="F2F2F2" w:themeFill="background1" w:themeFillShade="F2"/>
          </w:tcPr>
          <w:p w14:paraId="5A18E162" w14:textId="77777777" w:rsidR="00C909A0" w:rsidRPr="00B36BE6" w:rsidRDefault="00C909A0" w:rsidP="00D641D9"/>
        </w:tc>
        <w:tc>
          <w:tcPr>
            <w:tcW w:w="0" w:type="auto"/>
            <w:shd w:val="clear" w:color="auto" w:fill="F2F2F2" w:themeFill="background1" w:themeFillShade="F2"/>
          </w:tcPr>
          <w:p w14:paraId="078B4A44" w14:textId="77777777" w:rsidR="00C909A0" w:rsidRPr="00B36BE6" w:rsidRDefault="00C909A0" w:rsidP="00C909A0">
            <w:pPr>
              <w:jc w:val="center"/>
            </w:pPr>
            <w:r w:rsidRPr="00B36BE6">
              <w:t>Participants</w:t>
            </w:r>
          </w:p>
        </w:tc>
        <w:tc>
          <w:tcPr>
            <w:tcW w:w="0" w:type="auto"/>
            <w:shd w:val="clear" w:color="auto" w:fill="F2F2F2" w:themeFill="background1" w:themeFillShade="F2"/>
          </w:tcPr>
          <w:p w14:paraId="05ACC822" w14:textId="77777777" w:rsidR="00C909A0" w:rsidRPr="00B36BE6" w:rsidRDefault="00C909A0" w:rsidP="00C909A0">
            <w:pPr>
              <w:jc w:val="center"/>
            </w:pPr>
            <w:r w:rsidRPr="00B36BE6">
              <w:t>Located</w:t>
            </w:r>
          </w:p>
        </w:tc>
        <w:tc>
          <w:tcPr>
            <w:tcW w:w="0" w:type="auto"/>
            <w:shd w:val="clear" w:color="auto" w:fill="F2F2F2" w:themeFill="background1" w:themeFillShade="F2"/>
          </w:tcPr>
          <w:p w14:paraId="50866105" w14:textId="77777777" w:rsidR="00C909A0" w:rsidRPr="00B36BE6" w:rsidRDefault="00C909A0" w:rsidP="00C909A0">
            <w:pPr>
              <w:jc w:val="center"/>
            </w:pPr>
            <w:r w:rsidRPr="00B36BE6">
              <w:t>n</w:t>
            </w:r>
          </w:p>
        </w:tc>
        <w:tc>
          <w:tcPr>
            <w:tcW w:w="0" w:type="auto"/>
            <w:shd w:val="clear" w:color="auto" w:fill="F2F2F2" w:themeFill="background1" w:themeFillShade="F2"/>
          </w:tcPr>
          <w:p w14:paraId="4E44DE26" w14:textId="77777777" w:rsidR="00C909A0" w:rsidRPr="00B36BE6" w:rsidRDefault="00C909A0" w:rsidP="00C909A0">
            <w:pPr>
              <w:jc w:val="center"/>
            </w:pPr>
            <w:r w:rsidRPr="00B36BE6">
              <w:t>Clinical data</w:t>
            </w:r>
          </w:p>
        </w:tc>
        <w:tc>
          <w:tcPr>
            <w:tcW w:w="0" w:type="auto"/>
            <w:shd w:val="clear" w:color="auto" w:fill="F2F2F2" w:themeFill="background1" w:themeFillShade="F2"/>
          </w:tcPr>
          <w:p w14:paraId="430B2FC5" w14:textId="77777777" w:rsidR="00C909A0" w:rsidRPr="00B36BE6" w:rsidRDefault="00C909A0" w:rsidP="00C909A0">
            <w:pPr>
              <w:jc w:val="center"/>
            </w:pPr>
            <w:r w:rsidRPr="00B36BE6">
              <w:t>Biomaterial</w:t>
            </w:r>
          </w:p>
        </w:tc>
        <w:tc>
          <w:tcPr>
            <w:tcW w:w="0" w:type="auto"/>
            <w:shd w:val="clear" w:color="auto" w:fill="F2F2F2" w:themeFill="background1" w:themeFillShade="F2"/>
          </w:tcPr>
          <w:p w14:paraId="3B800129" w14:textId="46CADE6F" w:rsidR="00C909A0" w:rsidRPr="00B36BE6" w:rsidRDefault="00C909A0" w:rsidP="00C909A0">
            <w:pPr>
              <w:jc w:val="center"/>
            </w:pPr>
            <w:r w:rsidRPr="00B36BE6">
              <w:t>Follow-up</w:t>
            </w:r>
          </w:p>
        </w:tc>
      </w:tr>
      <w:tr w:rsidR="00C909A0" w:rsidRPr="00B36BE6" w14:paraId="50C41A5B" w14:textId="77777777" w:rsidTr="00C909A0">
        <w:tc>
          <w:tcPr>
            <w:tcW w:w="0" w:type="auto"/>
            <w:shd w:val="clear" w:color="auto" w:fill="F2F2F2" w:themeFill="background1" w:themeFillShade="F2"/>
          </w:tcPr>
          <w:p w14:paraId="36DC312E" w14:textId="77777777" w:rsidR="00C909A0" w:rsidRPr="00B36BE6" w:rsidRDefault="00C909A0" w:rsidP="00D641D9">
            <w:r w:rsidRPr="00B36BE6">
              <w:t>CPH</w:t>
            </w:r>
          </w:p>
        </w:tc>
        <w:tc>
          <w:tcPr>
            <w:tcW w:w="0" w:type="auto"/>
            <w:shd w:val="clear" w:color="auto" w:fill="F2F2F2" w:themeFill="background1" w:themeFillShade="F2"/>
          </w:tcPr>
          <w:p w14:paraId="38578E19" w14:textId="77777777" w:rsidR="00C909A0" w:rsidRPr="00B36BE6" w:rsidRDefault="00C909A0" w:rsidP="00C909A0">
            <w:pPr>
              <w:jc w:val="center"/>
            </w:pPr>
            <w:r w:rsidRPr="00B36BE6">
              <w:rPr>
                <w:lang w:eastAsia="en-US"/>
              </w:rPr>
              <w:t>critically ill</w:t>
            </w:r>
          </w:p>
        </w:tc>
        <w:tc>
          <w:tcPr>
            <w:tcW w:w="0" w:type="auto"/>
            <w:shd w:val="clear" w:color="auto" w:fill="F2F2F2" w:themeFill="background1" w:themeFillShade="F2"/>
          </w:tcPr>
          <w:p w14:paraId="11F32D80" w14:textId="77777777" w:rsidR="00C909A0" w:rsidRPr="00B36BE6" w:rsidRDefault="00C909A0" w:rsidP="00C909A0">
            <w:pPr>
              <w:jc w:val="center"/>
            </w:pPr>
            <w:r w:rsidRPr="00B36BE6">
              <w:rPr>
                <w:lang w:eastAsia="en-US"/>
              </w:rPr>
              <w:t>DK, CPH</w:t>
            </w:r>
          </w:p>
        </w:tc>
        <w:tc>
          <w:tcPr>
            <w:tcW w:w="0" w:type="auto"/>
            <w:shd w:val="clear" w:color="auto" w:fill="F2F2F2" w:themeFill="background1" w:themeFillShade="F2"/>
          </w:tcPr>
          <w:p w14:paraId="392547DD" w14:textId="41A1CE1A" w:rsidR="00C909A0" w:rsidRPr="00B36BE6" w:rsidRDefault="00C909A0" w:rsidP="00C909A0">
            <w:pPr>
              <w:jc w:val="center"/>
            </w:pPr>
            <w:r w:rsidRPr="00B36BE6">
              <w:t>11,000</w:t>
            </w:r>
          </w:p>
        </w:tc>
        <w:tc>
          <w:tcPr>
            <w:tcW w:w="0" w:type="auto"/>
            <w:shd w:val="clear" w:color="auto" w:fill="F2F2F2" w:themeFill="background1" w:themeFillShade="F2"/>
          </w:tcPr>
          <w:p w14:paraId="6642C43F" w14:textId="77777777" w:rsidR="00C909A0" w:rsidRPr="00B36BE6" w:rsidRDefault="00C909A0" w:rsidP="00C909A0">
            <w:pPr>
              <w:jc w:val="center"/>
            </w:pPr>
            <w:r w:rsidRPr="00B36BE6">
              <w:t>Y</w:t>
            </w:r>
          </w:p>
        </w:tc>
        <w:tc>
          <w:tcPr>
            <w:tcW w:w="0" w:type="auto"/>
            <w:shd w:val="clear" w:color="auto" w:fill="F2F2F2" w:themeFill="background1" w:themeFillShade="F2"/>
          </w:tcPr>
          <w:p w14:paraId="2A6F925C" w14:textId="77777777" w:rsidR="00C909A0" w:rsidRPr="00B36BE6" w:rsidRDefault="00C909A0" w:rsidP="00C909A0">
            <w:pPr>
              <w:jc w:val="center"/>
            </w:pPr>
            <w:r w:rsidRPr="00B36BE6">
              <w:t>?</w:t>
            </w:r>
          </w:p>
        </w:tc>
        <w:tc>
          <w:tcPr>
            <w:tcW w:w="0" w:type="auto"/>
            <w:shd w:val="clear" w:color="auto" w:fill="F2F2F2" w:themeFill="background1" w:themeFillShade="F2"/>
          </w:tcPr>
          <w:p w14:paraId="02C4BE45" w14:textId="77777777" w:rsidR="00C909A0" w:rsidRPr="00B36BE6" w:rsidRDefault="00C909A0" w:rsidP="00C909A0">
            <w:pPr>
              <w:jc w:val="center"/>
            </w:pPr>
            <w:r w:rsidRPr="00B36BE6">
              <w:t>?</w:t>
            </w:r>
          </w:p>
        </w:tc>
      </w:tr>
      <w:tr w:rsidR="00C909A0" w:rsidRPr="00B36BE6" w14:paraId="10E59F9B" w14:textId="77777777" w:rsidTr="00C909A0">
        <w:tc>
          <w:tcPr>
            <w:tcW w:w="0" w:type="auto"/>
            <w:shd w:val="clear" w:color="auto" w:fill="F2F2F2" w:themeFill="background1" w:themeFillShade="F2"/>
          </w:tcPr>
          <w:p w14:paraId="0E34053B" w14:textId="54C9C878" w:rsidR="00C909A0" w:rsidRPr="00B36BE6" w:rsidRDefault="00C909A0" w:rsidP="00D641D9">
            <w:r w:rsidRPr="00B36BE6">
              <w:rPr>
                <w:lang w:eastAsia="en-US"/>
              </w:rPr>
              <w:t>DICD</w:t>
            </w:r>
          </w:p>
        </w:tc>
        <w:tc>
          <w:tcPr>
            <w:tcW w:w="0" w:type="auto"/>
            <w:shd w:val="clear" w:color="auto" w:fill="F2F2F2" w:themeFill="background1" w:themeFillShade="F2"/>
          </w:tcPr>
          <w:p w14:paraId="7CB96FB0" w14:textId="77777777" w:rsidR="00C909A0" w:rsidRPr="00B36BE6" w:rsidRDefault="00C909A0" w:rsidP="00C909A0">
            <w:pPr>
              <w:jc w:val="center"/>
              <w:rPr>
                <w:lang w:eastAsia="en-US"/>
              </w:rPr>
            </w:pPr>
            <w:r w:rsidRPr="00B36BE6">
              <w:rPr>
                <w:lang w:eastAsia="en-US"/>
              </w:rPr>
              <w:t>critically ill</w:t>
            </w:r>
          </w:p>
        </w:tc>
        <w:tc>
          <w:tcPr>
            <w:tcW w:w="0" w:type="auto"/>
            <w:shd w:val="clear" w:color="auto" w:fill="F2F2F2" w:themeFill="background1" w:themeFillShade="F2"/>
          </w:tcPr>
          <w:p w14:paraId="70FEA92C" w14:textId="77777777" w:rsidR="00C909A0" w:rsidRPr="00B36BE6" w:rsidRDefault="00C909A0" w:rsidP="00C909A0">
            <w:pPr>
              <w:jc w:val="center"/>
              <w:rPr>
                <w:lang w:eastAsia="en-US"/>
              </w:rPr>
            </w:pPr>
            <w:r w:rsidRPr="00B36BE6">
              <w:rPr>
                <w:lang w:eastAsia="en-US"/>
              </w:rPr>
              <w:t>DK, Aarhus</w:t>
            </w:r>
          </w:p>
        </w:tc>
        <w:tc>
          <w:tcPr>
            <w:tcW w:w="0" w:type="auto"/>
            <w:shd w:val="clear" w:color="auto" w:fill="F2F2F2" w:themeFill="background1" w:themeFillShade="F2"/>
          </w:tcPr>
          <w:p w14:paraId="74ACEF19" w14:textId="39FAC7F2" w:rsidR="00C909A0" w:rsidRPr="00B36BE6" w:rsidRDefault="00C909A0" w:rsidP="00C909A0">
            <w:pPr>
              <w:jc w:val="center"/>
            </w:pPr>
            <w:r w:rsidRPr="00B36BE6">
              <w:rPr>
                <w:lang w:eastAsia="en-US"/>
              </w:rPr>
              <w:t>each year 32,000</w:t>
            </w:r>
          </w:p>
        </w:tc>
        <w:tc>
          <w:tcPr>
            <w:tcW w:w="0" w:type="auto"/>
            <w:shd w:val="clear" w:color="auto" w:fill="F2F2F2" w:themeFill="background1" w:themeFillShade="F2"/>
          </w:tcPr>
          <w:p w14:paraId="295D8480" w14:textId="77777777" w:rsidR="00C909A0" w:rsidRPr="00B36BE6" w:rsidRDefault="00C909A0" w:rsidP="00C909A0">
            <w:pPr>
              <w:jc w:val="center"/>
            </w:pPr>
            <w:r w:rsidRPr="00B36BE6">
              <w:t>Y</w:t>
            </w:r>
          </w:p>
        </w:tc>
        <w:tc>
          <w:tcPr>
            <w:tcW w:w="0" w:type="auto"/>
            <w:shd w:val="clear" w:color="auto" w:fill="F2F2F2" w:themeFill="background1" w:themeFillShade="F2"/>
          </w:tcPr>
          <w:p w14:paraId="03B0E411" w14:textId="77777777" w:rsidR="00C909A0" w:rsidRPr="00B36BE6" w:rsidRDefault="00C909A0" w:rsidP="00C909A0">
            <w:pPr>
              <w:jc w:val="center"/>
            </w:pPr>
            <w:r w:rsidRPr="00B36BE6">
              <w:t>N</w:t>
            </w:r>
          </w:p>
        </w:tc>
        <w:tc>
          <w:tcPr>
            <w:tcW w:w="0" w:type="auto"/>
            <w:shd w:val="clear" w:color="auto" w:fill="F2F2F2" w:themeFill="background1" w:themeFillShade="F2"/>
          </w:tcPr>
          <w:p w14:paraId="4CE1E39B" w14:textId="77777777" w:rsidR="00C909A0" w:rsidRPr="00B36BE6" w:rsidRDefault="00C909A0" w:rsidP="00C909A0">
            <w:pPr>
              <w:jc w:val="center"/>
            </w:pPr>
            <w:r w:rsidRPr="00B36BE6">
              <w:t>?</w:t>
            </w:r>
          </w:p>
        </w:tc>
      </w:tr>
      <w:tr w:rsidR="00C909A0" w:rsidRPr="00B36BE6" w14:paraId="46CB5C50" w14:textId="77777777" w:rsidTr="00C909A0">
        <w:tc>
          <w:tcPr>
            <w:tcW w:w="0" w:type="auto"/>
            <w:shd w:val="clear" w:color="auto" w:fill="F2F2F2" w:themeFill="background1" w:themeFillShade="F2"/>
          </w:tcPr>
          <w:p w14:paraId="5428BF2B" w14:textId="77777777" w:rsidR="00C909A0" w:rsidRPr="00B36BE6" w:rsidRDefault="00C909A0" w:rsidP="00D641D9">
            <w:r w:rsidRPr="00B36BE6">
              <w:rPr>
                <w:lang w:eastAsia="en-US"/>
              </w:rPr>
              <w:t>FINNAKI</w:t>
            </w:r>
          </w:p>
        </w:tc>
        <w:tc>
          <w:tcPr>
            <w:tcW w:w="0" w:type="auto"/>
            <w:shd w:val="clear" w:color="auto" w:fill="F2F2F2" w:themeFill="background1" w:themeFillShade="F2"/>
          </w:tcPr>
          <w:p w14:paraId="3A3AC7DD" w14:textId="7F64A11D" w:rsidR="00C909A0" w:rsidRPr="00B36BE6" w:rsidRDefault="00C909A0" w:rsidP="00C909A0">
            <w:pPr>
              <w:jc w:val="center"/>
              <w:rPr>
                <w:lang w:eastAsia="en-US"/>
              </w:rPr>
            </w:pPr>
            <w:r w:rsidRPr="00B36BE6">
              <w:rPr>
                <w:lang w:eastAsia="en-US"/>
              </w:rPr>
              <w:t>critically ill with acute kidney injury</w:t>
            </w:r>
          </w:p>
        </w:tc>
        <w:tc>
          <w:tcPr>
            <w:tcW w:w="0" w:type="auto"/>
            <w:shd w:val="clear" w:color="auto" w:fill="F2F2F2" w:themeFill="background1" w:themeFillShade="F2"/>
          </w:tcPr>
          <w:p w14:paraId="7C122AB2" w14:textId="77777777" w:rsidR="00C909A0" w:rsidRPr="00B36BE6" w:rsidRDefault="00C909A0" w:rsidP="00C909A0">
            <w:pPr>
              <w:jc w:val="center"/>
              <w:rPr>
                <w:lang w:eastAsia="en-US"/>
              </w:rPr>
            </w:pPr>
            <w:r w:rsidRPr="00B36BE6">
              <w:rPr>
                <w:lang w:eastAsia="en-US"/>
              </w:rPr>
              <w:t>F, Helsinki</w:t>
            </w:r>
          </w:p>
        </w:tc>
        <w:tc>
          <w:tcPr>
            <w:tcW w:w="0" w:type="auto"/>
            <w:shd w:val="clear" w:color="auto" w:fill="F2F2F2" w:themeFill="background1" w:themeFillShade="F2"/>
          </w:tcPr>
          <w:p w14:paraId="5FFCDE75" w14:textId="776C85EC" w:rsidR="00C909A0" w:rsidRPr="00B36BE6" w:rsidRDefault="00C909A0" w:rsidP="00C909A0">
            <w:pPr>
              <w:jc w:val="center"/>
            </w:pPr>
            <w:r w:rsidRPr="00B36BE6">
              <w:rPr>
                <w:lang w:eastAsia="en-US"/>
              </w:rPr>
              <w:t>2,901</w:t>
            </w:r>
          </w:p>
        </w:tc>
        <w:tc>
          <w:tcPr>
            <w:tcW w:w="0" w:type="auto"/>
            <w:shd w:val="clear" w:color="auto" w:fill="F2F2F2" w:themeFill="background1" w:themeFillShade="F2"/>
          </w:tcPr>
          <w:p w14:paraId="02EF08A6" w14:textId="77777777" w:rsidR="00C909A0" w:rsidRPr="00B36BE6" w:rsidRDefault="00C909A0" w:rsidP="00C909A0">
            <w:pPr>
              <w:jc w:val="center"/>
            </w:pPr>
            <w:r w:rsidRPr="00B36BE6">
              <w:t>Y</w:t>
            </w:r>
          </w:p>
        </w:tc>
        <w:tc>
          <w:tcPr>
            <w:tcW w:w="0" w:type="auto"/>
            <w:shd w:val="clear" w:color="auto" w:fill="F2F2F2" w:themeFill="background1" w:themeFillShade="F2"/>
          </w:tcPr>
          <w:p w14:paraId="272B6920" w14:textId="77777777" w:rsidR="00C909A0" w:rsidRPr="00B36BE6" w:rsidRDefault="00C909A0" w:rsidP="00C909A0">
            <w:pPr>
              <w:jc w:val="center"/>
            </w:pPr>
            <w:r w:rsidRPr="00B36BE6">
              <w:t>Y</w:t>
            </w:r>
          </w:p>
        </w:tc>
        <w:tc>
          <w:tcPr>
            <w:tcW w:w="0" w:type="auto"/>
            <w:shd w:val="clear" w:color="auto" w:fill="F2F2F2" w:themeFill="background1" w:themeFillShade="F2"/>
          </w:tcPr>
          <w:p w14:paraId="31167D22" w14:textId="77777777" w:rsidR="00C909A0" w:rsidRPr="00B36BE6" w:rsidRDefault="00C909A0" w:rsidP="00C909A0">
            <w:pPr>
              <w:jc w:val="center"/>
            </w:pPr>
            <w:r w:rsidRPr="00B36BE6">
              <w:t>1-year</w:t>
            </w:r>
          </w:p>
        </w:tc>
      </w:tr>
      <w:tr w:rsidR="00C909A0" w:rsidRPr="00B36BE6" w14:paraId="2B6F0857" w14:textId="77777777" w:rsidTr="00C909A0">
        <w:tc>
          <w:tcPr>
            <w:tcW w:w="0" w:type="auto"/>
            <w:shd w:val="clear" w:color="auto" w:fill="F2F2F2" w:themeFill="background1" w:themeFillShade="F2"/>
          </w:tcPr>
          <w:p w14:paraId="02A15689" w14:textId="77777777" w:rsidR="00C909A0" w:rsidRPr="00B36BE6" w:rsidRDefault="00C909A0" w:rsidP="00D641D9">
            <w:r w:rsidRPr="00B36BE6">
              <w:rPr>
                <w:lang w:eastAsia="en-US"/>
              </w:rPr>
              <w:t>SICS-I</w:t>
            </w:r>
          </w:p>
        </w:tc>
        <w:tc>
          <w:tcPr>
            <w:tcW w:w="0" w:type="auto"/>
            <w:shd w:val="clear" w:color="auto" w:fill="F2F2F2" w:themeFill="background1" w:themeFillShade="F2"/>
          </w:tcPr>
          <w:p w14:paraId="028187B6" w14:textId="77777777" w:rsidR="00C909A0" w:rsidRPr="00B36BE6" w:rsidRDefault="00C909A0" w:rsidP="00C909A0">
            <w:pPr>
              <w:jc w:val="center"/>
              <w:rPr>
                <w:lang w:eastAsia="en-US"/>
              </w:rPr>
            </w:pPr>
            <w:r w:rsidRPr="00B36BE6">
              <w:rPr>
                <w:lang w:eastAsia="en-US"/>
              </w:rPr>
              <w:t>critically ill</w:t>
            </w:r>
          </w:p>
        </w:tc>
        <w:tc>
          <w:tcPr>
            <w:tcW w:w="0" w:type="auto"/>
            <w:shd w:val="clear" w:color="auto" w:fill="F2F2F2" w:themeFill="background1" w:themeFillShade="F2"/>
          </w:tcPr>
          <w:p w14:paraId="3E3FFE9A" w14:textId="77777777" w:rsidR="00C909A0" w:rsidRPr="00B36BE6" w:rsidRDefault="00C909A0" w:rsidP="00C909A0">
            <w:pPr>
              <w:jc w:val="center"/>
              <w:rPr>
                <w:lang w:eastAsia="en-US"/>
              </w:rPr>
            </w:pPr>
            <w:r w:rsidRPr="00B36BE6">
              <w:rPr>
                <w:lang w:eastAsia="en-US"/>
              </w:rPr>
              <w:t>NL, Groningen</w:t>
            </w:r>
          </w:p>
        </w:tc>
        <w:tc>
          <w:tcPr>
            <w:tcW w:w="0" w:type="auto"/>
            <w:shd w:val="clear" w:color="auto" w:fill="F2F2F2" w:themeFill="background1" w:themeFillShade="F2"/>
          </w:tcPr>
          <w:p w14:paraId="38172E3C" w14:textId="77777777" w:rsidR="00C909A0" w:rsidRPr="00B36BE6" w:rsidRDefault="00C909A0" w:rsidP="00C909A0">
            <w:pPr>
              <w:jc w:val="center"/>
            </w:pPr>
            <w:r w:rsidRPr="00B36BE6">
              <w:rPr>
                <w:lang w:eastAsia="en-US"/>
              </w:rPr>
              <w:t>1,075</w:t>
            </w:r>
          </w:p>
        </w:tc>
        <w:tc>
          <w:tcPr>
            <w:tcW w:w="0" w:type="auto"/>
            <w:shd w:val="clear" w:color="auto" w:fill="F2F2F2" w:themeFill="background1" w:themeFillShade="F2"/>
          </w:tcPr>
          <w:p w14:paraId="6C559341" w14:textId="77777777" w:rsidR="00C909A0" w:rsidRPr="00B36BE6" w:rsidRDefault="00C909A0" w:rsidP="00C909A0">
            <w:pPr>
              <w:jc w:val="center"/>
            </w:pPr>
            <w:r w:rsidRPr="00B36BE6">
              <w:t>Y</w:t>
            </w:r>
          </w:p>
        </w:tc>
        <w:tc>
          <w:tcPr>
            <w:tcW w:w="0" w:type="auto"/>
            <w:shd w:val="clear" w:color="auto" w:fill="F2F2F2" w:themeFill="background1" w:themeFillShade="F2"/>
          </w:tcPr>
          <w:p w14:paraId="29FF0E30" w14:textId="77777777" w:rsidR="00C909A0" w:rsidRPr="00B36BE6" w:rsidRDefault="00C909A0" w:rsidP="00C909A0">
            <w:pPr>
              <w:jc w:val="center"/>
            </w:pPr>
            <w:r w:rsidRPr="00B36BE6">
              <w:t>N</w:t>
            </w:r>
          </w:p>
        </w:tc>
        <w:tc>
          <w:tcPr>
            <w:tcW w:w="0" w:type="auto"/>
            <w:shd w:val="clear" w:color="auto" w:fill="F2F2F2" w:themeFill="background1" w:themeFillShade="F2"/>
          </w:tcPr>
          <w:p w14:paraId="2337B6DD" w14:textId="77777777" w:rsidR="00C909A0" w:rsidRPr="00B36BE6" w:rsidRDefault="00C909A0" w:rsidP="00C909A0">
            <w:pPr>
              <w:jc w:val="center"/>
            </w:pPr>
            <w:r w:rsidRPr="00B36BE6">
              <w:t>90-day</w:t>
            </w:r>
          </w:p>
        </w:tc>
      </w:tr>
      <w:tr w:rsidR="00C909A0" w:rsidRPr="00B36BE6" w14:paraId="3DE42AE7" w14:textId="77777777" w:rsidTr="00C909A0">
        <w:tc>
          <w:tcPr>
            <w:tcW w:w="0" w:type="auto"/>
            <w:shd w:val="clear" w:color="auto" w:fill="F2F2F2" w:themeFill="background1" w:themeFillShade="F2"/>
          </w:tcPr>
          <w:p w14:paraId="5D9FB317" w14:textId="77777777" w:rsidR="00C909A0" w:rsidRPr="00B36BE6" w:rsidRDefault="00C909A0" w:rsidP="00D641D9">
            <w:r w:rsidRPr="00B36BE6">
              <w:rPr>
                <w:lang w:eastAsia="en-US"/>
              </w:rPr>
              <w:t>SICS-II</w:t>
            </w:r>
          </w:p>
        </w:tc>
        <w:tc>
          <w:tcPr>
            <w:tcW w:w="0" w:type="auto"/>
            <w:shd w:val="clear" w:color="auto" w:fill="F2F2F2" w:themeFill="background1" w:themeFillShade="F2"/>
          </w:tcPr>
          <w:p w14:paraId="52A6701E" w14:textId="77777777" w:rsidR="00C909A0" w:rsidRPr="00B36BE6" w:rsidRDefault="00C909A0" w:rsidP="00C909A0">
            <w:pPr>
              <w:jc w:val="center"/>
              <w:rPr>
                <w:lang w:eastAsia="en-US"/>
              </w:rPr>
            </w:pPr>
            <w:r w:rsidRPr="00B36BE6">
              <w:rPr>
                <w:lang w:eastAsia="en-US"/>
              </w:rPr>
              <w:t>critically ill</w:t>
            </w:r>
          </w:p>
        </w:tc>
        <w:tc>
          <w:tcPr>
            <w:tcW w:w="0" w:type="auto"/>
            <w:shd w:val="clear" w:color="auto" w:fill="F2F2F2" w:themeFill="background1" w:themeFillShade="F2"/>
          </w:tcPr>
          <w:p w14:paraId="562804EA" w14:textId="77777777" w:rsidR="00C909A0" w:rsidRPr="00B36BE6" w:rsidRDefault="00C909A0" w:rsidP="00C909A0">
            <w:pPr>
              <w:jc w:val="center"/>
              <w:rPr>
                <w:lang w:eastAsia="en-US"/>
              </w:rPr>
            </w:pPr>
            <w:r w:rsidRPr="00B36BE6">
              <w:rPr>
                <w:lang w:eastAsia="en-US"/>
              </w:rPr>
              <w:t>NL, Groningen</w:t>
            </w:r>
          </w:p>
        </w:tc>
        <w:tc>
          <w:tcPr>
            <w:tcW w:w="0" w:type="auto"/>
            <w:shd w:val="clear" w:color="auto" w:fill="F2F2F2" w:themeFill="background1" w:themeFillShade="F2"/>
          </w:tcPr>
          <w:p w14:paraId="585172ED" w14:textId="77777777" w:rsidR="00C909A0" w:rsidRPr="00B36BE6" w:rsidRDefault="00C909A0" w:rsidP="00C909A0">
            <w:pPr>
              <w:jc w:val="center"/>
            </w:pPr>
            <w:r w:rsidRPr="00B36BE6">
              <w:rPr>
                <w:lang w:eastAsia="en-US"/>
              </w:rPr>
              <w:t>300</w:t>
            </w:r>
          </w:p>
        </w:tc>
        <w:tc>
          <w:tcPr>
            <w:tcW w:w="0" w:type="auto"/>
            <w:shd w:val="clear" w:color="auto" w:fill="F2F2F2" w:themeFill="background1" w:themeFillShade="F2"/>
          </w:tcPr>
          <w:p w14:paraId="47B2D9D8" w14:textId="77777777" w:rsidR="00C909A0" w:rsidRPr="00B36BE6" w:rsidRDefault="00C909A0" w:rsidP="00C909A0">
            <w:pPr>
              <w:jc w:val="center"/>
            </w:pPr>
            <w:r w:rsidRPr="00B36BE6">
              <w:t>Y</w:t>
            </w:r>
          </w:p>
        </w:tc>
        <w:tc>
          <w:tcPr>
            <w:tcW w:w="0" w:type="auto"/>
            <w:shd w:val="clear" w:color="auto" w:fill="F2F2F2" w:themeFill="background1" w:themeFillShade="F2"/>
          </w:tcPr>
          <w:p w14:paraId="335C14F4" w14:textId="77777777" w:rsidR="00C909A0" w:rsidRPr="00B36BE6" w:rsidRDefault="00C909A0" w:rsidP="00C909A0">
            <w:pPr>
              <w:jc w:val="center"/>
            </w:pPr>
            <w:r w:rsidRPr="00B36BE6">
              <w:t>N</w:t>
            </w:r>
          </w:p>
        </w:tc>
        <w:tc>
          <w:tcPr>
            <w:tcW w:w="0" w:type="auto"/>
            <w:shd w:val="clear" w:color="auto" w:fill="F2F2F2" w:themeFill="background1" w:themeFillShade="F2"/>
          </w:tcPr>
          <w:p w14:paraId="07ED83C1" w14:textId="77777777" w:rsidR="00C909A0" w:rsidRPr="00B36BE6" w:rsidRDefault="00C909A0" w:rsidP="00C909A0">
            <w:pPr>
              <w:jc w:val="center"/>
            </w:pPr>
            <w:r w:rsidRPr="00B36BE6">
              <w:t>90-day</w:t>
            </w:r>
          </w:p>
        </w:tc>
      </w:tr>
      <w:tr w:rsidR="00C909A0" w:rsidRPr="00B36BE6" w14:paraId="744A42B1" w14:textId="77777777" w:rsidTr="00C909A0">
        <w:trPr>
          <w:trHeight w:val="340"/>
        </w:trPr>
        <w:tc>
          <w:tcPr>
            <w:tcW w:w="0" w:type="auto"/>
            <w:shd w:val="clear" w:color="auto" w:fill="F2F2F2" w:themeFill="background1" w:themeFillShade="F2"/>
          </w:tcPr>
          <w:p w14:paraId="754EA4B3" w14:textId="77777777" w:rsidR="00C909A0" w:rsidRPr="00B36BE6" w:rsidRDefault="00C909A0" w:rsidP="00D641D9">
            <w:r w:rsidRPr="00B36BE6">
              <w:rPr>
                <w:lang w:eastAsia="en-US"/>
              </w:rPr>
              <w:t>Lifelines</w:t>
            </w:r>
          </w:p>
        </w:tc>
        <w:tc>
          <w:tcPr>
            <w:tcW w:w="0" w:type="auto"/>
            <w:shd w:val="clear" w:color="auto" w:fill="F2F2F2" w:themeFill="background1" w:themeFillShade="F2"/>
          </w:tcPr>
          <w:p w14:paraId="65115D7D" w14:textId="73017FAA" w:rsidR="00C909A0" w:rsidRPr="00B36BE6" w:rsidRDefault="00C909A0" w:rsidP="00C909A0">
            <w:pPr>
              <w:jc w:val="center"/>
              <w:rPr>
                <w:lang w:eastAsia="en-US"/>
              </w:rPr>
            </w:pPr>
            <w:r w:rsidRPr="00B36BE6">
              <w:rPr>
                <w:lang w:eastAsia="en-US"/>
              </w:rPr>
              <w:t>general population</w:t>
            </w:r>
          </w:p>
        </w:tc>
        <w:tc>
          <w:tcPr>
            <w:tcW w:w="0" w:type="auto"/>
            <w:shd w:val="clear" w:color="auto" w:fill="F2F2F2" w:themeFill="background1" w:themeFillShade="F2"/>
          </w:tcPr>
          <w:p w14:paraId="663C64FE" w14:textId="77777777" w:rsidR="00C909A0" w:rsidRPr="00B36BE6" w:rsidRDefault="00C909A0" w:rsidP="00C909A0">
            <w:pPr>
              <w:jc w:val="center"/>
              <w:rPr>
                <w:lang w:eastAsia="en-US"/>
              </w:rPr>
            </w:pPr>
            <w:r w:rsidRPr="00B36BE6">
              <w:rPr>
                <w:lang w:eastAsia="en-US"/>
              </w:rPr>
              <w:t>NL, Groningen</w:t>
            </w:r>
          </w:p>
        </w:tc>
        <w:tc>
          <w:tcPr>
            <w:tcW w:w="0" w:type="auto"/>
            <w:shd w:val="clear" w:color="auto" w:fill="F2F2F2" w:themeFill="background1" w:themeFillShade="F2"/>
          </w:tcPr>
          <w:p w14:paraId="35FB4349" w14:textId="77777777" w:rsidR="00C909A0" w:rsidRPr="00B36BE6" w:rsidRDefault="00C909A0" w:rsidP="00C909A0">
            <w:pPr>
              <w:jc w:val="center"/>
            </w:pPr>
            <w:r w:rsidRPr="00B36BE6">
              <w:rPr>
                <w:lang w:eastAsia="en-US"/>
              </w:rPr>
              <w:t>167,000</w:t>
            </w:r>
          </w:p>
        </w:tc>
        <w:tc>
          <w:tcPr>
            <w:tcW w:w="0" w:type="auto"/>
            <w:shd w:val="clear" w:color="auto" w:fill="F2F2F2" w:themeFill="background1" w:themeFillShade="F2"/>
          </w:tcPr>
          <w:p w14:paraId="0351074A" w14:textId="77777777" w:rsidR="00C909A0" w:rsidRPr="00B36BE6" w:rsidRDefault="00C909A0" w:rsidP="00C909A0">
            <w:pPr>
              <w:jc w:val="center"/>
            </w:pPr>
            <w:r w:rsidRPr="00B36BE6">
              <w:t>N</w:t>
            </w:r>
          </w:p>
        </w:tc>
        <w:tc>
          <w:tcPr>
            <w:tcW w:w="0" w:type="auto"/>
            <w:shd w:val="clear" w:color="auto" w:fill="F2F2F2" w:themeFill="background1" w:themeFillShade="F2"/>
          </w:tcPr>
          <w:p w14:paraId="56914519" w14:textId="77777777" w:rsidR="00C909A0" w:rsidRPr="00B36BE6" w:rsidRDefault="00C909A0" w:rsidP="00C909A0">
            <w:pPr>
              <w:jc w:val="center"/>
            </w:pPr>
            <w:r w:rsidRPr="00B36BE6">
              <w:t>Y</w:t>
            </w:r>
          </w:p>
        </w:tc>
        <w:tc>
          <w:tcPr>
            <w:tcW w:w="0" w:type="auto"/>
            <w:shd w:val="clear" w:color="auto" w:fill="F2F2F2" w:themeFill="background1" w:themeFillShade="F2"/>
          </w:tcPr>
          <w:p w14:paraId="1BE9D2D7" w14:textId="77777777" w:rsidR="00C909A0" w:rsidRPr="00B36BE6" w:rsidRDefault="00C909A0" w:rsidP="00C909A0">
            <w:pPr>
              <w:jc w:val="center"/>
            </w:pPr>
            <w:r w:rsidRPr="00B36BE6">
              <w:t>?</w:t>
            </w:r>
          </w:p>
        </w:tc>
      </w:tr>
    </w:tbl>
    <w:p w14:paraId="5FED702B" w14:textId="3B944181" w:rsidR="00BC5ED6" w:rsidRPr="00B36BE6" w:rsidRDefault="00C909A0" w:rsidP="00D641D9">
      <w:r w:rsidRPr="00B36BE6">
        <w:t xml:space="preserve">Abbreviations: </w:t>
      </w:r>
    </w:p>
    <w:p w14:paraId="32F502CE" w14:textId="77777777" w:rsidR="00F4462B" w:rsidRPr="00B36BE6" w:rsidRDefault="00F4462B" w:rsidP="00D641D9"/>
    <w:p w14:paraId="7C7962DD" w14:textId="0893DE19" w:rsidR="0071318C" w:rsidRPr="00B36BE6" w:rsidRDefault="0071318C" w:rsidP="00346A4F">
      <w:pPr>
        <w:pStyle w:val="Heading4"/>
      </w:pPr>
      <w:r w:rsidRPr="00B36BE6">
        <w:t>Prospective cohort study</w:t>
      </w:r>
      <w:r w:rsidR="004C4272" w:rsidRPr="00B36BE6">
        <w:t xml:space="preserve"> (C)</w:t>
      </w:r>
    </w:p>
    <w:p w14:paraId="5DABC137" w14:textId="11B6586C" w:rsidR="00D00E70" w:rsidRPr="00B36BE6" w:rsidRDefault="008144B7" w:rsidP="004A3990">
      <w:r w:rsidRPr="00B36BE6">
        <w:t>W</w:t>
      </w:r>
      <w:r w:rsidR="006B447A" w:rsidRPr="00B36BE6">
        <w:t>e will conduct a prospective observational multi</w:t>
      </w:r>
      <w:r w:rsidR="002356DA" w:rsidRPr="00B36BE6">
        <w:t>centre</w:t>
      </w:r>
      <w:r w:rsidR="006B447A" w:rsidRPr="00B36BE6">
        <w:t xml:space="preserve"> cohort study with in-depth characterisation of the ICU patients and their diseases and </w:t>
      </w:r>
      <w:r w:rsidR="000E460D" w:rsidRPr="00B36BE6">
        <w:t>multi-morbidities</w:t>
      </w:r>
      <w:r w:rsidR="006B447A" w:rsidRPr="00B36BE6">
        <w:t xml:space="preserve"> upon admission, during their ICU stay and evaluate long-term follow-up of patient important outcomes (</w:t>
      </w:r>
      <w:r w:rsidR="0088265D" w:rsidRPr="00B36BE6">
        <w:rPr>
          <w:bCs/>
          <w:color w:val="00B050"/>
        </w:rPr>
        <w:t>f</w:t>
      </w:r>
      <w:r w:rsidR="006B447A" w:rsidRPr="00B36BE6">
        <w:rPr>
          <w:bCs/>
          <w:color w:val="00B050"/>
        </w:rPr>
        <w:t>igur</w:t>
      </w:r>
      <w:r w:rsidR="004F462F" w:rsidRPr="00B36BE6">
        <w:rPr>
          <w:bCs/>
          <w:color w:val="00B050"/>
        </w:rPr>
        <w:t>e x - cohorts</w:t>
      </w:r>
      <w:r w:rsidR="006B447A" w:rsidRPr="00B36BE6">
        <w:t xml:space="preserve">). For the duration of the HEALICS project, the expansion of the network to other international centres will allow for an </w:t>
      </w:r>
      <w:r w:rsidR="006B447A" w:rsidRPr="00B36BE6">
        <w:lastRenderedPageBreak/>
        <w:t xml:space="preserve">increasingly large number of patients to be included in this unique cohort of patients for whom uniform, validated multimodal data is collected. Given the number of partner institutions, this prospective cohort is expected to reach thousands of patients, as the consortium expands from at least </w:t>
      </w:r>
      <w:r w:rsidR="006B447A" w:rsidRPr="00B36BE6">
        <w:rPr>
          <w:color w:val="31849B" w:themeColor="accent5" w:themeShade="BF"/>
        </w:rPr>
        <w:t>30</w:t>
      </w:r>
      <w:r w:rsidR="006B447A" w:rsidRPr="00B36BE6">
        <w:t xml:space="preserve"> collaborating ICUs (in </w:t>
      </w:r>
      <w:r w:rsidR="006B447A" w:rsidRPr="00B36BE6">
        <w:rPr>
          <w:color w:val="31849B" w:themeColor="accent5" w:themeShade="BF"/>
        </w:rPr>
        <w:t>six</w:t>
      </w:r>
      <w:r w:rsidR="006B447A" w:rsidRPr="00B36BE6">
        <w:t xml:space="preserve"> European countries). </w:t>
      </w:r>
      <w:r w:rsidR="0071318C" w:rsidRPr="00B36BE6">
        <w:t>The prospective cohort study can be divided in t</w:t>
      </w:r>
      <w:r w:rsidR="00E42C55" w:rsidRPr="00B36BE6">
        <w:t>wo</w:t>
      </w:r>
      <w:r w:rsidR="0071318C" w:rsidRPr="00B36BE6">
        <w:t xml:space="preserve"> conceptually distinct parts</w:t>
      </w:r>
      <w:r w:rsidR="005A6ED4" w:rsidRPr="00B36BE6">
        <w:t xml:space="preserve"> (</w:t>
      </w:r>
      <w:r w:rsidR="009E22C5" w:rsidRPr="00B36BE6">
        <w:t>one part focused</w:t>
      </w:r>
      <w:r w:rsidR="005A6ED4" w:rsidRPr="00B36BE6">
        <w:t xml:space="preserve"> on diagnosis and prognosis</w:t>
      </w:r>
      <w:r w:rsidR="009E22C5" w:rsidRPr="00B36BE6">
        <w:t>,</w:t>
      </w:r>
      <w:r w:rsidR="005A6ED4" w:rsidRPr="00B36BE6">
        <w:t xml:space="preserve"> and </w:t>
      </w:r>
      <w:r w:rsidR="009E22C5" w:rsidRPr="00B36BE6">
        <w:t xml:space="preserve">the other </w:t>
      </w:r>
      <w:r w:rsidR="005A6ED4" w:rsidRPr="00B36BE6">
        <w:t>focus</w:t>
      </w:r>
      <w:r w:rsidR="009E22C5" w:rsidRPr="00B36BE6">
        <w:t>ed</w:t>
      </w:r>
      <w:r w:rsidR="005A6ED4" w:rsidRPr="00B36BE6">
        <w:t xml:space="preserve"> on cost-effectiveness)</w:t>
      </w:r>
      <w:r w:rsidR="0071318C" w:rsidRPr="00B36BE6">
        <w:t xml:space="preserve"> as outlined below.</w:t>
      </w:r>
    </w:p>
    <w:p w14:paraId="6CD71F06" w14:textId="5E723017" w:rsidR="008C34E6" w:rsidRPr="00B36BE6" w:rsidRDefault="008C34E6" w:rsidP="0023747C">
      <w:pPr>
        <w:pStyle w:val="Heading5"/>
      </w:pPr>
      <w:r w:rsidRPr="00B36BE6">
        <w:t>Selection criteria</w:t>
      </w:r>
    </w:p>
    <w:p w14:paraId="2EB46A1A" w14:textId="3922F793" w:rsidR="00D00E70" w:rsidRPr="00B36BE6" w:rsidRDefault="008C34E6" w:rsidP="00386B80">
      <w:r w:rsidRPr="00B36BE6">
        <w:t>All acutely admitted critically il</w:t>
      </w:r>
      <w:r w:rsidR="004F462F" w:rsidRPr="00B36BE6">
        <w:t>l</w:t>
      </w:r>
      <w:r w:rsidRPr="00B36BE6">
        <w:t xml:space="preserve"> patients will be included in the prospective cohort study. Selection criteria will not involve admitting diagnoses due to our hypotheses on admitting diagnoses, especially concerning syndrome-based diagnoses there will be no.</w:t>
      </w:r>
    </w:p>
    <w:p w14:paraId="586CD62C" w14:textId="36866F8C" w:rsidR="008C34E6" w:rsidRPr="00B36BE6" w:rsidRDefault="008C34E6" w:rsidP="0023747C">
      <w:pPr>
        <w:pStyle w:val="Heading5"/>
      </w:pPr>
      <w:r w:rsidRPr="00B36BE6">
        <w:t>Patient characterisation</w:t>
      </w:r>
    </w:p>
    <w:p w14:paraId="08DD9B60" w14:textId="1A38E539" w:rsidR="00D00E70" w:rsidRPr="00B36BE6" w:rsidRDefault="00BB6C57" w:rsidP="00386B80">
      <w:r w:rsidRPr="00B36BE6">
        <w:t xml:space="preserve">We target to include a large cohort of patients in the study, who will be characterised in depth and in novel ways, by taking patient-centred mental and non-mental outcomes and quality-of-life into account. </w:t>
      </w:r>
      <w:r w:rsidR="008144B7" w:rsidRPr="00B36BE6">
        <w:t xml:space="preserve">Patients </w:t>
      </w:r>
      <w:r w:rsidR="00D81E0E" w:rsidRPr="00B36BE6">
        <w:t>will</w:t>
      </w:r>
      <w:r w:rsidR="008144B7" w:rsidRPr="00B36BE6">
        <w:t xml:space="preserve"> be characterised uniformly according to the variables selected by WP3. There will be site-specific stratification, i.e., sites may vary according to the types of variables which they can </w:t>
      </w:r>
      <w:r w:rsidR="00D81E0E" w:rsidRPr="00B36BE6">
        <w:t>register. Al</w:t>
      </w:r>
      <w:r w:rsidR="004F462F" w:rsidRPr="00B36BE6">
        <w:t>l</w:t>
      </w:r>
      <w:r w:rsidR="00D81E0E" w:rsidRPr="00B36BE6">
        <w:t xml:space="preserve"> sites are able to characterise patients according to a basic set of variables. Some sites however may be able to facilitate more advanced clinical characterisation, e.g., </w:t>
      </w:r>
      <w:r w:rsidR="007F7CE4" w:rsidRPr="00B36BE6">
        <w:t>specific biomarkers</w:t>
      </w:r>
      <w:r w:rsidR="00D81E0E" w:rsidRPr="00B36BE6">
        <w:t xml:space="preserve"> or imaging or cardiac output measurements. Finally, </w:t>
      </w:r>
      <w:r w:rsidR="00D81E0E" w:rsidRPr="00B36BE6">
        <w:rPr>
          <w:color w:val="31849B" w:themeColor="accent5" w:themeShade="BF"/>
        </w:rPr>
        <w:t>four sites</w:t>
      </w:r>
      <w:r w:rsidR="00274013" w:rsidRPr="00B36BE6">
        <w:t xml:space="preserve"> (Groningen, NL; Helsinki, F; Copenhagen, DK; Cambridge, UK)</w:t>
      </w:r>
      <w:r w:rsidR="00D81E0E" w:rsidRPr="00B36BE6">
        <w:t xml:space="preserve"> are planned to conduct genetic and epigenetic analyses.  </w:t>
      </w:r>
    </w:p>
    <w:p w14:paraId="4171D7E2" w14:textId="12A6176E" w:rsidR="007E45C8" w:rsidRPr="00B36BE6" w:rsidRDefault="007E45C8" w:rsidP="0023747C">
      <w:pPr>
        <w:pStyle w:val="Heading5"/>
      </w:pPr>
      <w:r w:rsidRPr="00B36BE6">
        <w:t>Outcome data</w:t>
      </w:r>
    </w:p>
    <w:p w14:paraId="068AB749" w14:textId="0EB5ED7A" w:rsidR="00D00E70" w:rsidRPr="00B36BE6" w:rsidRDefault="007E45C8" w:rsidP="00386B80">
      <w:pPr>
        <w:rPr>
          <w:color w:val="000000"/>
        </w:rPr>
      </w:pPr>
      <w:r w:rsidRPr="00B36BE6">
        <w:rPr>
          <w:color w:val="000000"/>
        </w:rPr>
        <w:t>The outcome</w:t>
      </w:r>
      <w:r w:rsidR="002D664D" w:rsidRPr="00B36BE6">
        <w:rPr>
          <w:color w:val="000000"/>
        </w:rPr>
        <w:t>s</w:t>
      </w:r>
      <w:r w:rsidRPr="00B36BE6">
        <w:rPr>
          <w:color w:val="000000"/>
        </w:rPr>
        <w:t xml:space="preserve"> of patients will be registered</w:t>
      </w:r>
      <w:r w:rsidR="009C5009" w:rsidRPr="00B36BE6">
        <w:rPr>
          <w:color w:val="000000"/>
        </w:rPr>
        <w:t>, including m</w:t>
      </w:r>
      <w:r w:rsidRPr="00B36BE6">
        <w:rPr>
          <w:color w:val="000000"/>
        </w:rPr>
        <w:t xml:space="preserve">ortality </w:t>
      </w:r>
      <w:r w:rsidR="009C5009" w:rsidRPr="00B36BE6">
        <w:rPr>
          <w:color w:val="000000"/>
        </w:rPr>
        <w:t xml:space="preserve">but also </w:t>
      </w:r>
      <w:r w:rsidR="009C5009" w:rsidRPr="00B36BE6">
        <w:rPr>
          <w:lang w:eastAsia="nl-NL"/>
        </w:rPr>
        <w:t xml:space="preserve">health outcomes in terms of </w:t>
      </w:r>
      <w:r w:rsidR="007F7CE4" w:rsidRPr="00B36BE6">
        <w:rPr>
          <w:lang w:eastAsia="nl-NL"/>
        </w:rPr>
        <w:t>health-related</w:t>
      </w:r>
      <w:r w:rsidR="009C5009" w:rsidRPr="00B36BE6">
        <w:rPr>
          <w:lang w:eastAsia="nl-NL"/>
        </w:rPr>
        <w:t xml:space="preserve"> quality of life will be registered and to estimate costs of the treatments for ICU patients using (patient-centred) preference-based health outcome measures and standardized cost estimation methodology. The health outcomes will be defined in a comprehensive and generalizable way and will be collected via innovative application for easy administration and possible applicability throughout Europe.</w:t>
      </w:r>
    </w:p>
    <w:p w14:paraId="159C0549" w14:textId="6440019C" w:rsidR="00D81E0E" w:rsidRPr="00B36BE6" w:rsidRDefault="00D81E0E" w:rsidP="0023747C">
      <w:pPr>
        <w:pStyle w:val="Heading5"/>
      </w:pPr>
      <w:r w:rsidRPr="00B36BE6">
        <w:t xml:space="preserve">Derivation and validation </w:t>
      </w:r>
    </w:p>
    <w:p w14:paraId="7A6DE03A" w14:textId="28656D75" w:rsidR="00D00E70" w:rsidRPr="00B36BE6" w:rsidRDefault="00AE1D03" w:rsidP="00386B80">
      <w:r w:rsidRPr="00B36BE6">
        <w:t>Both derivation and validation are necessary in cohort studies. The identified clusters</w:t>
      </w:r>
      <w:r w:rsidR="00FB6141" w:rsidRPr="00B36BE6">
        <w:t xml:space="preserve"> </w:t>
      </w:r>
      <w:r w:rsidRPr="00B36BE6">
        <w:t>through</w:t>
      </w:r>
      <w:r w:rsidR="00FB6141" w:rsidRPr="00B36BE6">
        <w:t xml:space="preserve"> </w:t>
      </w:r>
      <w:r w:rsidRPr="00B36BE6">
        <w:t>(epi)</w:t>
      </w:r>
      <w:r w:rsidR="00FB6141" w:rsidRPr="00B36BE6">
        <w:t xml:space="preserve">genomic, proteomic and </w:t>
      </w:r>
      <w:r w:rsidRPr="00B36BE6">
        <w:t>metabolic bio</w:t>
      </w:r>
      <w:r w:rsidR="00FB6141" w:rsidRPr="00B36BE6">
        <w:t xml:space="preserve">markers </w:t>
      </w:r>
      <w:r w:rsidRPr="00B36BE6">
        <w:t>are prone to confounding</w:t>
      </w:r>
      <w:r w:rsidR="00FB6141" w:rsidRPr="00B36BE6">
        <w:t xml:space="preserve">. </w:t>
      </w:r>
      <w:r w:rsidRPr="00B36BE6">
        <w:t xml:space="preserve">The validation in a separate cohort is mandatory. </w:t>
      </w:r>
      <w:r w:rsidR="00FB6141" w:rsidRPr="00B36BE6">
        <w:t xml:space="preserve">The electronic health record </w:t>
      </w:r>
      <w:r w:rsidRPr="00B36BE6">
        <w:t xml:space="preserve">systems </w:t>
      </w:r>
      <w:r w:rsidR="00FB6141" w:rsidRPr="00B36BE6">
        <w:t>can be leveraged to efficiently ident</w:t>
      </w:r>
      <w:r w:rsidR="0088265D" w:rsidRPr="00B36BE6">
        <w:t>ify such cluster</w:t>
      </w:r>
      <w:r w:rsidR="00FB6141" w:rsidRPr="00B36BE6">
        <w:t>.</w:t>
      </w:r>
      <w:r w:rsidR="00D00E70" w:rsidRPr="00B36BE6">
        <w:rPr>
          <w:color w:val="00B0F0"/>
        </w:rPr>
        <w:t xml:space="preserve"> Please provide the most suitable information.</w:t>
      </w:r>
    </w:p>
    <w:p w14:paraId="59FE9BA5" w14:textId="57E1545A" w:rsidR="00D81E0E" w:rsidRPr="00B36BE6" w:rsidRDefault="00D81E0E" w:rsidP="0023747C">
      <w:pPr>
        <w:pStyle w:val="Heading5"/>
      </w:pPr>
      <w:r w:rsidRPr="00B36BE6">
        <w:t>Sample size estimation</w:t>
      </w:r>
    </w:p>
    <w:p w14:paraId="6E3A9133" w14:textId="711F8997" w:rsidR="00D00E70" w:rsidRPr="00B36BE6" w:rsidRDefault="00D81E0E" w:rsidP="00386B80">
      <w:r w:rsidRPr="00B36BE6">
        <w:t xml:space="preserve">There are no previous examples with such a </w:t>
      </w:r>
      <w:r w:rsidR="00E403FA" w:rsidRPr="00B36BE6">
        <w:t>large-scale</w:t>
      </w:r>
      <w:r w:rsidRPr="00B36BE6">
        <w:t xml:space="preserve"> enterprise available so as to derive estimates for the assumptions needed for the sample size estimation. Machine learning techniques with such </w:t>
      </w:r>
      <w:r w:rsidR="007F7CE4" w:rsidRPr="00B36BE6">
        <w:t>number</w:t>
      </w:r>
      <w:r w:rsidRPr="00B36BE6">
        <w:t xml:space="preserve"> of variables may risk type I and type II errors. </w:t>
      </w:r>
    </w:p>
    <w:p w14:paraId="7FC5F1D6" w14:textId="29604B6E" w:rsidR="00BB6C57" w:rsidRPr="00B36BE6" w:rsidRDefault="00BB6C57" w:rsidP="0023747C">
      <w:pPr>
        <w:pStyle w:val="Heading5"/>
      </w:pPr>
      <w:r w:rsidRPr="00B36BE6">
        <w:t>Informed consent</w:t>
      </w:r>
    </w:p>
    <w:p w14:paraId="6AA07974" w14:textId="11E51E2A" w:rsidR="00D00E70" w:rsidRPr="00B36BE6" w:rsidRDefault="00BB6C57" w:rsidP="00386B80">
      <w:r w:rsidRPr="00B36BE6">
        <w:t xml:space="preserve">National legal informed consent procedures will be followed, usually according to deferred consent. </w:t>
      </w:r>
      <w:r w:rsidR="001971F9" w:rsidRPr="00B36BE6">
        <w:rPr>
          <w:color w:val="00B0F0"/>
        </w:rPr>
        <w:t>Please provide the most suitable information.</w:t>
      </w:r>
    </w:p>
    <w:p w14:paraId="7AC6E00D" w14:textId="5F4B664D" w:rsidR="00274013" w:rsidRPr="00B36BE6" w:rsidRDefault="00274013" w:rsidP="0023747C">
      <w:pPr>
        <w:pStyle w:val="Heading5"/>
      </w:pPr>
      <w:r w:rsidRPr="00B36BE6">
        <w:t>Data infrastructure</w:t>
      </w:r>
    </w:p>
    <w:p w14:paraId="770D747B" w14:textId="77777777" w:rsidR="00274013" w:rsidRPr="00B36BE6" w:rsidRDefault="00274013" w:rsidP="00D641D9">
      <w:r w:rsidRPr="00B36BE6">
        <w:lastRenderedPageBreak/>
        <w:t>HEALICS will develop or adapt tools for a) data capture, b) data standardisation and harmonisation, and c) data integration. The Department of Epidemiology in Aarhus experience in data management will be used in the project.</w:t>
      </w:r>
    </w:p>
    <w:p w14:paraId="4F41670C" w14:textId="61280F93" w:rsidR="00C909A0" w:rsidRPr="00B36BE6" w:rsidRDefault="003438F8" w:rsidP="00386B80">
      <w:r w:rsidRPr="00B36BE6">
        <w:t xml:space="preserve">The data infrastructure for the prospective study (phase C) is highlighted under section B. This data platform is aimed to serve for the prospective data collection including automated data capturing from electronic medical record systems, to start at least with </w:t>
      </w:r>
      <w:r w:rsidRPr="00B36BE6">
        <w:rPr>
          <w:color w:val="7030A0"/>
        </w:rPr>
        <w:t>EPIC</w:t>
      </w:r>
      <w:r w:rsidRPr="00B36BE6">
        <w:t xml:space="preserve"> which is used in the majority of the sites.</w:t>
      </w:r>
      <w:r w:rsidR="001F6744" w:rsidRPr="00B36BE6">
        <w:t xml:space="preserve"> We target to share and work on anonymized individual-level data across </w:t>
      </w:r>
      <w:r w:rsidR="00585EAF" w:rsidRPr="00B36BE6">
        <w:t>centres</w:t>
      </w:r>
      <w:r w:rsidR="001F6744" w:rsidRPr="00B36BE6">
        <w:t xml:space="preserve">. If problematic for technical or legal </w:t>
      </w:r>
      <w:r w:rsidR="00E403FA" w:rsidRPr="00B36BE6">
        <w:t>reasons,</w:t>
      </w:r>
      <w:r w:rsidR="001F6744" w:rsidRPr="00B36BE6">
        <w:t xml:space="preserve"> there will be the option of aggregated data as a back-up plan. </w:t>
      </w:r>
    </w:p>
    <w:p w14:paraId="0F4D166E" w14:textId="4AFD5BBE" w:rsidR="00D81E0E" w:rsidRPr="00B36BE6" w:rsidRDefault="00D81E0E" w:rsidP="004F462F">
      <w:pPr>
        <w:pStyle w:val="Heading5"/>
      </w:pPr>
      <w:r w:rsidRPr="00B36BE6">
        <w:t>Data analyses</w:t>
      </w:r>
    </w:p>
    <w:p w14:paraId="74B56FCC" w14:textId="72242531" w:rsidR="004A3990" w:rsidRPr="00B36BE6" w:rsidRDefault="004A3990" w:rsidP="004A3990">
      <w:pPr>
        <w:rPr>
          <w:color w:val="00B0F0"/>
        </w:rPr>
      </w:pPr>
      <w:r w:rsidRPr="00B36BE6">
        <w:rPr>
          <w:color w:val="00B0F0"/>
        </w:rPr>
        <w:t>General text on data analysis.</w:t>
      </w:r>
    </w:p>
    <w:p w14:paraId="27D2332C" w14:textId="77777777" w:rsidR="00C909A0" w:rsidRPr="00B36BE6" w:rsidRDefault="00D81E0E" w:rsidP="00C909A0">
      <w:pPr>
        <w:pStyle w:val="Heading4"/>
      </w:pPr>
      <w:r w:rsidRPr="00B36BE6">
        <w:t>Diagnostic analyses</w:t>
      </w:r>
    </w:p>
    <w:p w14:paraId="0ED76612" w14:textId="7B196718" w:rsidR="0071318C" w:rsidRPr="00B36BE6" w:rsidRDefault="0071318C" w:rsidP="00D641D9">
      <w:r w:rsidRPr="00B36BE6">
        <w:t xml:space="preserve">As described before, the lack of knowledge of disease mechanisms is reflected by the widespread use of syndromes for patient grouping for diagnosis and prognosis in the ICU. The purpose of a medical diagnosis is to inform patient and caregiver on natural disease prognosis, and more importantly, on ways to influence this prognosis, for example by installing medical treatment. The aim of the ‘diagnosis study’ is to identify a subset </w:t>
      </w:r>
      <w:r w:rsidR="006B25C7" w:rsidRPr="00B36BE6">
        <w:t xml:space="preserve">of </w:t>
      </w:r>
      <w:r w:rsidRPr="00B36BE6">
        <w:t xml:space="preserve">patients </w:t>
      </w:r>
      <w:r w:rsidR="006B25C7" w:rsidRPr="00B36BE6">
        <w:t xml:space="preserve">or clustering of patients </w:t>
      </w:r>
      <w:r w:rsidRPr="00B36BE6">
        <w:t xml:space="preserve">based on new characterizations that could replace the conventional </w:t>
      </w:r>
      <w:r w:rsidR="00E403FA" w:rsidRPr="00B36BE6">
        <w:t>syndrome-based</w:t>
      </w:r>
      <w:r w:rsidRPr="00B36BE6">
        <w:t xml:space="preserve"> ICU diagnoses. These characterizations will be composed of a combination of physiologic, genetic, epigenetic, biomarker, and imaging data and may or may not overlap with conventional diagnosis. To assess the associations between different phenotypes and outcomes, machine learning techniques will be applied. The relevance of a certain characterization will be determined by its ability to correctly predict outcome (prognostic study).</w:t>
      </w:r>
      <w:r w:rsidR="00E42C55" w:rsidRPr="00B36BE6">
        <w:t xml:space="preserve"> </w:t>
      </w:r>
      <w:r w:rsidRPr="00B36BE6">
        <w:t>In the ‘prognosis study’ we will use physiologic, (epi)genetic and biomarker data in combination with patient-</w:t>
      </w:r>
      <w:r w:rsidR="002356DA" w:rsidRPr="00B36BE6">
        <w:t>centred</w:t>
      </w:r>
      <w:r w:rsidRPr="00B36BE6">
        <w:t xml:space="preserve"> outcomes to create clusters of patients with similar prognosis using modern </w:t>
      </w:r>
      <w:r w:rsidR="00AE1D03" w:rsidRPr="00B36BE6">
        <w:t xml:space="preserve">machine learning </w:t>
      </w:r>
      <w:r w:rsidRPr="00B36BE6">
        <w:t>techniques</w:t>
      </w:r>
      <w:r w:rsidR="00AE1D03" w:rsidRPr="00B36BE6">
        <w:t xml:space="preserve">. For machine learning on large datasets harmonisation of data across multiple sites and validation of clusters in multiple data sets is needed. </w:t>
      </w:r>
      <w:r w:rsidR="00AE1D03" w:rsidRPr="00B36BE6">
        <w:rPr>
          <w:color w:val="00B0F0"/>
        </w:rPr>
        <w:t>Please provide the most suitable information on machine learning for this: latent class analysis and principal components analysis</w:t>
      </w:r>
      <w:r w:rsidRPr="00B36BE6">
        <w:rPr>
          <w:color w:val="00B0F0"/>
        </w:rPr>
        <w:t xml:space="preserve">. </w:t>
      </w:r>
      <w:r w:rsidRPr="00B36BE6">
        <w:t xml:space="preserve">Ultimately </w:t>
      </w:r>
      <w:r w:rsidR="00AE1D03" w:rsidRPr="00B36BE6">
        <w:t xml:space="preserve">with the </w:t>
      </w:r>
      <w:r w:rsidRPr="00B36BE6">
        <w:t>characterizations</w:t>
      </w:r>
      <w:r w:rsidR="00AE1D03" w:rsidRPr="00B36BE6">
        <w:t xml:space="preserve"> </w:t>
      </w:r>
      <w:r w:rsidR="009717F3" w:rsidRPr="00B36BE6">
        <w:t xml:space="preserve">will </w:t>
      </w:r>
      <w:r w:rsidRPr="00B36BE6">
        <w:t xml:space="preserve">be used to form more homogeneous clusters of patients with similar disease characteristics that may provide new targets for therapy. </w:t>
      </w:r>
    </w:p>
    <w:p w14:paraId="5478D45D" w14:textId="77777777" w:rsidR="00BD772B" w:rsidRPr="00B36BE6" w:rsidRDefault="00BD772B" w:rsidP="00BD772B">
      <w:pPr>
        <w:pStyle w:val="Heading3"/>
      </w:pPr>
    </w:p>
    <w:p w14:paraId="17D18536" w14:textId="30FF7D5B" w:rsidR="00335CF4" w:rsidRPr="00B36BE6" w:rsidRDefault="00335CF4" w:rsidP="00CB1D1A">
      <w:pPr>
        <w:pStyle w:val="Heading4"/>
      </w:pPr>
      <w:r w:rsidRPr="00B36BE6">
        <w:t>Short-term outcome analyses</w:t>
      </w:r>
    </w:p>
    <w:p w14:paraId="035D119F" w14:textId="0F0B73AC" w:rsidR="00274013" w:rsidRPr="00B36BE6" w:rsidRDefault="00335CF4" w:rsidP="00D641D9">
      <w:r w:rsidRPr="00B36BE6">
        <w:t>There have been several early warning systems developed for warning of deterioration of patients on a short-</w:t>
      </w:r>
      <w:r w:rsidR="007F7CE4" w:rsidRPr="00B36BE6">
        <w:t>term.</w:t>
      </w:r>
      <w:r w:rsidR="00441494" w:rsidRPr="00B36BE6">
        <w:t xml:space="preserve"> </w:t>
      </w:r>
      <w:r w:rsidR="00274013" w:rsidRPr="00B36BE6">
        <w:t xml:space="preserve">WP4 text on </w:t>
      </w:r>
      <w:r w:rsidR="004F462F" w:rsidRPr="00B36BE6">
        <w:t>machine learning</w:t>
      </w:r>
      <w:r w:rsidR="00274013" w:rsidRPr="00B36BE6">
        <w:t xml:space="preserve"> techniques for developing and validating early warning systems</w:t>
      </w:r>
      <w:r w:rsidR="00441494" w:rsidRPr="00B36BE6">
        <w:t xml:space="preserve">. </w:t>
      </w:r>
      <w:r w:rsidR="00441494" w:rsidRPr="00B36BE6">
        <w:rPr>
          <w:color w:val="00B0F0"/>
        </w:rPr>
        <w:t>Please provide the most suitable information.</w:t>
      </w:r>
    </w:p>
    <w:p w14:paraId="4FE8CCA4" w14:textId="77777777" w:rsidR="00BD772B" w:rsidRPr="00B36BE6" w:rsidRDefault="00BD772B" w:rsidP="00BD772B">
      <w:pPr>
        <w:pStyle w:val="Heading3"/>
      </w:pPr>
    </w:p>
    <w:p w14:paraId="64C6D7EA" w14:textId="2FC266A6" w:rsidR="00D81E0E" w:rsidRPr="00B36BE6" w:rsidRDefault="00D81E0E" w:rsidP="00CB1D1A">
      <w:pPr>
        <w:pStyle w:val="Heading4"/>
      </w:pPr>
      <w:r w:rsidRPr="00B36BE6">
        <w:t xml:space="preserve">Long-term outcome analyses </w:t>
      </w:r>
    </w:p>
    <w:p w14:paraId="450B5738" w14:textId="064FECFE" w:rsidR="00441494" w:rsidRPr="00B36BE6" w:rsidRDefault="00441494" w:rsidP="00D641D9">
      <w:r w:rsidRPr="00B36BE6">
        <w:t xml:space="preserve">Prognostic </w:t>
      </w:r>
      <w:r w:rsidR="00585EAF" w:rsidRPr="00B36BE6">
        <w:t>modelling</w:t>
      </w:r>
      <w:r w:rsidRPr="00B36BE6">
        <w:t xml:space="preserve"> with </w:t>
      </w:r>
      <w:r w:rsidR="004F462F" w:rsidRPr="00B36BE6">
        <w:t>machine learning</w:t>
      </w:r>
      <w:r w:rsidRPr="00B36BE6">
        <w:t xml:space="preserve">. </w:t>
      </w:r>
      <w:r w:rsidRPr="00B36BE6">
        <w:rPr>
          <w:color w:val="00B0F0"/>
        </w:rPr>
        <w:t>Please provide the most suitable information.</w:t>
      </w:r>
    </w:p>
    <w:p w14:paraId="5C7BC2F7" w14:textId="341C3C43" w:rsidR="00D81E0E" w:rsidRPr="00B36BE6" w:rsidRDefault="00274013" w:rsidP="00CB1D1A">
      <w:pPr>
        <w:pStyle w:val="Heading5"/>
      </w:pPr>
      <w:r w:rsidRPr="00B36BE6">
        <w:t xml:space="preserve">Dynamic updating of </w:t>
      </w:r>
      <w:r w:rsidR="004F462F" w:rsidRPr="00B36BE6">
        <w:t>machine learning</w:t>
      </w:r>
      <w:r w:rsidRPr="00B36BE6">
        <w:t xml:space="preserve"> models and </w:t>
      </w:r>
      <w:r w:rsidR="007F7CE4" w:rsidRPr="00B36BE6">
        <w:t>algorithms</w:t>
      </w:r>
    </w:p>
    <w:p w14:paraId="294C1BC0" w14:textId="003CDAEA" w:rsidR="0050284E" w:rsidRPr="00B36BE6" w:rsidRDefault="00274013" w:rsidP="00EB7108">
      <w:r w:rsidRPr="00B36BE6">
        <w:t xml:space="preserve">We hypothesize that prognostic models are dynamic; i.e., prognostic models need updating when time moves on. Also, populations in hospitals may change due to changes in policy or </w:t>
      </w:r>
      <w:r w:rsidR="007E45C8" w:rsidRPr="00B36BE6">
        <w:t xml:space="preserve">with </w:t>
      </w:r>
      <w:r w:rsidR="007F7CE4" w:rsidRPr="00B36BE6">
        <w:t>evolving</w:t>
      </w:r>
      <w:r w:rsidR="007E45C8" w:rsidRPr="00B36BE6">
        <w:t xml:space="preserve"> </w:t>
      </w:r>
      <w:r w:rsidR="007F7CE4" w:rsidRPr="00B36BE6">
        <w:t>techniques</w:t>
      </w:r>
      <w:r w:rsidR="007E45C8" w:rsidRPr="00B36BE6">
        <w:t xml:space="preserve">. </w:t>
      </w:r>
      <w:r w:rsidR="00C10BA1" w:rsidRPr="00B36BE6">
        <w:t>Also,</w:t>
      </w:r>
      <w:r w:rsidR="007E45C8" w:rsidRPr="00B36BE6">
        <w:t xml:space="preserve"> </w:t>
      </w:r>
      <w:r w:rsidR="007F7CE4" w:rsidRPr="00B36BE6">
        <w:t>prognostic</w:t>
      </w:r>
      <w:r w:rsidR="007E45C8" w:rsidRPr="00B36BE6">
        <w:t xml:space="preserve"> models </w:t>
      </w:r>
      <w:r w:rsidR="007F7CE4" w:rsidRPr="00B36BE6">
        <w:t>may</w:t>
      </w:r>
      <w:r w:rsidR="007E45C8" w:rsidRPr="00B36BE6">
        <w:t xml:space="preserve"> be different according to different locations, i.e., one model may perfectly predict outcomes in hospital 1 while a </w:t>
      </w:r>
      <w:r w:rsidR="007F7CE4" w:rsidRPr="00B36BE6">
        <w:t>totally</w:t>
      </w:r>
      <w:r w:rsidR="007E45C8" w:rsidRPr="00B36BE6">
        <w:t xml:space="preserve"> different model might perform best in </w:t>
      </w:r>
      <w:r w:rsidR="007E45C8" w:rsidRPr="00B36BE6">
        <w:lastRenderedPageBreak/>
        <w:t xml:space="preserve">another hospital. We emphasize this dynamic aspect of prognostic models and acknowledge the need for updating in time and place. </w:t>
      </w:r>
    </w:p>
    <w:p w14:paraId="78736FF7" w14:textId="71140D38" w:rsidR="00536C56" w:rsidRPr="00B36BE6" w:rsidRDefault="008C34E6" w:rsidP="00CB1D1A">
      <w:pPr>
        <w:pStyle w:val="Heading5"/>
      </w:pPr>
      <w:r w:rsidRPr="00B36BE6">
        <w:t>Cost</w:t>
      </w:r>
      <w:r w:rsidR="005601BE" w:rsidRPr="00B36BE6">
        <w:t>-effectiveness analysis</w:t>
      </w:r>
    </w:p>
    <w:p w14:paraId="7F9B561B" w14:textId="67D158B5" w:rsidR="005D4406" w:rsidRPr="00B36BE6" w:rsidRDefault="005D4406" w:rsidP="00D641D9">
      <w:pPr>
        <w:pStyle w:val="Heading5"/>
        <w:rPr>
          <w:b w:val="0"/>
          <w:lang w:eastAsia="nl-NL"/>
        </w:rPr>
      </w:pPr>
      <w:r w:rsidRPr="00B36BE6">
        <w:rPr>
          <w:b w:val="0"/>
          <w:lang w:eastAsia="nl-NL"/>
        </w:rPr>
        <w:t xml:space="preserve">The consortium distinguishes between cost-utility and cost-effectiveness. </w:t>
      </w:r>
      <w:r w:rsidR="0050284E" w:rsidRPr="00B36BE6">
        <w:rPr>
          <w:b w:val="0"/>
          <w:color w:val="00B0F0"/>
        </w:rPr>
        <w:t>Please provide the most suitable information.</w:t>
      </w:r>
    </w:p>
    <w:p w14:paraId="054341EC" w14:textId="77777777" w:rsidR="005D4406" w:rsidRPr="00B36BE6" w:rsidRDefault="005D4406" w:rsidP="00FE5E54">
      <w:pPr>
        <w:pStyle w:val="ListParagraph"/>
        <w:numPr>
          <w:ilvl w:val="0"/>
          <w:numId w:val="7"/>
        </w:numPr>
        <w:rPr>
          <w:lang w:eastAsia="nl-NL"/>
        </w:rPr>
      </w:pPr>
      <w:r w:rsidRPr="00B36BE6">
        <w:rPr>
          <w:lang w:eastAsia="nl-NL"/>
        </w:rPr>
        <w:t xml:space="preserve">Cost-utility measures will be </w:t>
      </w:r>
      <w:r w:rsidR="00C364C2" w:rsidRPr="00B36BE6">
        <w:rPr>
          <w:lang w:eastAsia="nl-NL"/>
        </w:rPr>
        <w:t>a</w:t>
      </w:r>
      <w:r w:rsidRPr="00B36BE6">
        <w:rPr>
          <w:lang w:eastAsia="nl-NL"/>
        </w:rPr>
        <w:t xml:space="preserve"> focus in the evaluation of </w:t>
      </w:r>
      <w:r w:rsidR="00C364C2" w:rsidRPr="00B36BE6">
        <w:rPr>
          <w:lang w:eastAsia="nl-NL"/>
        </w:rPr>
        <w:t>…</w:t>
      </w:r>
      <w:r w:rsidRPr="00B36BE6">
        <w:rPr>
          <w:lang w:eastAsia="nl-NL"/>
        </w:rPr>
        <w:t>. As health outcomes for the cost-utility measures, we will measure quality of life adjusted years (</w:t>
      </w:r>
      <w:r w:rsidRPr="00B36BE6">
        <w:rPr>
          <w:color w:val="7030A0"/>
          <w:lang w:eastAsia="nl-NL"/>
        </w:rPr>
        <w:t>QALY</w:t>
      </w:r>
      <w:r w:rsidRPr="00B36BE6">
        <w:rPr>
          <w:lang w:eastAsia="nl-NL"/>
        </w:rPr>
        <w:t>s; elicited using surveys or based on literature review), disability- adjusted life year (</w:t>
      </w:r>
      <w:r w:rsidRPr="00B36BE6">
        <w:rPr>
          <w:color w:val="7030A0"/>
          <w:lang w:eastAsia="nl-NL"/>
        </w:rPr>
        <w:t>DALY</w:t>
      </w:r>
      <w:r w:rsidRPr="00B36BE6">
        <w:rPr>
          <w:lang w:eastAsia="nl-NL"/>
        </w:rPr>
        <w:t xml:space="preserve">s, available from </w:t>
      </w:r>
      <w:r w:rsidRPr="00B36BE6">
        <w:rPr>
          <w:color w:val="7030A0"/>
          <w:lang w:eastAsia="nl-NL"/>
        </w:rPr>
        <w:t>WHO</w:t>
      </w:r>
      <w:r w:rsidRPr="00B36BE6">
        <w:rPr>
          <w:lang w:eastAsia="nl-NL"/>
        </w:rPr>
        <w:t xml:space="preserve"> and the Global Burden of Diseases project) and healthy year equivalents (</w:t>
      </w:r>
      <w:r w:rsidRPr="00B36BE6">
        <w:rPr>
          <w:color w:val="7030A0"/>
          <w:lang w:eastAsia="nl-NL"/>
        </w:rPr>
        <w:t>HYE</w:t>
      </w:r>
      <w:r w:rsidRPr="00B36BE6">
        <w:rPr>
          <w:lang w:eastAsia="nl-NL"/>
        </w:rPr>
        <w:t xml:space="preserve">s). The effect on health outcomes are calculated together with the costs of the programme to obtain the two measures for cost-utility. </w:t>
      </w:r>
    </w:p>
    <w:p w14:paraId="0044B4CF" w14:textId="0E384518" w:rsidR="005D4406" w:rsidRPr="00B36BE6" w:rsidRDefault="005D4406" w:rsidP="00FE5E54">
      <w:pPr>
        <w:pStyle w:val="ListParagraph"/>
        <w:numPr>
          <w:ilvl w:val="0"/>
          <w:numId w:val="7"/>
        </w:numPr>
        <w:rPr>
          <w:lang w:eastAsia="nl-NL"/>
        </w:rPr>
      </w:pPr>
      <w:r w:rsidRPr="00B36BE6">
        <w:rPr>
          <w:lang w:eastAsia="nl-NL"/>
        </w:rPr>
        <w:t xml:space="preserve">Cost-effectiveness measures are primarily computed for the initial evaluation of the </w:t>
      </w:r>
      <w:r w:rsidR="00C364C2" w:rsidRPr="00B36BE6">
        <w:rPr>
          <w:lang w:eastAsia="nl-NL"/>
        </w:rPr>
        <w:t>…</w:t>
      </w:r>
      <w:r w:rsidRPr="00B36BE6">
        <w:rPr>
          <w:lang w:eastAsia="nl-NL"/>
        </w:rPr>
        <w:t xml:space="preserve">. </w:t>
      </w:r>
      <w:r w:rsidR="00C364C2" w:rsidRPr="00B36BE6">
        <w:rPr>
          <w:lang w:eastAsia="nl-NL"/>
        </w:rPr>
        <w:t>Since HEALICS targets …</w:t>
      </w:r>
      <w:r w:rsidR="007F7CE4" w:rsidRPr="00B36BE6">
        <w:rPr>
          <w:lang w:eastAsia="nl-NL"/>
        </w:rPr>
        <w:t>.,</w:t>
      </w:r>
      <w:r w:rsidRPr="00B36BE6">
        <w:rPr>
          <w:lang w:eastAsia="nl-NL"/>
        </w:rPr>
        <w:t xml:space="preserve"> it is important to evaluate the interventions based on improved outcomes in these areas. Thus, we compute a series of cost- effectiveness measures, including prevalence of </w:t>
      </w:r>
      <w:r w:rsidR="00C364C2" w:rsidRPr="00B36BE6">
        <w:rPr>
          <w:lang w:eastAsia="nl-NL"/>
        </w:rPr>
        <w:t>healthy recovery outcome measures</w:t>
      </w:r>
      <w:r w:rsidRPr="00B36BE6">
        <w:rPr>
          <w:lang w:eastAsia="nl-NL"/>
        </w:rPr>
        <w:t xml:space="preserve">. </w:t>
      </w:r>
    </w:p>
    <w:p w14:paraId="66D913E8" w14:textId="77777777" w:rsidR="005D4406" w:rsidRPr="00B36BE6" w:rsidRDefault="005D4406" w:rsidP="00D641D9">
      <w:pPr>
        <w:rPr>
          <w:lang w:eastAsia="nl-NL"/>
        </w:rPr>
      </w:pPr>
      <w:r w:rsidRPr="00B36BE6">
        <w:rPr>
          <w:lang w:eastAsia="nl-NL"/>
        </w:rPr>
        <w:t xml:space="preserve">Notably, below we use the term cost-effectiveness analysis referring to both cost-effectiveness and cost-utility. </w:t>
      </w:r>
    </w:p>
    <w:p w14:paraId="5CB8B13A" w14:textId="11086384" w:rsidR="0050284E" w:rsidRPr="00B36BE6" w:rsidRDefault="00C364C2" w:rsidP="00386B80">
      <w:pPr>
        <w:rPr>
          <w:lang w:eastAsia="nl-NL"/>
        </w:rPr>
      </w:pPr>
      <w:r w:rsidRPr="00B36BE6">
        <w:rPr>
          <w:lang w:eastAsia="nl-NL"/>
        </w:rPr>
        <w:t>HEALICS</w:t>
      </w:r>
      <w:r w:rsidR="005D4406" w:rsidRPr="00B36BE6">
        <w:rPr>
          <w:lang w:eastAsia="nl-NL"/>
        </w:rPr>
        <w:t xml:space="preserve"> will, where possible, follow the so-called </w:t>
      </w:r>
      <w:r w:rsidR="004F462F" w:rsidRPr="00B36BE6">
        <w:rPr>
          <w:lang w:eastAsia="nl-NL"/>
        </w:rPr>
        <w:t>generalized</w:t>
      </w:r>
      <w:r w:rsidR="005D4406" w:rsidRPr="00B36BE6">
        <w:rPr>
          <w:lang w:eastAsia="nl-NL"/>
        </w:rPr>
        <w:t xml:space="preserve"> cost-effectiveness analysis, according to the </w:t>
      </w:r>
      <w:r w:rsidR="005D4406" w:rsidRPr="00B36BE6">
        <w:rPr>
          <w:color w:val="7030A0"/>
          <w:lang w:eastAsia="nl-NL"/>
        </w:rPr>
        <w:t>WHO</w:t>
      </w:r>
      <w:r w:rsidR="005D4406" w:rsidRPr="00B36BE6">
        <w:rPr>
          <w:lang w:eastAsia="nl-NL"/>
        </w:rPr>
        <w:t xml:space="preserve"> Guide to Cost-Effectiveness Analysis, which describes how to evaluate and compare different interventions based on costs and health effects, by estimating costs, savings and health gains as far as possible. By employing this methodology, the </w:t>
      </w:r>
      <w:r w:rsidR="0050284E" w:rsidRPr="00B36BE6">
        <w:rPr>
          <w:lang w:eastAsia="nl-NL"/>
        </w:rPr>
        <w:t>c</w:t>
      </w:r>
      <w:r w:rsidR="005D4406" w:rsidRPr="00B36BE6">
        <w:rPr>
          <w:lang w:eastAsia="nl-NL"/>
        </w:rPr>
        <w:t>onsortium aims to enhance comparability of evaluations for each intervention (for the retrospective as well as prospective analyses of interventions; see below) and for each country</w:t>
      </w:r>
      <w:r w:rsidRPr="00B36BE6">
        <w:rPr>
          <w:lang w:eastAsia="nl-NL"/>
        </w:rPr>
        <w:t xml:space="preserve"> </w:t>
      </w:r>
      <w:r w:rsidR="005D4406" w:rsidRPr="00B36BE6">
        <w:rPr>
          <w:lang w:eastAsia="nl-NL"/>
        </w:rPr>
        <w:t xml:space="preserve">separately. We will use different methodologies that allow </w:t>
      </w:r>
      <w:r w:rsidR="00771E91" w:rsidRPr="00B36BE6">
        <w:rPr>
          <w:lang w:eastAsia="nl-NL"/>
        </w:rPr>
        <w:t>..</w:t>
      </w:r>
      <w:r w:rsidR="005D4406" w:rsidRPr="00B36BE6">
        <w:rPr>
          <w:lang w:eastAsia="nl-NL"/>
        </w:rPr>
        <w:t xml:space="preserve">. </w:t>
      </w:r>
    </w:p>
    <w:p w14:paraId="3FC95B1A" w14:textId="7313E157" w:rsidR="00995C3D" w:rsidRPr="00B36BE6" w:rsidRDefault="00995C3D" w:rsidP="00441494">
      <w:pPr>
        <w:pStyle w:val="Heading5"/>
        <w:rPr>
          <w:lang w:eastAsia="nl-NL"/>
        </w:rPr>
      </w:pPr>
      <w:r w:rsidRPr="00B36BE6">
        <w:rPr>
          <w:lang w:eastAsia="nl-NL"/>
        </w:rPr>
        <w:t>Incentives for participation</w:t>
      </w:r>
    </w:p>
    <w:p w14:paraId="2AB8C764" w14:textId="096D2F9A" w:rsidR="00995C3D" w:rsidRPr="00B36BE6" w:rsidRDefault="00995C3D" w:rsidP="00D641D9">
      <w:r w:rsidRPr="00B36BE6">
        <w:rPr>
          <w:i/>
          <w:lang w:eastAsia="nl-NL"/>
        </w:rPr>
        <w:t>Compensation:</w:t>
      </w:r>
      <w:r w:rsidRPr="00B36BE6">
        <w:rPr>
          <w:lang w:eastAsia="nl-NL"/>
        </w:rPr>
        <w:t xml:space="preserve"> </w:t>
      </w:r>
      <w:r w:rsidRPr="00B36BE6">
        <w:t>The cohort study participating sites will not be given any financial compensation or case money for each patient</w:t>
      </w:r>
      <w:r w:rsidR="003E798F" w:rsidRPr="00B36BE6">
        <w:t xml:space="preserve">. Instead we plan to provide the participating sites with monitoring software to be developed for short-term-outcome warning system, either in a rather basic version available for them as on-line access system, or in a matured version immediately accessible on the patient monitor. </w:t>
      </w:r>
    </w:p>
    <w:p w14:paraId="5DEC37C2" w14:textId="360F552D" w:rsidR="0050284E" w:rsidRPr="00B36BE6" w:rsidRDefault="00995C3D" w:rsidP="00386B80">
      <w:r w:rsidRPr="00B36BE6">
        <w:rPr>
          <w:i/>
        </w:rPr>
        <w:t>Publication and authorship:</w:t>
      </w:r>
      <w:r w:rsidRPr="00B36BE6">
        <w:t xml:space="preserve"> The </w:t>
      </w:r>
      <w:r w:rsidR="003E798F" w:rsidRPr="00B36BE6">
        <w:t>steering committee</w:t>
      </w:r>
      <w:r w:rsidRPr="00B36BE6">
        <w:t xml:space="preserve"> will grant authorship depending on personal input according to the Vancouver</w:t>
      </w:r>
      <w:r w:rsidR="003E798F" w:rsidRPr="00B36BE6">
        <w:t xml:space="preserve"> </w:t>
      </w:r>
      <w:r w:rsidRPr="00B36BE6">
        <w:t xml:space="preserve">definitions. If a </w:t>
      </w:r>
      <w:r w:rsidR="003E798F" w:rsidRPr="00B36BE6">
        <w:t>study</w:t>
      </w:r>
      <w:r w:rsidRPr="00B36BE6">
        <w:t xml:space="preserve"> site investigator is to gain authorship, the site has to include 50 patients or</w:t>
      </w:r>
      <w:r w:rsidR="003E798F" w:rsidRPr="00B36BE6">
        <w:t xml:space="preserve"> </w:t>
      </w:r>
      <w:r w:rsidR="00BD5039" w:rsidRPr="00B36BE6">
        <w:t>more, with</w:t>
      </w:r>
      <w:r w:rsidRPr="00B36BE6">
        <w:t xml:space="preserve"> full data entry including </w:t>
      </w:r>
      <w:r w:rsidR="003E798F" w:rsidRPr="00B36BE6">
        <w:t>1-year</w:t>
      </w:r>
      <w:r w:rsidRPr="00B36BE6">
        <w:t xml:space="preserve"> follow-up.</w:t>
      </w:r>
      <w:r w:rsidR="003E798F" w:rsidRPr="00B36BE6">
        <w:t xml:space="preserve"> </w:t>
      </w:r>
      <w:r w:rsidRPr="00B36BE6">
        <w:t>We aim for additional site authorships for each additional 50 patients included with the</w:t>
      </w:r>
      <w:r w:rsidR="003E798F" w:rsidRPr="00B36BE6">
        <w:t xml:space="preserve"> </w:t>
      </w:r>
      <w:r w:rsidRPr="00B36BE6">
        <w:t>author names registered and listed in PubMed as minimum.</w:t>
      </w:r>
      <w:r w:rsidR="003E798F" w:rsidRPr="00B36BE6">
        <w:t xml:space="preserve"> </w:t>
      </w:r>
      <w:r w:rsidRPr="00B36BE6">
        <w:t>The investigators not qualifying for authorship will be acknowledged with their</w:t>
      </w:r>
      <w:r w:rsidR="002B3C34" w:rsidRPr="00B36BE6">
        <w:t xml:space="preserve"> </w:t>
      </w:r>
      <w:r w:rsidRPr="00B36BE6">
        <w:t>names under the ‘H</w:t>
      </w:r>
      <w:r w:rsidR="003E798F" w:rsidRPr="00B36BE6">
        <w:t>EALICS-consortium</w:t>
      </w:r>
      <w:r w:rsidRPr="00B36BE6">
        <w:t xml:space="preserve"> investigators’ in an </w:t>
      </w:r>
      <w:r w:rsidRPr="00B36BE6">
        <w:rPr>
          <w:i/>
          <w:iCs/>
        </w:rPr>
        <w:t xml:space="preserve">appendix </w:t>
      </w:r>
      <w:r w:rsidRPr="00B36BE6">
        <w:t>to the final manuscript.</w:t>
      </w:r>
    </w:p>
    <w:p w14:paraId="4CCDDABC" w14:textId="3473EA31" w:rsidR="00274013" w:rsidRPr="00B36BE6" w:rsidRDefault="004565D8" w:rsidP="00CB1D1A">
      <w:pPr>
        <w:pStyle w:val="Heading5"/>
      </w:pPr>
      <w:r w:rsidRPr="00B36BE6">
        <w:t xml:space="preserve">Gender dimension  </w:t>
      </w:r>
    </w:p>
    <w:p w14:paraId="73BB18EE" w14:textId="48F3790F" w:rsidR="008C34E6" w:rsidRPr="00B36BE6" w:rsidRDefault="008C34E6" w:rsidP="00D641D9">
      <w:r w:rsidRPr="00B36BE6">
        <w:t xml:space="preserve">Available </w:t>
      </w:r>
      <w:r w:rsidR="004565D8" w:rsidRPr="00B36BE6">
        <w:t xml:space="preserve">data suggests that survival after ICU admission is similar between </w:t>
      </w:r>
      <w:r w:rsidRPr="00B36BE6">
        <w:t>male and female, so no sex selection criteria will be applied in the patient populations of the retro- and prospective cohort studies</w:t>
      </w:r>
      <w:r w:rsidR="004565D8" w:rsidRPr="00B36BE6">
        <w:t xml:space="preserve">. However, </w:t>
      </w:r>
      <w:r w:rsidRPr="00B36BE6">
        <w:t xml:space="preserve">sex and </w:t>
      </w:r>
      <w:r w:rsidR="004565D8" w:rsidRPr="00B36BE6">
        <w:t>gender aspects are included in the patient characterisation and may be one of the major drivers for identifying subgroups, understanding underlying mechanism of disease and understanding longer-term patient-centred outcomes.</w:t>
      </w:r>
      <w:r w:rsidRPr="00B36BE6">
        <w:t xml:space="preserve"> All acutely ill patients will be included, irrespective their sex. The gender balance as to the lead of </w:t>
      </w:r>
      <w:r w:rsidR="00BD5039" w:rsidRPr="00B36BE6">
        <w:t>work packages</w:t>
      </w:r>
      <w:r w:rsidRPr="00B36BE6">
        <w:t xml:space="preserve"> is 50% each. </w:t>
      </w:r>
    </w:p>
    <w:p w14:paraId="749490E4" w14:textId="5A2AFD07" w:rsidR="00274013" w:rsidRPr="00B36BE6" w:rsidRDefault="00274013" w:rsidP="00D641D9">
      <w:pPr>
        <w:rPr>
          <w:b/>
        </w:rPr>
      </w:pPr>
      <w:r w:rsidRPr="00B36BE6">
        <w:t>We will strive for equal rate of male/female when hiring new personnel.</w:t>
      </w:r>
    </w:p>
    <w:p w14:paraId="2ED4F042" w14:textId="0B46ED1E" w:rsidR="00F92B08" w:rsidRPr="00B36BE6" w:rsidRDefault="00F92B08" w:rsidP="00D641D9"/>
    <w:p w14:paraId="398635B2" w14:textId="77777777" w:rsidR="00C8748F" w:rsidRPr="00B36BE6" w:rsidRDefault="00C8748F">
      <w:pPr>
        <w:spacing w:before="0" w:after="0" w:line="240" w:lineRule="auto"/>
        <w:jc w:val="left"/>
        <w:rPr>
          <w:b/>
          <w:sz w:val="28"/>
          <w:szCs w:val="20"/>
        </w:rPr>
      </w:pPr>
      <w:r w:rsidRPr="00B36BE6">
        <w:br w:type="page"/>
      </w:r>
    </w:p>
    <w:p w14:paraId="1BD2D0B7" w14:textId="64695F9F" w:rsidR="008D5A10" w:rsidRPr="00B36BE6" w:rsidRDefault="00DC5B11" w:rsidP="00D641D9">
      <w:pPr>
        <w:pStyle w:val="Heading2"/>
      </w:pPr>
      <w:bookmarkStart w:id="35" w:name="_Toc3735388"/>
      <w:r w:rsidRPr="00B36BE6">
        <w:lastRenderedPageBreak/>
        <w:t>1.</w:t>
      </w:r>
      <w:r w:rsidR="005668AF" w:rsidRPr="00B36BE6">
        <w:t>4</w:t>
      </w:r>
      <w:r w:rsidRPr="00B36BE6">
        <w:tab/>
      </w:r>
      <w:r w:rsidR="003F3C47" w:rsidRPr="00B36BE6">
        <w:t>Ambition</w:t>
      </w:r>
      <w:bookmarkEnd w:id="35"/>
      <w:r w:rsidR="008D5A10" w:rsidRPr="00B36BE6">
        <w:t xml:space="preserve"> </w:t>
      </w:r>
    </w:p>
    <w:p w14:paraId="4A62974A" w14:textId="2BFF6C21" w:rsidR="00BB6C57" w:rsidRPr="00B36BE6" w:rsidRDefault="00C909A0" w:rsidP="00D641D9">
      <w:r w:rsidRPr="00B36BE6">
        <w:rPr>
          <w:noProof/>
          <w:lang w:val="nl-NL" w:eastAsia="nl-NL"/>
        </w:rPr>
        <mc:AlternateContent>
          <mc:Choice Requires="wps">
            <w:drawing>
              <wp:anchor distT="0" distB="0" distL="114300" distR="114300" simplePos="0" relativeHeight="251666432" behindDoc="0" locked="0" layoutInCell="1" allowOverlap="1" wp14:anchorId="38BF2BE2" wp14:editId="268DB7A8">
                <wp:simplePos x="0" y="0"/>
                <wp:positionH relativeFrom="column">
                  <wp:posOffset>6350</wp:posOffset>
                </wp:positionH>
                <wp:positionV relativeFrom="paragraph">
                  <wp:posOffset>1535593</wp:posOffset>
                </wp:positionV>
                <wp:extent cx="5842635" cy="2035175"/>
                <wp:effectExtent l="0" t="0" r="12065" b="12065"/>
                <wp:wrapSquare wrapText="bothSides"/>
                <wp:docPr id="1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635" cy="2035175"/>
                        </a:xfrm>
                        <a:prstGeom prst="rect">
                          <a:avLst/>
                        </a:prstGeom>
                        <a:solidFill>
                          <a:schemeClr val="bg1">
                            <a:lumMod val="95000"/>
                          </a:schemeClr>
                        </a:solidFill>
                        <a:ln w="12700">
                          <a:solidFill>
                            <a:schemeClr val="bg1">
                              <a:lumMod val="50000"/>
                            </a:schemeClr>
                          </a:solidFill>
                          <a:miter lim="800000"/>
                          <a:headEnd/>
                          <a:tailEnd/>
                        </a:ln>
                      </wps:spPr>
                      <wps:txbx>
                        <w:txbxContent>
                          <w:p w14:paraId="103CEBCB" w14:textId="2912A47E" w:rsidR="006B0AA7" w:rsidRPr="00346A4F" w:rsidRDefault="006B0AA7" w:rsidP="00C909A0">
                            <w:pPr>
                              <w:rPr>
                                <w:rStyle w:val="Emphasis"/>
                              </w:rPr>
                            </w:pPr>
                            <w:r w:rsidRPr="00346A4F">
                              <w:rPr>
                                <w:rStyle w:val="Emphasis"/>
                              </w:rPr>
                              <w:t>The overall ambition of HEALICS is to identify causative mechanisms of multimorbidity in the heterogeneous, critically ill ICU patient population distinguishes four domains of:</w:t>
                            </w:r>
                          </w:p>
                          <w:p w14:paraId="0C2E8D96" w14:textId="3FD1EAC3" w:rsidR="006B0AA7" w:rsidRPr="00346A4F" w:rsidRDefault="006B0AA7" w:rsidP="00FE5E54">
                            <w:pPr>
                              <w:pStyle w:val="ListParagraph"/>
                              <w:numPr>
                                <w:ilvl w:val="0"/>
                                <w:numId w:val="37"/>
                              </w:numPr>
                              <w:rPr>
                                <w:rStyle w:val="Emphasis"/>
                              </w:rPr>
                            </w:pPr>
                            <w:r w:rsidRPr="00346A4F">
                              <w:rPr>
                                <w:rStyle w:val="Emphasis"/>
                              </w:rPr>
                              <w:t xml:space="preserve">to </w:t>
                            </w:r>
                            <w:r>
                              <w:rPr>
                                <w:rStyle w:val="Emphasis"/>
                              </w:rPr>
                              <w:t>….</w:t>
                            </w:r>
                            <w:r w:rsidRPr="00346A4F">
                              <w:rPr>
                                <w:rStyle w:val="Emphasis"/>
                              </w:rPr>
                              <w:t xml:space="preserve"> </w:t>
                            </w:r>
                          </w:p>
                          <w:p w14:paraId="70FA67DD" w14:textId="6DED7462" w:rsidR="006B0AA7" w:rsidRPr="00346A4F" w:rsidRDefault="006B0AA7" w:rsidP="00FE5E54">
                            <w:pPr>
                              <w:pStyle w:val="ListParagraph"/>
                              <w:numPr>
                                <w:ilvl w:val="0"/>
                                <w:numId w:val="37"/>
                              </w:numPr>
                              <w:rPr>
                                <w:rStyle w:val="Emphasis"/>
                              </w:rPr>
                            </w:pPr>
                            <w:r w:rsidRPr="00346A4F">
                              <w:rPr>
                                <w:rStyle w:val="Emphasis"/>
                              </w:rPr>
                              <w:t xml:space="preserve">to </w:t>
                            </w:r>
                            <w:r>
                              <w:rPr>
                                <w:rStyle w:val="Emphasis"/>
                              </w:rPr>
                              <w:t>….</w:t>
                            </w:r>
                            <w:r w:rsidRPr="00346A4F">
                              <w:rPr>
                                <w:rStyle w:val="Emphasis"/>
                              </w:rPr>
                              <w:t xml:space="preserve"> </w:t>
                            </w:r>
                          </w:p>
                          <w:p w14:paraId="516F8837" w14:textId="75A2D5A2" w:rsidR="006B0AA7" w:rsidRPr="00346A4F" w:rsidRDefault="006B0AA7" w:rsidP="00FE5E54">
                            <w:pPr>
                              <w:pStyle w:val="ListParagraph"/>
                              <w:numPr>
                                <w:ilvl w:val="0"/>
                                <w:numId w:val="37"/>
                              </w:numPr>
                              <w:rPr>
                                <w:rStyle w:val="Emphasis"/>
                              </w:rPr>
                            </w:pPr>
                            <w:r w:rsidRPr="00346A4F">
                              <w:rPr>
                                <w:rStyle w:val="Emphasis"/>
                              </w:rPr>
                              <w:t xml:space="preserve">to </w:t>
                            </w:r>
                            <w:r>
                              <w:rPr>
                                <w:rStyle w:val="Emphasis"/>
                              </w:rPr>
                              <w:t>….</w:t>
                            </w:r>
                          </w:p>
                          <w:p w14:paraId="3EC9746E" w14:textId="7D5D3300" w:rsidR="006B0AA7" w:rsidRPr="00346A4F" w:rsidRDefault="006B0AA7" w:rsidP="00FE5E54">
                            <w:pPr>
                              <w:pStyle w:val="ListParagraph"/>
                              <w:numPr>
                                <w:ilvl w:val="0"/>
                                <w:numId w:val="37"/>
                              </w:numPr>
                              <w:rPr>
                                <w:rStyle w:val="Emphasis"/>
                              </w:rPr>
                            </w:pPr>
                            <w:r w:rsidRPr="00346A4F">
                              <w:rPr>
                                <w:rStyle w:val="Emphasis"/>
                              </w:rPr>
                              <w:t xml:space="preserve">to </w:t>
                            </w:r>
                            <w:r>
                              <w:rPr>
                                <w:rStyle w:val="Emphasis"/>
                              </w:rPr>
                              <w:t>…</w:t>
                            </w:r>
                            <w:r w:rsidRPr="00346A4F">
                              <w:rPr>
                                <w:rStyle w:val="Emphasis"/>
                              </w:rPr>
                              <w:t>.</w:t>
                            </w:r>
                          </w:p>
                        </w:txbxContent>
                      </wps:txbx>
                      <wps:bodyPr rot="0" vert="horz" wrap="square" lIns="108000" tIns="108000" rIns="108000" bIns="108000" anchor="t" anchorCtr="0">
                        <a:spAutoFit/>
                      </wps:bodyPr>
                    </wps:wsp>
                  </a:graphicData>
                </a:graphic>
                <wp14:sizeRelH relativeFrom="margin">
                  <wp14:pctWidth>0</wp14:pctWidth>
                </wp14:sizeRelH>
                <wp14:sizeRelV relativeFrom="margin">
                  <wp14:pctHeight>0</wp14:pctHeight>
                </wp14:sizeRelV>
              </wp:anchor>
            </w:drawing>
          </mc:Choice>
          <mc:Fallback>
            <w:pict>
              <v:shape w14:anchorId="38BF2BE2" id="_x0000_s1029" type="#_x0000_t202" style="position:absolute;left:0;text-align:left;margin-left:.5pt;margin-top:120.9pt;width:460.05pt;height:16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" fillcolor="#f2f2f2 [3052]" strokecolor="#7f7f7f [1612]" strokeweight="1pt">
                <v:textbox style="mso-fit-shape-to-text:t" inset="3mm,3mm,3mm,3mm">
                  <w:txbxContent>
                    <w:p w14:paraId="103CEBCB" w14:textId="2912A47E" w:rsidR="006B0AA7" w:rsidRPr="00346A4F" w:rsidRDefault="006B0AA7" w:rsidP="00C909A0">
                      <w:pPr>
                        <w:rPr>
                          <w:rStyle w:val="Emphasis"/>
                        </w:rPr>
                      </w:pPr>
                      <w:r w:rsidRPr="00346A4F">
                        <w:rPr>
                          <w:rStyle w:val="Emphasis"/>
                        </w:rPr>
                        <w:t>The overall ambition of HEALICS is to identify causative mechanisms of multimorbidity in the heterogeneous, critically ill ICU patient population distinguishes four domains of:</w:t>
                      </w:r>
                    </w:p>
                    <w:p w14:paraId="0C2E8D96" w14:textId="3FD1EAC3" w:rsidR="006B0AA7" w:rsidRPr="00346A4F" w:rsidRDefault="006B0AA7" w:rsidP="00FE5E54">
                      <w:pPr>
                        <w:pStyle w:val="ListParagraph"/>
                        <w:numPr>
                          <w:ilvl w:val="0"/>
                          <w:numId w:val="37"/>
                        </w:numPr>
                        <w:rPr>
                          <w:rStyle w:val="Emphasis"/>
                        </w:rPr>
                      </w:pPr>
                      <w:r w:rsidRPr="00346A4F">
                        <w:rPr>
                          <w:rStyle w:val="Emphasis"/>
                        </w:rPr>
                        <w:t xml:space="preserve">to </w:t>
                      </w:r>
                      <w:r>
                        <w:rPr>
                          <w:rStyle w:val="Emphasis"/>
                        </w:rPr>
                        <w:t>….</w:t>
                      </w:r>
                      <w:r w:rsidRPr="00346A4F">
                        <w:rPr>
                          <w:rStyle w:val="Emphasis"/>
                        </w:rPr>
                        <w:t xml:space="preserve"> </w:t>
                      </w:r>
                    </w:p>
                    <w:p w14:paraId="70FA67DD" w14:textId="6DED7462" w:rsidR="006B0AA7" w:rsidRPr="00346A4F" w:rsidRDefault="006B0AA7" w:rsidP="00FE5E54">
                      <w:pPr>
                        <w:pStyle w:val="ListParagraph"/>
                        <w:numPr>
                          <w:ilvl w:val="0"/>
                          <w:numId w:val="37"/>
                        </w:numPr>
                        <w:rPr>
                          <w:rStyle w:val="Emphasis"/>
                        </w:rPr>
                      </w:pPr>
                      <w:r w:rsidRPr="00346A4F">
                        <w:rPr>
                          <w:rStyle w:val="Emphasis"/>
                        </w:rPr>
                        <w:t xml:space="preserve">to </w:t>
                      </w:r>
                      <w:r>
                        <w:rPr>
                          <w:rStyle w:val="Emphasis"/>
                        </w:rPr>
                        <w:t>….</w:t>
                      </w:r>
                      <w:r w:rsidRPr="00346A4F">
                        <w:rPr>
                          <w:rStyle w:val="Emphasis"/>
                        </w:rPr>
                        <w:t xml:space="preserve"> </w:t>
                      </w:r>
                    </w:p>
                    <w:p w14:paraId="516F8837" w14:textId="75A2D5A2" w:rsidR="006B0AA7" w:rsidRPr="00346A4F" w:rsidRDefault="006B0AA7" w:rsidP="00FE5E54">
                      <w:pPr>
                        <w:pStyle w:val="ListParagraph"/>
                        <w:numPr>
                          <w:ilvl w:val="0"/>
                          <w:numId w:val="37"/>
                        </w:numPr>
                        <w:rPr>
                          <w:rStyle w:val="Emphasis"/>
                        </w:rPr>
                      </w:pPr>
                      <w:r w:rsidRPr="00346A4F">
                        <w:rPr>
                          <w:rStyle w:val="Emphasis"/>
                        </w:rPr>
                        <w:t xml:space="preserve">to </w:t>
                      </w:r>
                      <w:r>
                        <w:rPr>
                          <w:rStyle w:val="Emphasis"/>
                        </w:rPr>
                        <w:t>….</w:t>
                      </w:r>
                    </w:p>
                    <w:p w14:paraId="3EC9746E" w14:textId="7D5D3300" w:rsidR="006B0AA7" w:rsidRPr="00346A4F" w:rsidRDefault="006B0AA7" w:rsidP="00FE5E54">
                      <w:pPr>
                        <w:pStyle w:val="ListParagraph"/>
                        <w:numPr>
                          <w:ilvl w:val="0"/>
                          <w:numId w:val="37"/>
                        </w:numPr>
                        <w:rPr>
                          <w:rStyle w:val="Emphasis"/>
                        </w:rPr>
                      </w:pPr>
                      <w:r w:rsidRPr="00346A4F">
                        <w:rPr>
                          <w:rStyle w:val="Emphasis"/>
                        </w:rPr>
                        <w:t xml:space="preserve">to </w:t>
                      </w:r>
                      <w:r>
                        <w:rPr>
                          <w:rStyle w:val="Emphasis"/>
                        </w:rPr>
                        <w:t>…</w:t>
                      </w:r>
                      <w:r w:rsidRPr="00346A4F">
                        <w:rPr>
                          <w:rStyle w:val="Emphasis"/>
                        </w:rPr>
                        <w:t>.</w:t>
                      </w:r>
                    </w:p>
                  </w:txbxContent>
                </v:textbox>
                <w10:wrap type="square"/>
              </v:shape>
            </w:pict>
          </mc:Fallback>
        </mc:AlternateContent>
      </w:r>
      <w:r w:rsidR="00BB6C57" w:rsidRPr="00B36BE6">
        <w:t xml:space="preserve">Remember patient A and patient B. </w:t>
      </w:r>
      <w:r w:rsidR="004617E7" w:rsidRPr="00B36BE6">
        <w:t xml:space="preserve">HEALICS has the ambition </w:t>
      </w:r>
      <w:r w:rsidR="00BD5039" w:rsidRPr="00B36BE6">
        <w:t>that these</w:t>
      </w:r>
      <w:r w:rsidR="004617E7" w:rsidRPr="00B36BE6">
        <w:t xml:space="preserve"> </w:t>
      </w:r>
      <w:r w:rsidR="00BB6C57" w:rsidRPr="00B36BE6">
        <w:t xml:space="preserve">two patients who are admitted to the ICU, both with the same admitting symptoms and signs, will soon be treated very differently from current practice. </w:t>
      </w:r>
      <w:r w:rsidR="009C3842" w:rsidRPr="00B36BE6">
        <w:t>HEALICS has the ambition that based on key variables identified upon</w:t>
      </w:r>
      <w:r w:rsidR="00BB6C57" w:rsidRPr="00B36BE6">
        <w:t xml:space="preserve"> initial analysis, the </w:t>
      </w:r>
      <w:r w:rsidR="00F84FF9" w:rsidRPr="00B36BE6">
        <w:t>caregivers</w:t>
      </w:r>
      <w:r w:rsidR="00BB6C57" w:rsidRPr="00B36BE6">
        <w:t xml:space="preserve"> will identify underlying mechanisms of disease </w:t>
      </w:r>
      <w:r w:rsidR="009C3842" w:rsidRPr="00B36BE6">
        <w:t xml:space="preserve">associated with their </w:t>
      </w:r>
      <w:r w:rsidR="000E460D" w:rsidRPr="00B36BE6">
        <w:t>multi-morbidities</w:t>
      </w:r>
      <w:r w:rsidR="009C3842" w:rsidRPr="00B36BE6">
        <w:t xml:space="preserve"> and that treatments differ based on targeted mechanisms</w:t>
      </w:r>
      <w:r w:rsidR="00BB6C57" w:rsidRPr="00B36BE6">
        <w:t xml:space="preserve">. </w:t>
      </w:r>
      <w:r w:rsidR="006F1B96" w:rsidRPr="00B36BE6">
        <w:t xml:space="preserve">Short-term events can be </w:t>
      </w:r>
      <w:r w:rsidR="00BD5039" w:rsidRPr="00B36BE6">
        <w:t>foreseen,</w:t>
      </w:r>
      <w:r w:rsidR="006F1B96" w:rsidRPr="00B36BE6">
        <w:t xml:space="preserve"> and their prognoses vary but can be predicted accurately. T</w:t>
      </w:r>
      <w:r w:rsidR="00BB6C57" w:rsidRPr="00B36BE6">
        <w:t xml:space="preserve">he two patients </w:t>
      </w:r>
      <w:r w:rsidR="006F1B96" w:rsidRPr="00B36BE6">
        <w:t xml:space="preserve">will be </w:t>
      </w:r>
      <w:r w:rsidR="00BB6C57" w:rsidRPr="00B36BE6">
        <w:t>treated with different interventions. Individual treatment, individual targets and personalised follow-up will allow for the</w:t>
      </w:r>
      <w:r w:rsidR="006F1B96" w:rsidRPr="00B36BE6">
        <w:t>ir</w:t>
      </w:r>
      <w:r w:rsidR="00BB6C57" w:rsidRPr="00B36BE6">
        <w:t xml:space="preserve"> highest chance</w:t>
      </w:r>
      <w:r w:rsidR="006F1B96" w:rsidRPr="00B36BE6">
        <w:t>s</w:t>
      </w:r>
      <w:r w:rsidR="00BB6C57" w:rsidRPr="00B36BE6">
        <w:t xml:space="preserve"> of healthy recovery</w:t>
      </w:r>
      <w:r w:rsidR="006F1B96" w:rsidRPr="00B36BE6">
        <w:t xml:space="preserve"> according to the </w:t>
      </w:r>
      <w:r w:rsidR="00BD5039" w:rsidRPr="00B36BE6">
        <w:t>patients’</w:t>
      </w:r>
      <w:r w:rsidR="006F1B96" w:rsidRPr="00B36BE6">
        <w:t xml:space="preserve"> perspective</w:t>
      </w:r>
      <w:r w:rsidR="00BB6C57" w:rsidRPr="00B36BE6">
        <w:t>.</w:t>
      </w:r>
    </w:p>
    <w:p w14:paraId="289782DF" w14:textId="61460105" w:rsidR="00C909A0" w:rsidRPr="00B36BE6" w:rsidRDefault="00C909A0" w:rsidP="00D641D9"/>
    <w:p w14:paraId="7D87E2D1" w14:textId="77777777" w:rsidR="008E4EB5" w:rsidRPr="00B36BE6" w:rsidRDefault="008E4EB5" w:rsidP="00D641D9">
      <w:r w:rsidRPr="00B36BE6">
        <w:t>HEALICS has the ambition to generate, in an innovative and patient-centred way, new knowledge on underlying mechanisms for critically ill patients, with the ultimate goal to unravel heterogeneity and find novel personalized or improved quantifiers for prognostication on outcome and diagnostics for interventions. To reach these goals HEALICS will exploit available resources and additionally create a new ongoing multicentre, multinational observational study bio and (epi)genetic marker and patient datasets.</w:t>
      </w:r>
    </w:p>
    <w:p w14:paraId="61157066" w14:textId="77777777" w:rsidR="008E4EB5" w:rsidRPr="00B36BE6" w:rsidRDefault="008E4EB5" w:rsidP="00D641D9">
      <w:r w:rsidRPr="00B36BE6">
        <w:t xml:space="preserve">The prospective study will allow growing sample repositories, comprehensive (global) coverage of scientific excellence, unprecedented access to tissue biopsies, extracellular vesicles and advanced model systems and imaging platforms, which jointly will lift this HEALICS project into a HEALICS platform of research infrastructure approaches to biomarker discovery beyond the state-of-the-art for critically ill patients. </w:t>
      </w:r>
    </w:p>
    <w:p w14:paraId="0DFDA196" w14:textId="77777777" w:rsidR="00140FC3" w:rsidRPr="00B36BE6" w:rsidRDefault="00140FC3" w:rsidP="00D641D9"/>
    <w:p w14:paraId="40D5BBC1" w14:textId="77777777" w:rsidR="00BD772B" w:rsidRPr="00B36BE6" w:rsidRDefault="00453307" w:rsidP="0023747C">
      <w:pPr>
        <w:pStyle w:val="Heading4"/>
      </w:pPr>
      <w:r w:rsidRPr="00B36BE6">
        <w:t>Diagnostic ambition</w:t>
      </w:r>
    </w:p>
    <w:p w14:paraId="5D38B1E3" w14:textId="75BBCDDE" w:rsidR="00140FC3" w:rsidRPr="00B36BE6" w:rsidRDefault="00453307" w:rsidP="00D641D9">
      <w:r w:rsidRPr="00B36BE6">
        <w:t xml:space="preserve">Shift from traditional </w:t>
      </w:r>
      <w:r w:rsidR="007F7CE4" w:rsidRPr="00B36BE6">
        <w:t>syndrome-based</w:t>
      </w:r>
      <w:r w:rsidRPr="00B36BE6">
        <w:t xml:space="preserve"> diagnosis to clustering of patients based on common causal pathways (for targeting interventions). Identifying variables that are indicative of causal mechanisms behind diagnoses. Capturing variables that are proxies for underlying morbidities that interact with the main underlying cause of disease</w:t>
      </w:r>
      <w:r w:rsidR="008E4EB5" w:rsidRPr="00B36BE6">
        <w:t>.</w:t>
      </w:r>
      <w:r w:rsidRPr="00B36BE6">
        <w:t xml:space="preserve"> </w:t>
      </w:r>
      <w:r w:rsidR="008E4EB5" w:rsidRPr="00B36BE6">
        <w:t xml:space="preserve">The </w:t>
      </w:r>
      <w:r w:rsidR="007F7CE4" w:rsidRPr="00B36BE6">
        <w:t>symptoms-based</w:t>
      </w:r>
      <w:r w:rsidR="008E4EB5" w:rsidRPr="00B36BE6">
        <w:t xml:space="preserve"> diagnoses have largely been replaced by clustering of pts based on causal mechanisms. These improvements have managed to master the increasing needs and scarce of ICU resources by reducing ICU stay and by improved decision ma</w:t>
      </w:r>
      <w:r w:rsidR="00140FC3" w:rsidRPr="00B36BE6">
        <w:t>king</w:t>
      </w:r>
    </w:p>
    <w:p w14:paraId="4DAF6814" w14:textId="4A240523" w:rsidR="00140FC3" w:rsidRPr="00B36BE6" w:rsidRDefault="00441494" w:rsidP="00FE5E54">
      <w:pPr>
        <w:pStyle w:val="ListParagraph"/>
        <w:numPr>
          <w:ilvl w:val="0"/>
          <w:numId w:val="10"/>
        </w:numPr>
      </w:pPr>
      <w:r w:rsidRPr="00B36BE6">
        <w:t>R</w:t>
      </w:r>
      <w:r w:rsidR="00140FC3" w:rsidRPr="00B36BE6">
        <w:t>educe the number of variables monitored in the ICU that do not contribute to diagnosis, first-time-right intervention, and prognosis, and that preclude precise patient characterisation of critically ill patients with mul</w:t>
      </w:r>
      <w:r w:rsidR="002B3C34" w:rsidRPr="00B36BE6">
        <w:t>ti</w:t>
      </w:r>
      <w:r w:rsidR="0050284E" w:rsidRPr="00B36BE6">
        <w:t>-</w:t>
      </w:r>
      <w:r w:rsidR="002B3C34" w:rsidRPr="00B36BE6">
        <w:t>morbidity.</w:t>
      </w:r>
      <w:r w:rsidR="00140FC3" w:rsidRPr="00B36BE6">
        <w:t xml:space="preserve"> </w:t>
      </w:r>
    </w:p>
    <w:p w14:paraId="0552AC50" w14:textId="30A5C9F9" w:rsidR="00453307" w:rsidRPr="00B36BE6" w:rsidRDefault="00453307" w:rsidP="00D641D9"/>
    <w:p w14:paraId="5756F131" w14:textId="77777777" w:rsidR="00BD772B" w:rsidRPr="00B36BE6" w:rsidRDefault="00453307" w:rsidP="0023747C">
      <w:pPr>
        <w:pStyle w:val="Heading4"/>
      </w:pPr>
      <w:r w:rsidRPr="00B36BE6">
        <w:lastRenderedPageBreak/>
        <w:t>Short-term outcome ambition</w:t>
      </w:r>
    </w:p>
    <w:p w14:paraId="5139E751" w14:textId="11602537" w:rsidR="00BB6C57" w:rsidRPr="00B36BE6" w:rsidRDefault="008E4EB5" w:rsidP="00D641D9">
      <w:r w:rsidRPr="00B36BE6">
        <w:t xml:space="preserve">We envision an improved estimation of the instantaneous risk for adverse events (early warning systems) which may prevent the development of new morbidities. Monitoring of critically ill patients will </w:t>
      </w:r>
      <w:r w:rsidR="00585EAF" w:rsidRPr="00B36BE6">
        <w:t>change</w:t>
      </w:r>
      <w:r w:rsidRPr="00B36BE6">
        <w:t xml:space="preserve"> </w:t>
      </w:r>
      <w:r w:rsidR="00BB6C57" w:rsidRPr="00B36BE6">
        <w:t xml:space="preserve">risk for emergency downfalls will be estimated to assist intensivists for </w:t>
      </w:r>
      <w:r w:rsidR="007F7CE4" w:rsidRPr="00B36BE6">
        <w:t>early</w:t>
      </w:r>
      <w:r w:rsidR="00BB6C57" w:rsidRPr="00B36BE6">
        <w:t xml:space="preserve"> interventions and as such prevent sudden deterioration of patients.</w:t>
      </w:r>
    </w:p>
    <w:p w14:paraId="2CCF31BF" w14:textId="6C7AA40A" w:rsidR="00BB6C57" w:rsidRPr="00B36BE6" w:rsidRDefault="00441494" w:rsidP="00FE5E54">
      <w:pPr>
        <w:pStyle w:val="ListParagraph"/>
        <w:numPr>
          <w:ilvl w:val="0"/>
          <w:numId w:val="10"/>
        </w:numPr>
      </w:pPr>
      <w:r w:rsidRPr="00B36BE6">
        <w:t>C</w:t>
      </w:r>
      <w:r w:rsidR="00BB6C57" w:rsidRPr="00B36BE6">
        <w:t>hange and modernise daily ICU practice, by implementing the use of dynamic models for short-term outcome prognostication in patients with multimorbidity to assist clinicians in providing rapid responses to</w:t>
      </w:r>
      <w:r w:rsidR="00140FC3" w:rsidRPr="00B36BE6">
        <w:t xml:space="preserve"> emergency instability and</w:t>
      </w:r>
      <w:r w:rsidR="00BB6C57" w:rsidRPr="00B36BE6">
        <w:t xml:space="preserve"> </w:t>
      </w:r>
      <w:r w:rsidR="002B3C34" w:rsidRPr="00B36BE6">
        <w:t>treatment decisions.</w:t>
      </w:r>
    </w:p>
    <w:p w14:paraId="03C91FF1" w14:textId="30D21635" w:rsidR="00453307" w:rsidRPr="00B36BE6" w:rsidRDefault="00BB6C57" w:rsidP="00D641D9">
      <w:pPr>
        <w:rPr>
          <w:color w:val="333333"/>
          <w:lang w:eastAsia="nl-NL"/>
        </w:rPr>
      </w:pPr>
      <w:r w:rsidRPr="00B36BE6">
        <w:t xml:space="preserve"> </w:t>
      </w:r>
    </w:p>
    <w:p w14:paraId="55246AD4" w14:textId="77777777" w:rsidR="00BD772B" w:rsidRPr="00B36BE6" w:rsidRDefault="00453307" w:rsidP="0023747C">
      <w:pPr>
        <w:pStyle w:val="Heading4"/>
      </w:pPr>
      <w:r w:rsidRPr="00B36BE6">
        <w:t>Long-term outcome ambition</w:t>
      </w:r>
    </w:p>
    <w:p w14:paraId="3593C7E5" w14:textId="126493B1" w:rsidR="00BB6C57" w:rsidRPr="00B36BE6" w:rsidRDefault="00453307" w:rsidP="00D641D9">
      <w:pPr>
        <w:rPr>
          <w:bCs/>
        </w:rPr>
      </w:pPr>
      <w:r w:rsidRPr="00B36BE6">
        <w:t>Precise individual outcome prediction including patient-</w:t>
      </w:r>
      <w:r w:rsidR="002356DA" w:rsidRPr="00B36BE6">
        <w:t>centred</w:t>
      </w:r>
      <w:r w:rsidRPr="00B36BE6">
        <w:t xml:space="preserve"> outcomes. Development of survival analysis models based on competing risks, which account for the occurrence of events related to co-morbidities that preclude the event of interest and are not independent, thereby reducing the bias in survival estimate. </w:t>
      </w:r>
      <w:r w:rsidRPr="00B36BE6">
        <w:rPr>
          <w:bCs/>
        </w:rPr>
        <w:t xml:space="preserve">Increase the interpretability of prognostic models by developing interactive, “user-in-the-loop” </w:t>
      </w:r>
      <w:r w:rsidR="0050284E" w:rsidRPr="00B36BE6">
        <w:rPr>
          <w:bCs/>
        </w:rPr>
        <w:t>m</w:t>
      </w:r>
      <w:r w:rsidRPr="00B36BE6">
        <w:rPr>
          <w:bCs/>
        </w:rPr>
        <w:t xml:space="preserve">achine </w:t>
      </w:r>
      <w:r w:rsidR="0050284E" w:rsidRPr="00B36BE6">
        <w:rPr>
          <w:bCs/>
        </w:rPr>
        <w:t>l</w:t>
      </w:r>
      <w:r w:rsidRPr="00B36BE6">
        <w:rPr>
          <w:bCs/>
        </w:rPr>
        <w:t>earning studies that include clinicians and expert knowledge in the model development process</w:t>
      </w:r>
    </w:p>
    <w:p w14:paraId="17B90B51" w14:textId="77777777" w:rsidR="002B3C34" w:rsidRPr="00B36BE6" w:rsidRDefault="00441494" w:rsidP="00FE5E54">
      <w:pPr>
        <w:pStyle w:val="ListParagraph"/>
        <w:numPr>
          <w:ilvl w:val="0"/>
          <w:numId w:val="10"/>
        </w:numPr>
      </w:pPr>
      <w:r w:rsidRPr="00B36BE6">
        <w:t>S</w:t>
      </w:r>
      <w:r w:rsidR="00BB6C57" w:rsidRPr="00B36BE6">
        <w:t>hift outcome evaluation towards patient-centred outcomes, including increased attention to longer-term mental disorders and quality-of-life in the ICU an</w:t>
      </w:r>
      <w:r w:rsidR="002B3C34" w:rsidRPr="00B36BE6">
        <w:t>d beyond.</w:t>
      </w:r>
      <w:r w:rsidR="00BB6C57" w:rsidRPr="00B36BE6">
        <w:t xml:space="preserve"> </w:t>
      </w:r>
    </w:p>
    <w:p w14:paraId="1BF1AB62" w14:textId="77777777" w:rsidR="002B3C34" w:rsidRPr="00B36BE6" w:rsidRDefault="002B3C34" w:rsidP="00FE5E54">
      <w:pPr>
        <w:pStyle w:val="ListParagraph"/>
        <w:numPr>
          <w:ilvl w:val="0"/>
          <w:numId w:val="10"/>
        </w:numPr>
      </w:pPr>
      <w:r w:rsidRPr="00B36BE6">
        <w:t>I</w:t>
      </w:r>
      <w:r w:rsidR="00BB6C57" w:rsidRPr="00B36BE6">
        <w:t xml:space="preserve">mprove counselling and information of patients and families regarding their prognosis, subsequently increasing the main stakeholders’ involvement in the </w:t>
      </w:r>
      <w:r w:rsidR="007F7CE4" w:rsidRPr="00B36BE6">
        <w:t>decision-making</w:t>
      </w:r>
      <w:r w:rsidR="00BB6C57" w:rsidRPr="00B36BE6">
        <w:t xml:space="preserve"> process regarding treatment</w:t>
      </w:r>
      <w:r w:rsidRPr="00B36BE6">
        <w:t xml:space="preserve"> continuation and/or cessation.</w:t>
      </w:r>
    </w:p>
    <w:p w14:paraId="1D99ADF3" w14:textId="3ED2FF83" w:rsidR="007F7CE4" w:rsidRPr="00B36BE6" w:rsidRDefault="002B3C34" w:rsidP="00FE5E54">
      <w:pPr>
        <w:pStyle w:val="ListParagraph"/>
        <w:numPr>
          <w:ilvl w:val="0"/>
          <w:numId w:val="10"/>
        </w:numPr>
      </w:pPr>
      <w:r w:rsidRPr="00B36BE6">
        <w:t>C</w:t>
      </w:r>
      <w:r w:rsidR="00BB6C57" w:rsidRPr="00B36BE6">
        <w:t>hange and modernise daily ICU practice, by implementing the use of dynamic models for long-term outcome prognostication in patients with multimorbidity to assist clinicians in treatment decision</w:t>
      </w:r>
      <w:r w:rsidRPr="00B36BE6">
        <w:t>s.</w:t>
      </w:r>
    </w:p>
    <w:p w14:paraId="55DB111A" w14:textId="77777777" w:rsidR="00453307" w:rsidRPr="00B36BE6" w:rsidRDefault="00453307" w:rsidP="00D641D9"/>
    <w:p w14:paraId="21ED82DF" w14:textId="77777777" w:rsidR="00BD772B" w:rsidRPr="00B36BE6" w:rsidRDefault="00453307" w:rsidP="00CB1D1A">
      <w:pPr>
        <w:pStyle w:val="Heading4"/>
      </w:pPr>
      <w:r w:rsidRPr="00B36BE6">
        <w:t>Research infrastructure ambition</w:t>
      </w:r>
    </w:p>
    <w:p w14:paraId="1C382811" w14:textId="0FA04F54" w:rsidR="00923BE7" w:rsidRPr="00B36BE6" w:rsidRDefault="00923BE7" w:rsidP="00D641D9">
      <w:r w:rsidRPr="00B36BE6">
        <w:t xml:space="preserve">The </w:t>
      </w:r>
      <w:r w:rsidRPr="00B36BE6">
        <w:rPr>
          <w:rFonts w:eastAsia="Calibri"/>
        </w:rPr>
        <w:t xml:space="preserve">societal changes including demography, social issues, way of life, ageing, new behaviours, </w:t>
      </w:r>
      <w:r w:rsidRPr="00B36BE6">
        <w:t>increasing comorbidities and the societal needs for health care resources</w:t>
      </w:r>
      <w:r w:rsidR="0085664C" w:rsidRPr="00B36BE6">
        <w:t xml:space="preserve"> urge to create an infrastructure for research that is dynamic and adaptive. We cannot foresee changes needed to optimise research and therefore we want to create a structure that is lasting. Some main characteristics of the infrastructure have been identified</w:t>
      </w:r>
      <w:r w:rsidRPr="00B36BE6">
        <w:t>.</w:t>
      </w:r>
    </w:p>
    <w:p w14:paraId="2D5AAD48" w14:textId="43F9C76B" w:rsidR="00923BE7" w:rsidRPr="00B36BE6" w:rsidRDefault="00923BE7" w:rsidP="00923BE7">
      <w:pPr>
        <w:pStyle w:val="Heading5"/>
      </w:pPr>
      <w:r w:rsidRPr="00B36BE6">
        <w:t xml:space="preserve">Dynamic </w:t>
      </w:r>
      <w:r w:rsidR="00B46B6D" w:rsidRPr="00B36BE6">
        <w:t>in- and exclusion of variables</w:t>
      </w:r>
    </w:p>
    <w:p w14:paraId="5619FEB9" w14:textId="33AA584E" w:rsidR="0085664C" w:rsidRPr="00B36BE6" w:rsidRDefault="00B46B6D" w:rsidP="00B46B6D">
      <w:r w:rsidRPr="00B36BE6">
        <w:t xml:space="preserve">The infrastructure should allow to add variables that showed to be promising in other cohorts or from basic research and variables that showed to be redundant. Both adding and retracting variables allows for focussed data retrieval and makes participation as feasible as possible. </w:t>
      </w:r>
      <w:r w:rsidR="006233C4" w:rsidRPr="00B36BE6">
        <w:t>For this purpose, r</w:t>
      </w:r>
      <w:r w:rsidR="00453307" w:rsidRPr="00B36BE6">
        <w:t xml:space="preserve">apid identification and validation using established multinational collaborative ICU research </w:t>
      </w:r>
      <w:r w:rsidR="007F7CE4" w:rsidRPr="00B36BE6">
        <w:t>infrastructure</w:t>
      </w:r>
      <w:r w:rsidR="006233C4" w:rsidRPr="00B36BE6">
        <w:t xml:space="preserve"> is considered necessary</w:t>
      </w:r>
      <w:r w:rsidR="007F7CE4" w:rsidRPr="00B36BE6">
        <w:t>.</w:t>
      </w:r>
      <w:r w:rsidR="00453307" w:rsidRPr="00B36BE6">
        <w:t xml:space="preserve"> </w:t>
      </w:r>
      <w:r w:rsidR="00453307" w:rsidRPr="00B36BE6">
        <w:rPr>
          <w:bCs/>
        </w:rPr>
        <w:t>Structured variable pre-processing protocols for all different types of data collected before, in, and after ICU so as to increase the predictive performance of diagnostic and prognostic algorithms</w:t>
      </w:r>
      <w:r w:rsidR="00BB6C57" w:rsidRPr="00B36BE6">
        <w:rPr>
          <w:bCs/>
        </w:rPr>
        <w:t>.</w:t>
      </w:r>
      <w:r w:rsidR="00BB6C57" w:rsidRPr="00B36BE6">
        <w:rPr>
          <w:color w:val="000000"/>
        </w:rPr>
        <w:t xml:space="preserve"> </w:t>
      </w:r>
    </w:p>
    <w:p w14:paraId="4F594B8F" w14:textId="77777777" w:rsidR="00923BE7" w:rsidRPr="00B36BE6" w:rsidRDefault="00923BE7" w:rsidP="00923BE7">
      <w:pPr>
        <w:pStyle w:val="Heading5"/>
      </w:pPr>
      <w:r w:rsidRPr="00B36BE6">
        <w:t>Dynamic inclusion of SMEs</w:t>
      </w:r>
    </w:p>
    <w:p w14:paraId="2FB486DD" w14:textId="2EF2769C" w:rsidR="00923BE7" w:rsidRPr="00B36BE6" w:rsidRDefault="00923BE7" w:rsidP="00923BE7">
      <w:r w:rsidRPr="00B36BE6">
        <w:lastRenderedPageBreak/>
        <w:t>Research fields can progress and change rapidly, the scientific questions most likely will change during the course of this 5-year project and there is no doubt that new or better analysis techniques will become available. Involving small innovating (biotech) companies will both promote such new initiatives as well as create a flexible research environment. HEALICS will utilize such dynamic SMEs relevant to specific field of expertise (including those for the genetic, epigenetic, biomarker, data management, ….). This inclusion of selected SMEs, whenever appropriate as decided in the Executive &amp; Management Board, is to be implemented in full agreement with the Intellectual Property agreement of HEALICS and,</w:t>
      </w:r>
      <w:r w:rsidR="00F91AFF" w:rsidRPr="00B36BE6">
        <w:t xml:space="preserve"> especially in cases where the</w:t>
      </w:r>
      <w:r w:rsidRPr="00B36BE6">
        <w:t xml:space="preserve"> expertise</w:t>
      </w:r>
      <w:r w:rsidR="00061B5E" w:rsidRPr="00B36BE6">
        <w:t xml:space="preserve"> is</w:t>
      </w:r>
      <w:r w:rsidRPr="00B36BE6">
        <w:t xml:space="preserve"> not covered by members in the consortium. Several … partners have reserved part of their budgets to be able to react swiftly on upcoming research demands. This is in line with the goal that the funding mechanism for any additional SMEs can be covered in annual budget updates. The consortium has a wide contact network with SMEs from collaborations close by academia and through the ESICM network.</w:t>
      </w:r>
    </w:p>
    <w:p w14:paraId="55A5EE7F" w14:textId="55AB4D94" w:rsidR="00B46B6D" w:rsidRPr="00B36BE6" w:rsidRDefault="00B46B6D" w:rsidP="00923BE7"/>
    <w:p w14:paraId="2A1630A2" w14:textId="77777777" w:rsidR="00B46B6D" w:rsidRPr="00B36BE6" w:rsidRDefault="00B46B6D" w:rsidP="00B46B6D">
      <w:pPr>
        <w:rPr>
          <w:color w:val="000000"/>
        </w:rPr>
      </w:pPr>
      <w:r w:rsidRPr="00B36BE6">
        <w:rPr>
          <w:color w:val="000000"/>
        </w:rPr>
        <w:t>By the end of the project, there will be a research platform in which all data and algorithms are integrated, and new data and analyses can be added after the project has been finished; in other words, there will be a sustainable solution.</w:t>
      </w:r>
    </w:p>
    <w:p w14:paraId="305481DB" w14:textId="5FB6A991" w:rsidR="00B46B6D" w:rsidRPr="00B36BE6" w:rsidRDefault="003577AF" w:rsidP="00B46B6D">
      <w:pPr>
        <w:pStyle w:val="ListParagraph"/>
        <w:numPr>
          <w:ilvl w:val="0"/>
          <w:numId w:val="10"/>
        </w:numPr>
      </w:pPr>
      <w:r w:rsidRPr="00B36BE6">
        <w:t>HEALICS will e</w:t>
      </w:r>
      <w:r w:rsidR="00B46B6D" w:rsidRPr="00B36BE6">
        <w:t>stablish an EU platform for shared cohort/registry of data, with data open for analyses and future research on critically ill patients providing timely answers to various research questions by machine learning techniques.</w:t>
      </w:r>
    </w:p>
    <w:p w14:paraId="31FD416F" w14:textId="77777777" w:rsidR="003577AF" w:rsidRPr="00B36BE6" w:rsidRDefault="003577AF" w:rsidP="00B46B6D">
      <w:pPr>
        <w:pStyle w:val="ListParagraph"/>
        <w:numPr>
          <w:ilvl w:val="0"/>
          <w:numId w:val="10"/>
        </w:numPr>
      </w:pPr>
      <w:r w:rsidRPr="00B36BE6">
        <w:t xml:space="preserve">The results of HEALICS and other observational studies can be used to optimise the design of clinical trials. </w:t>
      </w:r>
    </w:p>
    <w:p w14:paraId="69C56AEF" w14:textId="0247113C" w:rsidR="003577AF" w:rsidRPr="00B36BE6" w:rsidRDefault="003577AF" w:rsidP="003577AF">
      <w:pPr>
        <w:pStyle w:val="ListParagraph"/>
        <w:numPr>
          <w:ilvl w:val="1"/>
          <w:numId w:val="10"/>
        </w:numPr>
      </w:pPr>
      <w:r w:rsidRPr="00B36BE6">
        <w:t xml:space="preserve">By identifying multiple clusters trials should enrol and randomise patients across multiple clusters, i.e. </w:t>
      </w:r>
      <w:r w:rsidR="00DB2421" w:rsidRPr="00B36BE6">
        <w:t>stratification</w:t>
      </w:r>
      <w:r w:rsidRPr="00B36BE6">
        <w:t>. As different groups of patients progress through the trial, their response to interventions in different biomarker-defined groups triggers, via pre-specified Bayesian models, adaptations in the randomisation scheme (response-adaptive randomisation). These rules allow the trial to reduce exposure of patient subgroups that may be harmed by the treatment and improve trial efficiency.</w:t>
      </w:r>
    </w:p>
    <w:p w14:paraId="53B38C32" w14:textId="77777777" w:rsidR="00B46B6D" w:rsidRPr="00B36BE6" w:rsidRDefault="00B46B6D" w:rsidP="00923BE7"/>
    <w:p w14:paraId="52226C95" w14:textId="534F7C46" w:rsidR="00BD772B" w:rsidRPr="00B36BE6" w:rsidRDefault="00BD772B">
      <w:r w:rsidRPr="00B36BE6">
        <w:br w:type="page"/>
      </w:r>
    </w:p>
    <w:tbl>
      <w:tblPr>
        <w:tblW w:w="5000" w:type="pct"/>
        <w:tblBorders>
          <w:top w:val="nil"/>
          <w:left w:val="nil"/>
          <w:bottom w:val="nil"/>
          <w:right w:val="nil"/>
        </w:tblBorders>
        <w:tblLook w:val="0000" w:firstRow="0" w:lastRow="0" w:firstColumn="0" w:lastColumn="0" w:noHBand="0" w:noVBand="0"/>
      </w:tblPr>
      <w:tblGrid>
        <w:gridCol w:w="9073"/>
      </w:tblGrid>
      <w:tr w:rsidR="004565D8" w:rsidRPr="00B36BE6" w14:paraId="6C0EBA11" w14:textId="77777777" w:rsidTr="00BD772B">
        <w:trPr>
          <w:trHeight w:val="57"/>
        </w:trPr>
        <w:tc>
          <w:tcPr>
            <w:tcW w:w="5000" w:type="pct"/>
          </w:tcPr>
          <w:p w14:paraId="7DB2FD96" w14:textId="439C902E" w:rsidR="002643A5" w:rsidRPr="00B36BE6" w:rsidRDefault="00343690" w:rsidP="00D641D9">
            <w:pPr>
              <w:rPr>
                <w:color w:val="FF0000"/>
              </w:rPr>
            </w:pPr>
            <w:r w:rsidRPr="00B36BE6">
              <w:rPr>
                <w:color w:val="FF0000"/>
              </w:rPr>
              <w:lastRenderedPageBreak/>
              <w:t xml:space="preserve">Table x. </w:t>
            </w:r>
          </w:p>
          <w:tbl>
            <w:tblPr>
              <w:tblStyle w:val="TableGrid1"/>
              <w:tblW w:w="5000" w:type="pct"/>
              <w:shd w:val="clear" w:color="auto" w:fill="F2F2F2" w:themeFill="background1" w:themeFillShade="F2"/>
              <w:tblLook w:val="04A0" w:firstRow="1" w:lastRow="0" w:firstColumn="1" w:lastColumn="0" w:noHBand="0" w:noVBand="1"/>
            </w:tblPr>
            <w:tblGrid>
              <w:gridCol w:w="2949"/>
              <w:gridCol w:w="2950"/>
              <w:gridCol w:w="2948"/>
            </w:tblGrid>
            <w:tr w:rsidR="00F4402E" w:rsidRPr="00B36BE6" w14:paraId="12C1F112" w14:textId="77777777" w:rsidTr="00441494">
              <w:trPr>
                <w:trHeight w:val="680"/>
              </w:trPr>
              <w:tc>
                <w:tcPr>
                  <w:tcW w:w="1667" w:type="pct"/>
                  <w:shd w:val="clear" w:color="auto" w:fill="F2F2F2" w:themeFill="background1" w:themeFillShade="F2"/>
                </w:tcPr>
                <w:p w14:paraId="56B74CD7" w14:textId="77777777" w:rsidR="00F4402E" w:rsidRPr="00B36BE6" w:rsidRDefault="00F4402E" w:rsidP="00441494">
                  <w:pPr>
                    <w:jc w:val="left"/>
                    <w:rPr>
                      <w:rFonts w:ascii="Times New Roman" w:hAnsi="Times New Roman"/>
                      <w:szCs w:val="22"/>
                    </w:rPr>
                  </w:pPr>
                </w:p>
              </w:tc>
              <w:tc>
                <w:tcPr>
                  <w:tcW w:w="1667" w:type="pct"/>
                  <w:shd w:val="clear" w:color="auto" w:fill="F2F2F2" w:themeFill="background1" w:themeFillShade="F2"/>
                </w:tcPr>
                <w:p w14:paraId="4A5BD4B8" w14:textId="3A6EF7A4" w:rsidR="00F4402E" w:rsidRPr="00B36BE6" w:rsidRDefault="00F4402E" w:rsidP="00441494">
                  <w:pPr>
                    <w:jc w:val="left"/>
                    <w:rPr>
                      <w:rFonts w:ascii="Times New Roman" w:hAnsi="Times New Roman"/>
                      <w:b/>
                      <w:szCs w:val="22"/>
                    </w:rPr>
                  </w:pPr>
                  <w:r w:rsidRPr="00B36BE6">
                    <w:rPr>
                      <w:rFonts w:ascii="Times New Roman" w:hAnsi="Times New Roman"/>
                      <w:b/>
                      <w:i/>
                      <w:iCs/>
                      <w:szCs w:val="22"/>
                    </w:rPr>
                    <w:t>Current state</w:t>
                  </w:r>
                </w:p>
              </w:tc>
              <w:tc>
                <w:tcPr>
                  <w:tcW w:w="1666" w:type="pct"/>
                  <w:shd w:val="clear" w:color="auto" w:fill="F2F2F2" w:themeFill="background1" w:themeFillShade="F2"/>
                </w:tcPr>
                <w:p w14:paraId="556159E1" w14:textId="2B1FA0DD" w:rsidR="00F4402E" w:rsidRPr="00B36BE6" w:rsidRDefault="00F4402E" w:rsidP="00441494">
                  <w:pPr>
                    <w:jc w:val="left"/>
                    <w:rPr>
                      <w:rFonts w:ascii="Times New Roman" w:hAnsi="Times New Roman"/>
                      <w:b/>
                      <w:szCs w:val="22"/>
                    </w:rPr>
                  </w:pPr>
                  <w:r w:rsidRPr="00B36BE6">
                    <w:rPr>
                      <w:rFonts w:ascii="Times New Roman" w:hAnsi="Times New Roman"/>
                      <w:b/>
                      <w:i/>
                      <w:iCs/>
                      <w:szCs w:val="22"/>
                    </w:rPr>
                    <w:t>Envisioned future</w:t>
                  </w:r>
                </w:p>
              </w:tc>
            </w:tr>
            <w:tr w:rsidR="00571986" w:rsidRPr="00B36BE6" w14:paraId="79D238E0" w14:textId="77777777" w:rsidTr="00441494">
              <w:trPr>
                <w:trHeight w:val="680"/>
              </w:trPr>
              <w:tc>
                <w:tcPr>
                  <w:tcW w:w="5000" w:type="pct"/>
                  <w:gridSpan w:val="3"/>
                  <w:shd w:val="clear" w:color="auto" w:fill="F2F2F2" w:themeFill="background1" w:themeFillShade="F2"/>
                </w:tcPr>
                <w:p w14:paraId="723BC3C4" w14:textId="5DC68C21" w:rsidR="00571986" w:rsidRPr="00B36BE6" w:rsidRDefault="00571986" w:rsidP="00441494">
                  <w:pPr>
                    <w:jc w:val="left"/>
                    <w:rPr>
                      <w:rFonts w:ascii="Times New Roman" w:hAnsi="Times New Roman"/>
                      <w:b/>
                      <w:i/>
                      <w:szCs w:val="22"/>
                    </w:rPr>
                  </w:pPr>
                  <w:r w:rsidRPr="00B36BE6">
                    <w:rPr>
                      <w:rFonts w:ascii="Times New Roman" w:hAnsi="Times New Roman"/>
                      <w:b/>
                      <w:i/>
                      <w:szCs w:val="22"/>
                    </w:rPr>
                    <w:t>Clinical practice</w:t>
                  </w:r>
                </w:p>
              </w:tc>
            </w:tr>
            <w:tr w:rsidR="00F4402E" w:rsidRPr="00B36BE6" w14:paraId="32D8BEAC" w14:textId="77777777" w:rsidTr="00441494">
              <w:trPr>
                <w:trHeight w:val="680"/>
              </w:trPr>
              <w:tc>
                <w:tcPr>
                  <w:tcW w:w="1667" w:type="pct"/>
                  <w:shd w:val="clear" w:color="auto" w:fill="F2F2F2" w:themeFill="background1" w:themeFillShade="F2"/>
                </w:tcPr>
                <w:p w14:paraId="10DCE130"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Numbers of variables </w:t>
                  </w:r>
                </w:p>
              </w:tc>
              <w:tc>
                <w:tcPr>
                  <w:tcW w:w="1667" w:type="pct"/>
                  <w:shd w:val="clear" w:color="auto" w:fill="F2F2F2" w:themeFill="background1" w:themeFillShade="F2"/>
                </w:tcPr>
                <w:p w14:paraId="04B7B300"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Large amount of all variables available </w:t>
                  </w:r>
                </w:p>
              </w:tc>
              <w:tc>
                <w:tcPr>
                  <w:tcW w:w="1666" w:type="pct"/>
                  <w:shd w:val="clear" w:color="auto" w:fill="F2F2F2" w:themeFill="background1" w:themeFillShade="F2"/>
                </w:tcPr>
                <w:p w14:paraId="165AC232"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Reduced number of key-variables </w:t>
                  </w:r>
                </w:p>
              </w:tc>
            </w:tr>
            <w:tr w:rsidR="00F4402E" w:rsidRPr="00B36BE6" w14:paraId="0A5D1B51" w14:textId="77777777" w:rsidTr="00441494">
              <w:trPr>
                <w:trHeight w:val="680"/>
              </w:trPr>
              <w:tc>
                <w:tcPr>
                  <w:tcW w:w="1667" w:type="pct"/>
                  <w:shd w:val="clear" w:color="auto" w:fill="F2F2F2" w:themeFill="background1" w:themeFillShade="F2"/>
                </w:tcPr>
                <w:p w14:paraId="4017A367"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Clinical interpretation </w:t>
                  </w:r>
                </w:p>
              </w:tc>
              <w:tc>
                <w:tcPr>
                  <w:tcW w:w="1667" w:type="pct"/>
                  <w:shd w:val="clear" w:color="auto" w:fill="F2F2F2" w:themeFill="background1" w:themeFillShade="F2"/>
                </w:tcPr>
                <w:p w14:paraId="65E474DE"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Clinical judgment of all variables </w:t>
                  </w:r>
                </w:p>
              </w:tc>
              <w:tc>
                <w:tcPr>
                  <w:tcW w:w="1666" w:type="pct"/>
                  <w:shd w:val="clear" w:color="auto" w:fill="F2F2F2" w:themeFill="background1" w:themeFillShade="F2"/>
                </w:tcPr>
                <w:p w14:paraId="0864494F"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Emphasise relevant variables </w:t>
                  </w:r>
                </w:p>
              </w:tc>
            </w:tr>
            <w:tr w:rsidR="00F4402E" w:rsidRPr="00B36BE6" w14:paraId="6D511736" w14:textId="77777777" w:rsidTr="00441494">
              <w:trPr>
                <w:trHeight w:val="680"/>
              </w:trPr>
              <w:tc>
                <w:tcPr>
                  <w:tcW w:w="1667" w:type="pct"/>
                  <w:shd w:val="clear" w:color="auto" w:fill="F2F2F2" w:themeFill="background1" w:themeFillShade="F2"/>
                </w:tcPr>
                <w:p w14:paraId="30EDAE12"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Patient characterisation </w:t>
                  </w:r>
                </w:p>
              </w:tc>
              <w:tc>
                <w:tcPr>
                  <w:tcW w:w="1667" w:type="pct"/>
                  <w:shd w:val="clear" w:color="auto" w:fill="F2F2F2" w:themeFill="background1" w:themeFillShade="F2"/>
                </w:tcPr>
                <w:p w14:paraId="293BB27F"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Based on symptoms, signs and syndromes </w:t>
                  </w:r>
                </w:p>
              </w:tc>
              <w:tc>
                <w:tcPr>
                  <w:tcW w:w="1666" w:type="pct"/>
                  <w:shd w:val="clear" w:color="auto" w:fill="F2F2F2" w:themeFill="background1" w:themeFillShade="F2"/>
                </w:tcPr>
                <w:p w14:paraId="723B7053"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Based on causal mechanisms </w:t>
                  </w:r>
                </w:p>
              </w:tc>
            </w:tr>
            <w:tr w:rsidR="00F4402E" w:rsidRPr="00B36BE6" w14:paraId="0D606D12" w14:textId="77777777" w:rsidTr="00441494">
              <w:trPr>
                <w:trHeight w:val="680"/>
              </w:trPr>
              <w:tc>
                <w:tcPr>
                  <w:tcW w:w="1667" w:type="pct"/>
                  <w:shd w:val="clear" w:color="auto" w:fill="F2F2F2" w:themeFill="background1" w:themeFillShade="F2"/>
                </w:tcPr>
                <w:p w14:paraId="5AF46495" w14:textId="56B7E11D" w:rsidR="00F4402E" w:rsidRPr="00B36BE6" w:rsidRDefault="00857B4E" w:rsidP="00441494">
                  <w:pPr>
                    <w:jc w:val="left"/>
                    <w:rPr>
                      <w:rFonts w:ascii="Times New Roman" w:hAnsi="Times New Roman"/>
                      <w:color w:val="FF0000"/>
                      <w:szCs w:val="22"/>
                    </w:rPr>
                  </w:pPr>
                  <w:r w:rsidRPr="00B36BE6">
                    <w:rPr>
                      <w:rFonts w:ascii="Times New Roman" w:hAnsi="Times New Roman"/>
                      <w:szCs w:val="22"/>
                    </w:rPr>
                    <w:t xml:space="preserve">Biomarker </w:t>
                  </w:r>
                  <w:r w:rsidR="00F4402E" w:rsidRPr="00B36BE6">
                    <w:rPr>
                      <w:rFonts w:ascii="Times New Roman" w:hAnsi="Times New Roman"/>
                      <w:szCs w:val="22"/>
                    </w:rPr>
                    <w:t xml:space="preserve">patient characterisation </w:t>
                  </w:r>
                </w:p>
              </w:tc>
              <w:tc>
                <w:tcPr>
                  <w:tcW w:w="1667" w:type="pct"/>
                  <w:shd w:val="clear" w:color="auto" w:fill="F2F2F2" w:themeFill="background1" w:themeFillShade="F2"/>
                </w:tcPr>
                <w:p w14:paraId="6CC38C9B"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Not used in clinical practice </w:t>
                  </w:r>
                </w:p>
              </w:tc>
              <w:tc>
                <w:tcPr>
                  <w:tcW w:w="1666" w:type="pct"/>
                  <w:shd w:val="clear" w:color="auto" w:fill="F2F2F2" w:themeFill="background1" w:themeFillShade="F2"/>
                </w:tcPr>
                <w:p w14:paraId="24F60667"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Each patient </w:t>
                  </w:r>
                </w:p>
              </w:tc>
            </w:tr>
            <w:tr w:rsidR="00F4402E" w:rsidRPr="00B36BE6" w14:paraId="0FDECF67" w14:textId="77777777" w:rsidTr="00441494">
              <w:trPr>
                <w:trHeight w:val="680"/>
              </w:trPr>
              <w:tc>
                <w:tcPr>
                  <w:tcW w:w="1667" w:type="pct"/>
                  <w:shd w:val="clear" w:color="auto" w:fill="F2F2F2" w:themeFill="background1" w:themeFillShade="F2"/>
                </w:tcPr>
                <w:p w14:paraId="4745023D"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Treatments </w:t>
                  </w:r>
                </w:p>
              </w:tc>
              <w:tc>
                <w:tcPr>
                  <w:tcW w:w="1667" w:type="pct"/>
                  <w:shd w:val="clear" w:color="auto" w:fill="F2F2F2" w:themeFill="background1" w:themeFillShade="F2"/>
                </w:tcPr>
                <w:p w14:paraId="3D73A890"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Usually ineffective; treatment based on expert opinion </w:t>
                  </w:r>
                </w:p>
              </w:tc>
              <w:tc>
                <w:tcPr>
                  <w:tcW w:w="1666" w:type="pct"/>
                  <w:shd w:val="clear" w:color="auto" w:fill="F2F2F2" w:themeFill="background1" w:themeFillShade="F2"/>
                </w:tcPr>
                <w:p w14:paraId="19168451"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Treatment based on causal mechanisms </w:t>
                  </w:r>
                </w:p>
              </w:tc>
            </w:tr>
            <w:tr w:rsidR="00F4402E" w:rsidRPr="00B36BE6" w14:paraId="3EF0404C" w14:textId="77777777" w:rsidTr="00441494">
              <w:trPr>
                <w:trHeight w:val="680"/>
              </w:trPr>
              <w:tc>
                <w:tcPr>
                  <w:tcW w:w="1667" w:type="pct"/>
                  <w:shd w:val="clear" w:color="auto" w:fill="F2F2F2" w:themeFill="background1" w:themeFillShade="F2"/>
                </w:tcPr>
                <w:p w14:paraId="71C749D4"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Counselling of patients/ families </w:t>
                  </w:r>
                </w:p>
              </w:tc>
              <w:tc>
                <w:tcPr>
                  <w:tcW w:w="1667" w:type="pct"/>
                  <w:shd w:val="clear" w:color="auto" w:fill="F2F2F2" w:themeFill="background1" w:themeFillShade="F2"/>
                </w:tcPr>
                <w:p w14:paraId="056838B0"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Average prognosis of ICU patients </w:t>
                  </w:r>
                </w:p>
              </w:tc>
              <w:tc>
                <w:tcPr>
                  <w:tcW w:w="1666" w:type="pct"/>
                  <w:shd w:val="clear" w:color="auto" w:fill="F2F2F2" w:themeFill="background1" w:themeFillShade="F2"/>
                </w:tcPr>
                <w:p w14:paraId="0A53765B" w14:textId="063C68F2"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Individual prognosis including mental outcome and </w:t>
                  </w:r>
                  <w:r w:rsidR="0039701B" w:rsidRPr="00B36BE6">
                    <w:rPr>
                      <w:rFonts w:ascii="Times New Roman" w:hAnsi="Times New Roman"/>
                      <w:szCs w:val="22"/>
                    </w:rPr>
                    <w:t>QoL</w:t>
                  </w:r>
                  <w:r w:rsidRPr="00B36BE6">
                    <w:rPr>
                      <w:rFonts w:ascii="Times New Roman" w:hAnsi="Times New Roman"/>
                      <w:szCs w:val="22"/>
                    </w:rPr>
                    <w:t xml:space="preserve"> </w:t>
                  </w:r>
                </w:p>
              </w:tc>
            </w:tr>
            <w:tr w:rsidR="00F4402E" w:rsidRPr="00B36BE6" w14:paraId="65D6667A" w14:textId="77777777" w:rsidTr="00441494">
              <w:trPr>
                <w:trHeight w:val="680"/>
              </w:trPr>
              <w:tc>
                <w:tcPr>
                  <w:tcW w:w="1667" w:type="pct"/>
                  <w:shd w:val="clear" w:color="auto" w:fill="F2F2F2" w:themeFill="background1" w:themeFillShade="F2"/>
                </w:tcPr>
                <w:p w14:paraId="21DF8924"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Intensivists early warning system </w:t>
                  </w:r>
                </w:p>
              </w:tc>
              <w:tc>
                <w:tcPr>
                  <w:tcW w:w="1667" w:type="pct"/>
                  <w:shd w:val="clear" w:color="auto" w:fill="F2F2F2" w:themeFill="background1" w:themeFillShade="F2"/>
                </w:tcPr>
                <w:p w14:paraId="179CE247"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Clinician expertise </w:t>
                  </w:r>
                </w:p>
              </w:tc>
              <w:tc>
                <w:tcPr>
                  <w:tcW w:w="1666" w:type="pct"/>
                  <w:shd w:val="clear" w:color="auto" w:fill="F2F2F2" w:themeFill="background1" w:themeFillShade="F2"/>
                </w:tcPr>
                <w:p w14:paraId="78A17A1B"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Dynamic tool for early warning </w:t>
                  </w:r>
                </w:p>
              </w:tc>
            </w:tr>
            <w:tr w:rsidR="00F4402E" w:rsidRPr="00B36BE6" w14:paraId="7B0F14A8" w14:textId="77777777" w:rsidTr="00441494">
              <w:trPr>
                <w:trHeight w:val="680"/>
              </w:trPr>
              <w:tc>
                <w:tcPr>
                  <w:tcW w:w="1667" w:type="pct"/>
                  <w:shd w:val="clear" w:color="auto" w:fill="F2F2F2" w:themeFill="background1" w:themeFillShade="F2"/>
                </w:tcPr>
                <w:p w14:paraId="6D263C25"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Treatment decisions </w:t>
                  </w:r>
                </w:p>
              </w:tc>
              <w:tc>
                <w:tcPr>
                  <w:tcW w:w="1667" w:type="pct"/>
                  <w:shd w:val="clear" w:color="auto" w:fill="F2F2F2" w:themeFill="background1" w:themeFillShade="F2"/>
                </w:tcPr>
                <w:p w14:paraId="6EDE51DF"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Based on clinicians’ expert opinions </w:t>
                  </w:r>
                </w:p>
              </w:tc>
              <w:tc>
                <w:tcPr>
                  <w:tcW w:w="1666" w:type="pct"/>
                  <w:shd w:val="clear" w:color="auto" w:fill="F2F2F2" w:themeFill="background1" w:themeFillShade="F2"/>
                </w:tcPr>
                <w:p w14:paraId="61F7D0B8"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Informed by patient-centred outcomes prognoses </w:t>
                  </w:r>
                </w:p>
              </w:tc>
            </w:tr>
            <w:tr w:rsidR="00571986" w:rsidRPr="00B36BE6" w14:paraId="0A87E3A6" w14:textId="77777777" w:rsidTr="00441494">
              <w:trPr>
                <w:trHeight w:val="680"/>
              </w:trPr>
              <w:tc>
                <w:tcPr>
                  <w:tcW w:w="5000" w:type="pct"/>
                  <w:gridSpan w:val="3"/>
                  <w:shd w:val="clear" w:color="auto" w:fill="F2F2F2" w:themeFill="background1" w:themeFillShade="F2"/>
                </w:tcPr>
                <w:p w14:paraId="4EBB8270" w14:textId="4F958B0B" w:rsidR="00571986" w:rsidRPr="00B36BE6" w:rsidRDefault="00571986" w:rsidP="00441494">
                  <w:pPr>
                    <w:jc w:val="left"/>
                    <w:rPr>
                      <w:rFonts w:ascii="Times New Roman" w:hAnsi="Times New Roman"/>
                      <w:b/>
                      <w:i/>
                      <w:szCs w:val="22"/>
                    </w:rPr>
                  </w:pPr>
                  <w:r w:rsidRPr="00B36BE6">
                    <w:rPr>
                      <w:rFonts w:ascii="Times New Roman" w:hAnsi="Times New Roman"/>
                      <w:b/>
                      <w:i/>
                      <w:szCs w:val="22"/>
                    </w:rPr>
                    <w:t>Research</w:t>
                  </w:r>
                </w:p>
              </w:tc>
            </w:tr>
            <w:tr w:rsidR="00F4402E" w:rsidRPr="00B36BE6" w14:paraId="550995F8" w14:textId="77777777" w:rsidTr="00441494">
              <w:trPr>
                <w:trHeight w:val="680"/>
              </w:trPr>
              <w:tc>
                <w:tcPr>
                  <w:tcW w:w="1667" w:type="pct"/>
                  <w:shd w:val="clear" w:color="auto" w:fill="F2F2F2" w:themeFill="background1" w:themeFillShade="F2"/>
                </w:tcPr>
                <w:p w14:paraId="1A350C6E"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Evaluated outcomes </w:t>
                  </w:r>
                </w:p>
              </w:tc>
              <w:tc>
                <w:tcPr>
                  <w:tcW w:w="1667" w:type="pct"/>
                  <w:shd w:val="clear" w:color="auto" w:fill="F2F2F2" w:themeFill="background1" w:themeFillShade="F2"/>
                </w:tcPr>
                <w:p w14:paraId="002AA97D"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(Short-term) mortality, length-of-stay, mechanical ventilation days, surrogate endpoints </w:t>
                  </w:r>
                </w:p>
              </w:tc>
              <w:tc>
                <w:tcPr>
                  <w:tcW w:w="1666" w:type="pct"/>
                  <w:shd w:val="clear" w:color="auto" w:fill="F2F2F2" w:themeFill="background1" w:themeFillShade="F2"/>
                </w:tcPr>
                <w:p w14:paraId="7FB4C57F" w14:textId="79A554DD" w:rsidR="00F4402E" w:rsidRPr="00B36BE6" w:rsidRDefault="0039701B" w:rsidP="00441494">
                  <w:pPr>
                    <w:jc w:val="left"/>
                    <w:rPr>
                      <w:rFonts w:ascii="Times New Roman" w:hAnsi="Times New Roman"/>
                      <w:color w:val="FF0000"/>
                      <w:szCs w:val="22"/>
                    </w:rPr>
                  </w:pPr>
                  <w:r w:rsidRPr="00B36BE6">
                    <w:rPr>
                      <w:rFonts w:ascii="Times New Roman" w:hAnsi="Times New Roman"/>
                      <w:szCs w:val="22"/>
                    </w:rPr>
                    <w:t>Long-term (1</w:t>
                  </w:r>
                  <w:r w:rsidR="00F4402E" w:rsidRPr="00B36BE6">
                    <w:rPr>
                      <w:rFonts w:ascii="Times New Roman" w:hAnsi="Times New Roman"/>
                      <w:szCs w:val="22"/>
                    </w:rPr>
                    <w:t xml:space="preserve">-year) non-mental, mental disorders (cognitive function), and </w:t>
                  </w:r>
                  <w:r w:rsidRPr="00B36BE6">
                    <w:rPr>
                      <w:rFonts w:ascii="Times New Roman" w:hAnsi="Times New Roman"/>
                      <w:szCs w:val="22"/>
                    </w:rPr>
                    <w:t>QoL</w:t>
                  </w:r>
                  <w:r w:rsidR="00F4402E" w:rsidRPr="00B36BE6">
                    <w:rPr>
                      <w:rFonts w:ascii="Times New Roman" w:hAnsi="Times New Roman"/>
                      <w:szCs w:val="22"/>
                    </w:rPr>
                    <w:t xml:space="preserve"> </w:t>
                  </w:r>
                </w:p>
              </w:tc>
            </w:tr>
            <w:tr w:rsidR="00F4402E" w:rsidRPr="00B36BE6" w14:paraId="3732CB21" w14:textId="77777777" w:rsidTr="00441494">
              <w:trPr>
                <w:trHeight w:val="680"/>
              </w:trPr>
              <w:tc>
                <w:tcPr>
                  <w:tcW w:w="1667" w:type="pct"/>
                  <w:shd w:val="clear" w:color="auto" w:fill="F2F2F2" w:themeFill="background1" w:themeFillShade="F2"/>
                </w:tcPr>
                <w:p w14:paraId="6BCB247B"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Research efforts </w:t>
                  </w:r>
                </w:p>
              </w:tc>
              <w:tc>
                <w:tcPr>
                  <w:tcW w:w="1667" w:type="pct"/>
                  <w:shd w:val="clear" w:color="auto" w:fill="F2F2F2" w:themeFill="background1" w:themeFillShade="F2"/>
                </w:tcPr>
                <w:p w14:paraId="6B437745"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Separate isolated efforts </w:t>
                  </w:r>
                </w:p>
              </w:tc>
              <w:tc>
                <w:tcPr>
                  <w:tcW w:w="1666" w:type="pct"/>
                  <w:shd w:val="clear" w:color="auto" w:fill="F2F2F2" w:themeFill="background1" w:themeFillShade="F2"/>
                </w:tcPr>
                <w:p w14:paraId="1643842F"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New international infrastructure </w:t>
                  </w:r>
                </w:p>
              </w:tc>
            </w:tr>
            <w:tr w:rsidR="00F4402E" w:rsidRPr="00B36BE6" w14:paraId="64C2BFD7" w14:textId="77777777" w:rsidTr="00441494">
              <w:trPr>
                <w:trHeight w:val="680"/>
              </w:trPr>
              <w:tc>
                <w:tcPr>
                  <w:tcW w:w="1667" w:type="pct"/>
                  <w:shd w:val="clear" w:color="auto" w:fill="F2F2F2" w:themeFill="background1" w:themeFillShade="F2"/>
                </w:tcPr>
                <w:p w14:paraId="32A7727A"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Data analysis </w:t>
                  </w:r>
                </w:p>
              </w:tc>
              <w:tc>
                <w:tcPr>
                  <w:tcW w:w="1667" w:type="pct"/>
                  <w:shd w:val="clear" w:color="auto" w:fill="F2F2F2" w:themeFill="background1" w:themeFillShade="F2"/>
                </w:tcPr>
                <w:p w14:paraId="5CDF82B8"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Univariate and multivariate modelling </w:t>
                  </w:r>
                </w:p>
              </w:tc>
              <w:tc>
                <w:tcPr>
                  <w:tcW w:w="1666" w:type="pct"/>
                  <w:shd w:val="clear" w:color="auto" w:fill="F2F2F2" w:themeFill="background1" w:themeFillShade="F2"/>
                </w:tcPr>
                <w:p w14:paraId="05A6A2DE"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Machine learning techniques </w:t>
                  </w:r>
                </w:p>
              </w:tc>
            </w:tr>
            <w:tr w:rsidR="00F4402E" w:rsidRPr="00B36BE6" w14:paraId="489F74CA" w14:textId="77777777" w:rsidTr="00441494">
              <w:trPr>
                <w:trHeight w:val="680"/>
              </w:trPr>
              <w:tc>
                <w:tcPr>
                  <w:tcW w:w="1667" w:type="pct"/>
                  <w:shd w:val="clear" w:color="auto" w:fill="F2F2F2" w:themeFill="background1" w:themeFillShade="F2"/>
                </w:tcPr>
                <w:p w14:paraId="1E4686DB"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From research question to answers </w:t>
                  </w:r>
                </w:p>
              </w:tc>
              <w:tc>
                <w:tcPr>
                  <w:tcW w:w="1667" w:type="pct"/>
                  <w:shd w:val="clear" w:color="auto" w:fill="F2F2F2" w:themeFill="background1" w:themeFillShade="F2"/>
                </w:tcPr>
                <w:p w14:paraId="12B03AAE"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Slow, due to lack of infrastructure </w:t>
                  </w:r>
                </w:p>
              </w:tc>
              <w:tc>
                <w:tcPr>
                  <w:tcW w:w="1666" w:type="pct"/>
                  <w:shd w:val="clear" w:color="auto" w:fill="F2F2F2" w:themeFill="background1" w:themeFillShade="F2"/>
                </w:tcPr>
                <w:p w14:paraId="0DC7E4C1"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Quick, due to living research structure </w:t>
                  </w:r>
                </w:p>
              </w:tc>
            </w:tr>
            <w:tr w:rsidR="00F4402E" w:rsidRPr="00B36BE6" w14:paraId="6270E3E1" w14:textId="77777777" w:rsidTr="00441494">
              <w:trPr>
                <w:trHeight w:val="680"/>
              </w:trPr>
              <w:tc>
                <w:tcPr>
                  <w:tcW w:w="1667" w:type="pct"/>
                  <w:shd w:val="clear" w:color="auto" w:fill="F2F2F2" w:themeFill="background1" w:themeFillShade="F2"/>
                </w:tcPr>
                <w:p w14:paraId="28503776"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ICU data connection </w:t>
                  </w:r>
                </w:p>
              </w:tc>
              <w:tc>
                <w:tcPr>
                  <w:tcW w:w="1667" w:type="pct"/>
                  <w:shd w:val="clear" w:color="auto" w:fill="F2F2F2" w:themeFill="background1" w:themeFillShade="F2"/>
                </w:tcPr>
                <w:p w14:paraId="286C67AF"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None existing </w:t>
                  </w:r>
                </w:p>
              </w:tc>
              <w:tc>
                <w:tcPr>
                  <w:tcW w:w="1666" w:type="pct"/>
                  <w:shd w:val="clear" w:color="auto" w:fill="F2F2F2" w:themeFill="background1" w:themeFillShade="F2"/>
                </w:tcPr>
                <w:p w14:paraId="61D278CB" w14:textId="3F0D8CAA" w:rsidR="00F4402E" w:rsidRPr="00B36BE6" w:rsidRDefault="003577AF" w:rsidP="00441494">
                  <w:pPr>
                    <w:jc w:val="left"/>
                    <w:rPr>
                      <w:rFonts w:ascii="Times New Roman" w:hAnsi="Times New Roman"/>
                      <w:color w:val="FF0000"/>
                      <w:szCs w:val="22"/>
                    </w:rPr>
                  </w:pPr>
                  <w:r w:rsidRPr="00B36BE6">
                    <w:rPr>
                      <w:rFonts w:ascii="Times New Roman" w:hAnsi="Times New Roman"/>
                      <w:szCs w:val="22"/>
                    </w:rPr>
                    <w:t>M</w:t>
                  </w:r>
                  <w:r w:rsidR="00F4402E" w:rsidRPr="00B36BE6">
                    <w:rPr>
                      <w:rFonts w:ascii="Times New Roman" w:hAnsi="Times New Roman"/>
                      <w:szCs w:val="22"/>
                    </w:rPr>
                    <w:t xml:space="preserve">ultinational </w:t>
                  </w:r>
                </w:p>
              </w:tc>
            </w:tr>
            <w:tr w:rsidR="00F4402E" w:rsidRPr="00B36BE6" w14:paraId="22273B28" w14:textId="77777777" w:rsidTr="00441494">
              <w:trPr>
                <w:trHeight w:val="680"/>
              </w:trPr>
              <w:tc>
                <w:tcPr>
                  <w:tcW w:w="1667" w:type="pct"/>
                  <w:shd w:val="clear" w:color="auto" w:fill="F2F2F2" w:themeFill="background1" w:themeFillShade="F2"/>
                </w:tcPr>
                <w:p w14:paraId="1FE30A4E"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Future randomised trials </w:t>
                  </w:r>
                </w:p>
              </w:tc>
              <w:tc>
                <w:tcPr>
                  <w:tcW w:w="1667" w:type="pct"/>
                  <w:shd w:val="clear" w:color="auto" w:fill="F2F2F2" w:themeFill="background1" w:themeFillShade="F2"/>
                </w:tcPr>
                <w:p w14:paraId="640F0476"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Pragmatic approach, including all patients, usually not informed by causal mechanisms </w:t>
                  </w:r>
                </w:p>
              </w:tc>
              <w:tc>
                <w:tcPr>
                  <w:tcW w:w="1666" w:type="pct"/>
                  <w:shd w:val="clear" w:color="auto" w:fill="F2F2F2" w:themeFill="background1" w:themeFillShade="F2"/>
                </w:tcPr>
                <w:p w14:paraId="2F2B1090" w14:textId="5BC41A5C"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Interventions targeted at causal mechanisms in ’characterised’ subpopulations </w:t>
                  </w:r>
                </w:p>
              </w:tc>
            </w:tr>
          </w:tbl>
          <w:p w14:paraId="50A52F27" w14:textId="4B3D4067" w:rsidR="004565D8" w:rsidRPr="00B36BE6" w:rsidRDefault="004565D8" w:rsidP="00D641D9"/>
        </w:tc>
      </w:tr>
    </w:tbl>
    <w:p w14:paraId="06B359EF" w14:textId="0DAC5FB5" w:rsidR="0019519E" w:rsidRPr="00B36BE6" w:rsidRDefault="00034D17" w:rsidP="00D641D9">
      <w:pPr>
        <w:pStyle w:val="Heading1"/>
      </w:pPr>
      <w:bookmarkStart w:id="36" w:name="_Toc3735389"/>
      <w:r w:rsidRPr="00B36BE6">
        <w:lastRenderedPageBreak/>
        <w:t>2.</w:t>
      </w:r>
      <w:r w:rsidRPr="00B36BE6">
        <w:tab/>
        <w:t>Impact</w:t>
      </w:r>
      <w:bookmarkEnd w:id="36"/>
    </w:p>
    <w:p w14:paraId="320C0057" w14:textId="77777777" w:rsidR="00C909A0" w:rsidRPr="00B36BE6" w:rsidRDefault="00C909A0" w:rsidP="00D641D9">
      <w:pPr>
        <w:pStyle w:val="Heading2"/>
      </w:pPr>
    </w:p>
    <w:p w14:paraId="298DE5BD" w14:textId="07DC85F7" w:rsidR="00D45017" w:rsidRPr="00B36BE6" w:rsidRDefault="00034D17" w:rsidP="00D641D9">
      <w:pPr>
        <w:pStyle w:val="Heading2"/>
      </w:pPr>
      <w:bookmarkStart w:id="37" w:name="_Toc3735390"/>
      <w:r w:rsidRPr="00B36BE6">
        <w:t>2.1</w:t>
      </w:r>
      <w:r w:rsidRPr="00B36BE6">
        <w:tab/>
      </w:r>
      <w:r w:rsidR="00D64048" w:rsidRPr="00B36BE6">
        <w:t>E</w:t>
      </w:r>
      <w:r w:rsidRPr="00B36BE6">
        <w:t>xpected impacts</w:t>
      </w:r>
      <w:bookmarkEnd w:id="37"/>
      <w:r w:rsidRPr="00B36BE6">
        <w:t xml:space="preserve"> </w:t>
      </w:r>
    </w:p>
    <w:p w14:paraId="21145241" w14:textId="530E2D73" w:rsidR="00C8748F" w:rsidRPr="00B36BE6" w:rsidRDefault="00C8748F" w:rsidP="00D641D9">
      <w:r w:rsidRPr="00B36BE6">
        <w:rPr>
          <w:noProof/>
          <w:lang w:val="nl-NL" w:eastAsia="nl-NL"/>
        </w:rPr>
        <mc:AlternateContent>
          <mc:Choice Requires="wps">
            <w:drawing>
              <wp:anchor distT="0" distB="0" distL="114300" distR="114300" simplePos="0" relativeHeight="251668480" behindDoc="0" locked="0" layoutInCell="1" allowOverlap="1" wp14:anchorId="13716104" wp14:editId="27F4D774">
                <wp:simplePos x="0" y="0"/>
                <wp:positionH relativeFrom="column">
                  <wp:posOffset>-11883</wp:posOffset>
                </wp:positionH>
                <wp:positionV relativeFrom="paragraph">
                  <wp:posOffset>601465</wp:posOffset>
                </wp:positionV>
                <wp:extent cx="5842635" cy="2035175"/>
                <wp:effectExtent l="0" t="0" r="12065" b="18415"/>
                <wp:wrapSquare wrapText="bothSides"/>
                <wp:docPr id="2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635" cy="2035175"/>
                        </a:xfrm>
                        <a:prstGeom prst="rect">
                          <a:avLst/>
                        </a:prstGeom>
                        <a:solidFill>
                          <a:schemeClr val="bg1">
                            <a:lumMod val="95000"/>
                          </a:schemeClr>
                        </a:solidFill>
                        <a:ln w="12700">
                          <a:solidFill>
                            <a:schemeClr val="bg1">
                              <a:lumMod val="50000"/>
                            </a:schemeClr>
                          </a:solidFill>
                          <a:miter lim="800000"/>
                          <a:headEnd/>
                          <a:tailEnd/>
                        </a:ln>
                      </wps:spPr>
                      <wps:txbx>
                        <w:txbxContent>
                          <w:p w14:paraId="23A44402" w14:textId="60521657" w:rsidR="006B0AA7" w:rsidRPr="00346A4F" w:rsidRDefault="006B0AA7" w:rsidP="00C8748F">
                            <w:pPr>
                              <w:rPr>
                                <w:rStyle w:val="Emphasis"/>
                              </w:rPr>
                            </w:pPr>
                            <w:r w:rsidRPr="00346A4F">
                              <w:rPr>
                                <w:rStyle w:val="Emphasis"/>
                              </w:rPr>
                              <w:t xml:space="preserve">The expected impacts of HEALICS is to identify causative mechanisms of multimorbidity in the heterogeneous, critically ill ICU patient population </w:t>
                            </w:r>
                            <w:r>
                              <w:rPr>
                                <w:rStyle w:val="Emphasis"/>
                              </w:rPr>
                              <w:t>are</w:t>
                            </w:r>
                            <w:r w:rsidRPr="00346A4F">
                              <w:rPr>
                                <w:rStyle w:val="Emphasis"/>
                              </w:rPr>
                              <w:t>:</w:t>
                            </w:r>
                          </w:p>
                          <w:p w14:paraId="6FD1C3A3" w14:textId="0D4C86E9" w:rsidR="006B0AA7" w:rsidRPr="00346A4F" w:rsidRDefault="006B0AA7" w:rsidP="00FE5E54">
                            <w:pPr>
                              <w:pStyle w:val="ListParagraph"/>
                              <w:numPr>
                                <w:ilvl w:val="0"/>
                                <w:numId w:val="38"/>
                              </w:numPr>
                              <w:rPr>
                                <w:rStyle w:val="Emphasis"/>
                              </w:rPr>
                            </w:pPr>
                            <w:r w:rsidRPr="00346A4F">
                              <w:rPr>
                                <w:rStyle w:val="Emphasis"/>
                              </w:rPr>
                              <w:t xml:space="preserve">to </w:t>
                            </w:r>
                            <w:r>
                              <w:rPr>
                                <w:rStyle w:val="Emphasis"/>
                              </w:rPr>
                              <w:t xml:space="preserve">identify key variables for diagnostics, guide interventions and prognostication. </w:t>
                            </w:r>
                          </w:p>
                          <w:p w14:paraId="163065E3" w14:textId="77777777" w:rsidR="006B0AA7" w:rsidRDefault="006B0AA7" w:rsidP="000B7499">
                            <w:pPr>
                              <w:pStyle w:val="ListParagraph"/>
                              <w:numPr>
                                <w:ilvl w:val="0"/>
                                <w:numId w:val="38"/>
                              </w:numPr>
                              <w:rPr>
                                <w:rStyle w:val="Emphasis"/>
                              </w:rPr>
                            </w:pPr>
                            <w:r>
                              <w:rPr>
                                <w:rStyle w:val="Emphasis"/>
                              </w:rPr>
                              <w:t>to identify biomarkers and (epi)genetic markers for more accurate and earlier diagnosis and prognosis.</w:t>
                            </w:r>
                          </w:p>
                          <w:p w14:paraId="7852EA62" w14:textId="2813AF14" w:rsidR="006B0AA7" w:rsidRPr="000B7499" w:rsidRDefault="006B0AA7" w:rsidP="000B7499">
                            <w:pPr>
                              <w:pStyle w:val="ListParagraph"/>
                              <w:numPr>
                                <w:ilvl w:val="0"/>
                                <w:numId w:val="38"/>
                              </w:numPr>
                              <w:rPr>
                                <w:rStyle w:val="Emphasis"/>
                              </w:rPr>
                            </w:pPr>
                            <w:r w:rsidRPr="00346A4F">
                              <w:rPr>
                                <w:rStyle w:val="Emphasis"/>
                              </w:rPr>
                              <w:t xml:space="preserve">to </w:t>
                            </w:r>
                            <w:r>
                              <w:rPr>
                                <w:rStyle w:val="Emphasis"/>
                              </w:rPr>
                              <w:t xml:space="preserve">create an </w:t>
                            </w:r>
                            <w:r w:rsidRPr="000B7499">
                              <w:rPr>
                                <w:i/>
                                <w:color w:val="000000"/>
                                <w:szCs w:val="22"/>
                              </w:rPr>
                              <w:t>infrastructure that facilitates rapid answers and immediate validation in independent partner cohorts and serve a platform for randomised trials</w:t>
                            </w:r>
                          </w:p>
                        </w:txbxContent>
                      </wps:txbx>
                      <wps:bodyPr rot="0" vert="horz" wrap="square" lIns="108000" tIns="108000" rIns="108000" bIns="108000" anchor="t" anchorCtr="0">
                        <a:spAutoFit/>
                      </wps:bodyPr>
                    </wps:wsp>
                  </a:graphicData>
                </a:graphic>
                <wp14:sizeRelH relativeFrom="margin">
                  <wp14:pctWidth>0</wp14:pctWidth>
                </wp14:sizeRelH>
                <wp14:sizeRelV relativeFrom="margin">
                  <wp14:pctHeight>0</wp14:pctHeight>
                </wp14:sizeRelV>
              </wp:anchor>
            </w:drawing>
          </mc:Choice>
          <mc:Fallback>
            <w:pict>
              <v:shape w14:anchorId="13716104" id="_x0000_s1030" type="#_x0000_t202" style="position:absolute;left:0;text-align:left;margin-left:-.95pt;margin-top:47.35pt;width:460.05pt;height:160.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" fillcolor="#f2f2f2 [3052]" strokecolor="#7f7f7f [1612]" strokeweight="1pt">
                <v:textbox style="mso-fit-shape-to-text:t" inset="3mm,3mm,3mm,3mm">
                  <w:txbxContent>
                    <w:p w14:paraId="23A44402" w14:textId="60521657" w:rsidR="006B0AA7" w:rsidRPr="00346A4F" w:rsidRDefault="006B0AA7" w:rsidP="00C8748F">
                      <w:pPr>
                        <w:rPr>
                          <w:rStyle w:val="Emphasis"/>
                        </w:rPr>
                      </w:pPr>
                      <w:r w:rsidRPr="00346A4F">
                        <w:rPr>
                          <w:rStyle w:val="Emphasis"/>
                        </w:rPr>
                        <w:t xml:space="preserve">The expected impacts of HEALICS is to identify causative mechanisms of multimorbidity in the heterogeneous, critically ill ICU patient population </w:t>
                      </w:r>
                      <w:r>
                        <w:rPr>
                          <w:rStyle w:val="Emphasis"/>
                        </w:rPr>
                        <w:t>are</w:t>
                      </w:r>
                      <w:r w:rsidRPr="00346A4F">
                        <w:rPr>
                          <w:rStyle w:val="Emphasis"/>
                        </w:rPr>
                        <w:t>:</w:t>
                      </w:r>
                    </w:p>
                    <w:p w14:paraId="6FD1C3A3" w14:textId="0D4C86E9" w:rsidR="006B0AA7" w:rsidRPr="00346A4F" w:rsidRDefault="006B0AA7" w:rsidP="00FE5E54">
                      <w:pPr>
                        <w:pStyle w:val="ListParagraph"/>
                        <w:numPr>
                          <w:ilvl w:val="0"/>
                          <w:numId w:val="38"/>
                        </w:numPr>
                        <w:rPr>
                          <w:rStyle w:val="Emphasis"/>
                        </w:rPr>
                      </w:pPr>
                      <w:r w:rsidRPr="00346A4F">
                        <w:rPr>
                          <w:rStyle w:val="Emphasis"/>
                        </w:rPr>
                        <w:t xml:space="preserve">to </w:t>
                      </w:r>
                      <w:r>
                        <w:rPr>
                          <w:rStyle w:val="Emphasis"/>
                        </w:rPr>
                        <w:t xml:space="preserve">identify key variables for diagnostics, guide interventions and prognostication. </w:t>
                      </w:r>
                    </w:p>
                    <w:p w14:paraId="163065E3" w14:textId="77777777" w:rsidR="006B0AA7" w:rsidRDefault="006B0AA7" w:rsidP="000B7499">
                      <w:pPr>
                        <w:pStyle w:val="ListParagraph"/>
                        <w:numPr>
                          <w:ilvl w:val="0"/>
                          <w:numId w:val="38"/>
                        </w:numPr>
                        <w:rPr>
                          <w:rStyle w:val="Emphasis"/>
                        </w:rPr>
                      </w:pPr>
                      <w:r>
                        <w:rPr>
                          <w:rStyle w:val="Emphasis"/>
                        </w:rPr>
                        <w:t>to identify biomarkers and (epi)genetic markers for more accurate and earlier diagnosis and prognosis.</w:t>
                      </w:r>
                    </w:p>
                    <w:p w14:paraId="7852EA62" w14:textId="2813AF14" w:rsidR="006B0AA7" w:rsidRPr="000B7499" w:rsidRDefault="006B0AA7" w:rsidP="000B7499">
                      <w:pPr>
                        <w:pStyle w:val="ListParagraph"/>
                        <w:numPr>
                          <w:ilvl w:val="0"/>
                          <w:numId w:val="38"/>
                        </w:numPr>
                        <w:rPr>
                          <w:rStyle w:val="Emphasis"/>
                        </w:rPr>
                      </w:pPr>
                      <w:r w:rsidRPr="00346A4F">
                        <w:rPr>
                          <w:rStyle w:val="Emphasis"/>
                        </w:rPr>
                        <w:t xml:space="preserve">to </w:t>
                      </w:r>
                      <w:r>
                        <w:rPr>
                          <w:rStyle w:val="Emphasis"/>
                        </w:rPr>
                        <w:t xml:space="preserve">create an </w:t>
                      </w:r>
                      <w:r w:rsidRPr="000B7499">
                        <w:rPr>
                          <w:i/>
                          <w:color w:val="000000"/>
                          <w:szCs w:val="22"/>
                        </w:rPr>
                        <w:t>infrastructure that facilitates rapid answers and immediate validation in independent partner cohorts and serve a platform for randomised trials</w:t>
                      </w:r>
                    </w:p>
                  </w:txbxContent>
                </v:textbox>
                <w10:wrap type="square"/>
              </v:shape>
            </w:pict>
          </mc:Fallback>
        </mc:AlternateContent>
      </w:r>
      <w:r w:rsidR="009E22C5" w:rsidRPr="00B36BE6">
        <w:t xml:space="preserve">HEALICS will impact </w:t>
      </w:r>
      <w:r w:rsidR="009E22C5" w:rsidRPr="00B36BE6">
        <w:rPr>
          <w:b/>
          <w:bCs/>
        </w:rPr>
        <w:t xml:space="preserve">all stakeholders </w:t>
      </w:r>
      <w:r w:rsidR="009E22C5" w:rsidRPr="00B36BE6">
        <w:t xml:space="preserve">involved in the care for critically ill patients with multimorbidity, including </w:t>
      </w:r>
      <w:r w:rsidR="004617E7" w:rsidRPr="00B36BE6">
        <w:t xml:space="preserve">the </w:t>
      </w:r>
      <w:r w:rsidR="009E22C5" w:rsidRPr="00B36BE6">
        <w:t xml:space="preserve">patients and their families, </w:t>
      </w:r>
      <w:r w:rsidR="00F84FF9" w:rsidRPr="00B36BE6">
        <w:t>caregivers</w:t>
      </w:r>
      <w:r w:rsidR="009E22C5" w:rsidRPr="00B36BE6">
        <w:t xml:space="preserve">, policy makers, and the SMEs involved. </w:t>
      </w:r>
    </w:p>
    <w:p w14:paraId="0F15356E" w14:textId="77777777" w:rsidR="00C8748F" w:rsidRPr="00B36BE6" w:rsidRDefault="00C8748F" w:rsidP="00D641D9"/>
    <w:p w14:paraId="52BDAD2E" w14:textId="21BAC529" w:rsidR="009E22C5" w:rsidRPr="00B36BE6" w:rsidRDefault="009E22C5" w:rsidP="00D641D9">
      <w:r w:rsidRPr="00B36BE6">
        <w:t xml:space="preserve">HEALICS will address the expected impact from the call ‘identifying biomarkers and epigenetic markers for more accurate and earlier diagnosis, prognosis as well as monitoring of patients' condition’, which will mainly affect patients and their families. By creating a dataset and platform for new directions for clinical research, outcomes for patients will improve. The focus of patient outcomes will shift from simple survival measures to estimates of health and well-being. The information on their prognosis will be more precise. Their prognoses will include longer-term estimates of their mental disorders and quality-of-life. The families of patients will receive improved counselling for treatment decisions, informed by more precise prognoses of patient-relevant outcomes. </w:t>
      </w:r>
    </w:p>
    <w:p w14:paraId="51A9A3C3" w14:textId="34CB8403" w:rsidR="009E22C5" w:rsidRPr="00B36BE6" w:rsidRDefault="009E22C5" w:rsidP="00D641D9">
      <w:r w:rsidRPr="00B36BE6">
        <w:t xml:space="preserve">Major impacts are also expected on </w:t>
      </w:r>
      <w:r w:rsidR="002B002F" w:rsidRPr="00B36BE6">
        <w:t xml:space="preserve">health care professionals: </w:t>
      </w:r>
      <w:r w:rsidRPr="00B36BE6">
        <w:rPr>
          <w:b/>
          <w:bCs/>
        </w:rPr>
        <w:t>clinicians</w:t>
      </w:r>
      <w:r w:rsidRPr="00B36BE6">
        <w:t xml:space="preserve">, </w:t>
      </w:r>
      <w:r w:rsidRPr="00B36BE6">
        <w:rPr>
          <w:b/>
          <w:bCs/>
        </w:rPr>
        <w:t xml:space="preserve">nurses </w:t>
      </w:r>
      <w:r w:rsidRPr="00B36BE6">
        <w:t xml:space="preserve">and </w:t>
      </w:r>
      <w:r w:rsidRPr="00B36BE6">
        <w:rPr>
          <w:b/>
          <w:bCs/>
        </w:rPr>
        <w:t>other caregivers</w:t>
      </w:r>
      <w:r w:rsidRPr="00B36BE6">
        <w:t xml:space="preserve">. Patients’ characterisation upon admission and during ICU stay will change from registration of all available variables towards emphasis on a reduced number of key variables. Further, identified biomarkers and (epi)genetic markers for more accurate and earlier diagnosis, prognosis as well as monitoring of patients’ condition will become standard for patients’ characterisation. Treatments will be applied depending on stratification of patients based on key variables associated with causal mechanisms. The </w:t>
      </w:r>
      <w:r w:rsidR="00F84FF9" w:rsidRPr="00B36BE6">
        <w:t>caregiver</w:t>
      </w:r>
      <w:r w:rsidR="002B002F" w:rsidRPr="00B36BE6">
        <w:t>s</w:t>
      </w:r>
      <w:r w:rsidRPr="00B36BE6">
        <w:t xml:space="preserve"> will be able to better counsel patients and their families on the expected long-term prognosis, which will guide decisions on treatment limitations. </w:t>
      </w:r>
    </w:p>
    <w:p w14:paraId="32E80FC3" w14:textId="451EB7EE" w:rsidR="001E05A9" w:rsidRPr="00B36BE6" w:rsidRDefault="005E2333" w:rsidP="00D641D9">
      <w:pPr>
        <w:rPr>
          <w:bCs/>
          <w:szCs w:val="22"/>
        </w:rPr>
      </w:pPr>
      <w:r w:rsidRPr="00B36BE6">
        <w:rPr>
          <w:color w:val="000000"/>
          <w:szCs w:val="22"/>
        </w:rPr>
        <w:t xml:space="preserve">HEALICS will address the expected impact from the call </w:t>
      </w:r>
      <w:r w:rsidRPr="00B36BE6">
        <w:rPr>
          <w:i/>
          <w:iCs/>
          <w:color w:val="000000"/>
          <w:szCs w:val="22"/>
        </w:rPr>
        <w:t>‘</w:t>
      </w:r>
      <w:r w:rsidRPr="00B36BE6">
        <w:rPr>
          <w:b/>
          <w:bCs/>
          <w:i/>
          <w:iCs/>
          <w:color w:val="000000"/>
          <w:szCs w:val="22"/>
        </w:rPr>
        <w:t xml:space="preserve">new directions for clinical research to improve prevention, diagnosis, prognosis, therapy development, and management of co- and </w:t>
      </w:r>
      <w:r w:rsidR="000E460D" w:rsidRPr="00B36BE6">
        <w:rPr>
          <w:b/>
          <w:bCs/>
          <w:i/>
          <w:iCs/>
          <w:color w:val="000000"/>
          <w:szCs w:val="22"/>
        </w:rPr>
        <w:t>multi-morbidities</w:t>
      </w:r>
      <w:r w:rsidRPr="00B36BE6">
        <w:rPr>
          <w:b/>
          <w:bCs/>
          <w:i/>
          <w:iCs/>
          <w:color w:val="000000"/>
          <w:szCs w:val="22"/>
        </w:rPr>
        <w:t xml:space="preserve">’, </w:t>
      </w:r>
      <w:r w:rsidRPr="00B36BE6">
        <w:rPr>
          <w:color w:val="000000"/>
          <w:szCs w:val="22"/>
        </w:rPr>
        <w:t xml:space="preserve">which will have major impact on </w:t>
      </w:r>
      <w:r w:rsidRPr="00B36BE6">
        <w:rPr>
          <w:b/>
          <w:bCs/>
          <w:color w:val="000000"/>
          <w:szCs w:val="22"/>
        </w:rPr>
        <w:t>scientists</w:t>
      </w:r>
      <w:r w:rsidRPr="00B36BE6">
        <w:rPr>
          <w:b/>
          <w:bCs/>
          <w:i/>
          <w:iCs/>
          <w:color w:val="000000"/>
          <w:szCs w:val="22"/>
        </w:rPr>
        <w:t xml:space="preserve">. </w:t>
      </w:r>
      <w:r w:rsidRPr="00B36BE6">
        <w:rPr>
          <w:color w:val="000000"/>
          <w:szCs w:val="22"/>
        </w:rPr>
        <w:t xml:space="preserve">Through sophisticated machine learning techniques applied to in-depth collections of patient data, HEALICS will uncover causal mechanisms underlying multimorbidity. The design of future randomised trials will change from testing non-causal interventions in all patients to testing interventions targeted at causal mechanisms in stratified subgroups. Research will shift from short-term convenient measures to long-term patient-relevant outcomes including (mental) health and quality-of-life. Our new infrastructure will facilitate rapid answers and immediate validation in independent partner cohorts. </w:t>
      </w:r>
      <w:r w:rsidRPr="00B36BE6">
        <w:rPr>
          <w:bCs/>
          <w:color w:val="000000"/>
          <w:szCs w:val="22"/>
        </w:rPr>
        <w:t xml:space="preserve">Concluding, there will be a major </w:t>
      </w:r>
      <w:r w:rsidRPr="00B36BE6">
        <w:rPr>
          <w:b/>
          <w:color w:val="000000"/>
          <w:szCs w:val="22"/>
        </w:rPr>
        <w:t xml:space="preserve">diagnostic impact, as the </w:t>
      </w:r>
      <w:r w:rsidRPr="00B36BE6">
        <w:rPr>
          <w:bCs/>
          <w:szCs w:val="22"/>
        </w:rPr>
        <w:t xml:space="preserve">paradigm shifts towards personalized clustering of causal pathophysiology resulting in appropriate treatment. On short term the major impact will be the improved outcome, seen </w:t>
      </w:r>
      <w:r w:rsidRPr="00B36BE6">
        <w:rPr>
          <w:bCs/>
          <w:szCs w:val="22"/>
        </w:rPr>
        <w:lastRenderedPageBreak/>
        <w:t>from fewer events and a decrease in adverse event due to the increase of appropriate treatment. Long term impact entails the shift towards patient-</w:t>
      </w:r>
      <w:r w:rsidR="002356DA" w:rsidRPr="00B36BE6">
        <w:rPr>
          <w:bCs/>
          <w:szCs w:val="22"/>
        </w:rPr>
        <w:t>centred</w:t>
      </w:r>
      <w:r w:rsidRPr="00B36BE6">
        <w:rPr>
          <w:bCs/>
          <w:szCs w:val="22"/>
        </w:rPr>
        <w:t xml:space="preserve"> outcomes while improving prognostic models, providing opportunities to improve counselling of patients and their relatives. In terms of research infrastructure, the impact will be large, as data collection can both be executed quick but sophisticated in multiple settings. With the combined expertise, prespecified protocols and interaction between SMEs and skilful researchers and physicians, results can be described and debated efficiently in open access journals.</w:t>
      </w:r>
    </w:p>
    <w:p w14:paraId="6F95D0BE" w14:textId="77777777" w:rsidR="005E2333" w:rsidRPr="00B36BE6" w:rsidRDefault="005E2333" w:rsidP="00D641D9"/>
    <w:p w14:paraId="674CA220" w14:textId="77777777" w:rsidR="00BD772B" w:rsidRPr="00B36BE6" w:rsidRDefault="009C7300" w:rsidP="00C909A0">
      <w:pPr>
        <w:pStyle w:val="Heading4"/>
      </w:pPr>
      <w:r w:rsidRPr="00B36BE6">
        <w:t>Diagnostic impact</w:t>
      </w:r>
    </w:p>
    <w:p w14:paraId="38EE2D7F" w14:textId="2D9DC517" w:rsidR="003B68EC" w:rsidRPr="00B36BE6" w:rsidRDefault="009C7300" w:rsidP="00D641D9">
      <w:r w:rsidRPr="00B36BE6">
        <w:t xml:space="preserve">Paradigm shift in diagnoses at the ICU and probably also in other </w:t>
      </w:r>
      <w:r w:rsidR="007F7CE4" w:rsidRPr="00B36BE6">
        <w:t>specialty</w:t>
      </w:r>
      <w:r w:rsidR="003B68EC" w:rsidRPr="00B36BE6">
        <w:t>.</w:t>
      </w:r>
    </w:p>
    <w:p w14:paraId="15938A72" w14:textId="43EE7225" w:rsidR="00BD772B" w:rsidRPr="00B36BE6" w:rsidRDefault="009C7300" w:rsidP="00D641D9">
      <w:r w:rsidRPr="00B36BE6">
        <w:t>New targets for treatment</w:t>
      </w:r>
      <w:r w:rsidR="003B68EC" w:rsidRPr="00B36BE6">
        <w:t>.</w:t>
      </w:r>
    </w:p>
    <w:p w14:paraId="74D6FC16" w14:textId="7E86D482" w:rsidR="009C7300" w:rsidRPr="00B36BE6" w:rsidRDefault="009C7300" w:rsidP="00D641D9">
      <w:pPr>
        <w:rPr>
          <w:u w:val="single"/>
        </w:rPr>
      </w:pPr>
      <w:r w:rsidRPr="00B36BE6">
        <w:rPr>
          <w:u w:val="single"/>
        </w:rPr>
        <w:t xml:space="preserve"> </w:t>
      </w:r>
    </w:p>
    <w:p w14:paraId="011A12B0" w14:textId="77777777" w:rsidR="00BD772B" w:rsidRPr="00B36BE6" w:rsidRDefault="009C7300" w:rsidP="00C909A0">
      <w:pPr>
        <w:pStyle w:val="Heading4"/>
      </w:pPr>
      <w:r w:rsidRPr="00B36BE6">
        <w:t>Short-term outcome impact</w:t>
      </w:r>
    </w:p>
    <w:p w14:paraId="7AF7674D" w14:textId="5183AF71" w:rsidR="003B68EC" w:rsidRPr="00B36BE6" w:rsidRDefault="00BD772B" w:rsidP="00106C49">
      <w:r w:rsidRPr="00B36BE6">
        <w:rPr>
          <w:lang w:eastAsia="nl-NL"/>
        </w:rPr>
        <w:t>F</w:t>
      </w:r>
      <w:r w:rsidR="009C7300" w:rsidRPr="00B36BE6">
        <w:rPr>
          <w:lang w:eastAsia="nl-NL"/>
        </w:rPr>
        <w:t>ewer events</w:t>
      </w:r>
      <w:r w:rsidR="003B68EC" w:rsidRPr="00B36BE6">
        <w:t>.</w:t>
      </w:r>
    </w:p>
    <w:p w14:paraId="538C04FD" w14:textId="1B8C4F22" w:rsidR="009C7300" w:rsidRPr="00B36BE6" w:rsidRDefault="004617E7" w:rsidP="00106C49">
      <w:pPr>
        <w:rPr>
          <w:lang w:eastAsia="nl-NL"/>
        </w:rPr>
      </w:pPr>
      <w:r w:rsidRPr="00B36BE6">
        <w:t>Improved p</w:t>
      </w:r>
      <w:r w:rsidR="007F7CE4" w:rsidRPr="00B36BE6">
        <w:t>atien</w:t>
      </w:r>
      <w:r w:rsidRPr="00B36BE6">
        <w:t>t outcome</w:t>
      </w:r>
      <w:r w:rsidRPr="00B36BE6" w:rsidDel="00D572EB">
        <w:rPr>
          <w:lang w:eastAsia="nl-NL"/>
        </w:rPr>
        <w:t xml:space="preserve"> </w:t>
      </w:r>
      <w:r w:rsidRPr="00B36BE6">
        <w:rPr>
          <w:lang w:eastAsia="nl-NL"/>
        </w:rPr>
        <w:t>by</w:t>
      </w:r>
      <w:r w:rsidR="003B68EC" w:rsidRPr="00B36BE6">
        <w:rPr>
          <w:lang w:eastAsia="nl-NL"/>
        </w:rPr>
        <w:t xml:space="preserve"> …</w:t>
      </w:r>
    </w:p>
    <w:p w14:paraId="40405197" w14:textId="77777777" w:rsidR="00BD772B" w:rsidRPr="00B36BE6" w:rsidRDefault="00BD772B" w:rsidP="00D641D9">
      <w:pPr>
        <w:rPr>
          <w:color w:val="333333"/>
          <w:lang w:eastAsia="nl-NL"/>
        </w:rPr>
      </w:pPr>
    </w:p>
    <w:p w14:paraId="545757E3" w14:textId="77777777" w:rsidR="00BD772B" w:rsidRPr="00B36BE6" w:rsidRDefault="009C7300" w:rsidP="00C909A0">
      <w:pPr>
        <w:pStyle w:val="Heading4"/>
      </w:pPr>
      <w:r w:rsidRPr="00B36BE6">
        <w:t>Long-term outcome impact</w:t>
      </w:r>
    </w:p>
    <w:p w14:paraId="4AD263BF" w14:textId="77777777" w:rsidR="003B68EC" w:rsidRPr="00B36BE6" w:rsidRDefault="009C7300" w:rsidP="00D641D9">
      <w:r w:rsidRPr="00B36BE6">
        <w:t xml:space="preserve">Shift towards patient-centred outcome </w:t>
      </w:r>
      <w:r w:rsidR="007F7CE4" w:rsidRPr="00B36BE6">
        <w:t>evaluation</w:t>
      </w:r>
      <w:r w:rsidR="00BD772B" w:rsidRPr="00B36BE6">
        <w:t xml:space="preserve">. </w:t>
      </w:r>
    </w:p>
    <w:p w14:paraId="11DBC1CE" w14:textId="77777777" w:rsidR="003B68EC" w:rsidRPr="00B36BE6" w:rsidRDefault="009C7300" w:rsidP="00D641D9">
      <w:pPr>
        <w:rPr>
          <w:bCs/>
        </w:rPr>
      </w:pPr>
      <w:r w:rsidRPr="00B36BE6">
        <w:rPr>
          <w:bCs/>
        </w:rPr>
        <w:t xml:space="preserve">Improved prognostication. </w:t>
      </w:r>
    </w:p>
    <w:p w14:paraId="3BD8B937" w14:textId="59C18437" w:rsidR="009C7300" w:rsidRPr="00B36BE6" w:rsidRDefault="009C7300" w:rsidP="00D641D9">
      <w:r w:rsidRPr="00B36BE6">
        <w:t>Improved counselling</w:t>
      </w:r>
      <w:r w:rsidR="003B68EC" w:rsidRPr="00B36BE6">
        <w:t>.</w:t>
      </w:r>
    </w:p>
    <w:p w14:paraId="6FFA0825" w14:textId="2872FEEA" w:rsidR="000B7499" w:rsidRPr="00B36BE6" w:rsidRDefault="000B7499" w:rsidP="00D641D9">
      <w:r w:rsidRPr="00B36BE6">
        <w:t>Improved long-term patient outcome.</w:t>
      </w:r>
    </w:p>
    <w:p w14:paraId="4297DED9" w14:textId="77777777" w:rsidR="00BD772B" w:rsidRPr="00B36BE6" w:rsidRDefault="00BD772B" w:rsidP="00D641D9">
      <w:pPr>
        <w:rPr>
          <w:b/>
          <w:i/>
          <w:color w:val="000000"/>
          <w:u w:val="single"/>
        </w:rPr>
      </w:pPr>
    </w:p>
    <w:p w14:paraId="61C50A73" w14:textId="1E1EBBE2" w:rsidR="00BD772B" w:rsidRPr="00B36BE6" w:rsidRDefault="009C7300" w:rsidP="00C909A0">
      <w:pPr>
        <w:pStyle w:val="Heading4"/>
      </w:pPr>
      <w:r w:rsidRPr="00B36BE6">
        <w:t xml:space="preserve">Research infrastructure impact </w:t>
      </w:r>
    </w:p>
    <w:p w14:paraId="33D1E0E2" w14:textId="47F77F18" w:rsidR="00140FC3" w:rsidRPr="00B36BE6" w:rsidRDefault="009C7300" w:rsidP="00C909A0">
      <w:pPr>
        <w:pStyle w:val="Heading5"/>
      </w:pPr>
      <w:r w:rsidRPr="00B36BE6">
        <w:rPr>
          <w:lang w:eastAsia="nl-NL"/>
        </w:rPr>
        <w:t>Structure for ongoing research with uniformly collected data</w:t>
      </w:r>
      <w:r w:rsidR="00C909A0" w:rsidRPr="00B36BE6">
        <w:t xml:space="preserve"> i</w:t>
      </w:r>
      <w:r w:rsidR="00140FC3" w:rsidRPr="00B36BE6">
        <w:t>mpact</w:t>
      </w:r>
    </w:p>
    <w:p w14:paraId="15ACFEC5" w14:textId="39B1C871" w:rsidR="00140FC3" w:rsidRPr="00B36BE6" w:rsidRDefault="00BE709C" w:rsidP="00FE5E54">
      <w:pPr>
        <w:pStyle w:val="ListParagraph"/>
        <w:numPr>
          <w:ilvl w:val="0"/>
          <w:numId w:val="10"/>
        </w:numPr>
      </w:pPr>
      <w:r w:rsidRPr="00B36BE6">
        <w:t>R</w:t>
      </w:r>
      <w:r w:rsidR="00140FC3" w:rsidRPr="00B36BE6">
        <w:t xml:space="preserve">edirect the focus of future randomised clinical trials, targeting the discovery of causal mechanistic pathways, and using improved patient stratification based on validated key variables to unravel differential intervention effect estimates; </w:t>
      </w:r>
    </w:p>
    <w:p w14:paraId="28B675AE" w14:textId="540B2EFC" w:rsidR="00140FC3" w:rsidRPr="00B36BE6" w:rsidRDefault="00BE709C" w:rsidP="00FE5E54">
      <w:pPr>
        <w:pStyle w:val="ListParagraph"/>
        <w:numPr>
          <w:ilvl w:val="0"/>
          <w:numId w:val="10"/>
        </w:numPr>
      </w:pPr>
      <w:r w:rsidRPr="00B36BE6">
        <w:t>I</w:t>
      </w:r>
      <w:r w:rsidR="00140FC3" w:rsidRPr="00B36BE6">
        <w:t xml:space="preserve">mprove outcome and prognosis of critically ill patients with multimorbidity during and after ICU stay, by using the knowledge on causal mechanisms to optimise interventions; </w:t>
      </w:r>
    </w:p>
    <w:p w14:paraId="7ACD4AD5" w14:textId="05510679" w:rsidR="00140FC3" w:rsidRPr="00B36BE6" w:rsidRDefault="00BE709C" w:rsidP="00FE5E54">
      <w:pPr>
        <w:pStyle w:val="ListParagraph"/>
        <w:numPr>
          <w:ilvl w:val="0"/>
          <w:numId w:val="10"/>
        </w:numPr>
      </w:pPr>
      <w:r w:rsidRPr="00B36BE6">
        <w:t>B</w:t>
      </w:r>
      <w:r w:rsidR="00140FC3" w:rsidRPr="00B36BE6">
        <w:t xml:space="preserve">uild an adaptive platform that in the long run facilitates the translation and adoption of the HEALICS methodology in other areas of medicine with a lower prevalence of patients with multimorbidity. </w:t>
      </w:r>
    </w:p>
    <w:p w14:paraId="02012F04" w14:textId="443EB9A7" w:rsidR="009C7300" w:rsidRPr="00B36BE6" w:rsidRDefault="009C7300" w:rsidP="00D641D9"/>
    <w:p w14:paraId="0BB16A69" w14:textId="77777777" w:rsidR="001E05A9" w:rsidRPr="00B36BE6" w:rsidRDefault="001E05A9" w:rsidP="00C909A0">
      <w:pPr>
        <w:pStyle w:val="Heading5"/>
      </w:pPr>
      <w:r w:rsidRPr="00B36BE6">
        <w:t>Market opportunities</w:t>
      </w:r>
    </w:p>
    <w:p w14:paraId="304BE4F5" w14:textId="596F4E1C" w:rsidR="001E05A9" w:rsidRPr="00B36BE6" w:rsidRDefault="005E2333" w:rsidP="00D641D9">
      <w:r w:rsidRPr="00B36BE6">
        <w:rPr>
          <w:szCs w:val="22"/>
        </w:rPr>
        <w:t xml:space="preserve">The establishment of the HEALICS consortium provides many opportunities for collaborations with various types of companies. As the infrastructure created within HEALICS is built to answer research questions in a structured manner, companies with similar ambitions are welcome to collaborate. For example, Biomarker SME’s connect to the HEALICS consortium infrastructure (established between </w:t>
      </w:r>
      <w:r w:rsidRPr="00B36BE6">
        <w:rPr>
          <w:szCs w:val="22"/>
        </w:rPr>
        <w:lastRenderedPageBreak/>
        <w:t>2019-2024) for evaluation of new biomarkers. The additional diagnostic and/or prognostic value can immediately be explored and internationally validated in sufficiently large cohorts of critically ill patients.</w:t>
      </w:r>
    </w:p>
    <w:p w14:paraId="6A9B684A" w14:textId="32E338B9" w:rsidR="001252E5" w:rsidRPr="00B36BE6" w:rsidRDefault="001252E5" w:rsidP="00D641D9">
      <w:r w:rsidRPr="00B36BE6">
        <w:t xml:space="preserve">The HEALICS consortium has established a cooperation with </w:t>
      </w:r>
      <w:r w:rsidRPr="00B36BE6">
        <w:rPr>
          <w:b/>
        </w:rPr>
        <w:t>TARGET</w:t>
      </w:r>
      <w:r w:rsidRPr="00B36BE6">
        <w:t xml:space="preserve"> </w:t>
      </w:r>
      <w:r w:rsidR="00F93582" w:rsidRPr="00B36BE6">
        <w:t>(</w:t>
      </w:r>
      <w:hyperlink r:id="rId15" w:history="1">
        <w:r w:rsidR="00A4599A" w:rsidRPr="00B36BE6">
          <w:rPr>
            <w:rStyle w:val="Hyperlink"/>
          </w:rPr>
          <w:t>https://www.target-holding.nl</w:t>
        </w:r>
      </w:hyperlink>
      <w:r w:rsidR="00A4599A" w:rsidRPr="00B36BE6">
        <w:t>)</w:t>
      </w:r>
      <w:r w:rsidRPr="00B36BE6">
        <w:t>….</w:t>
      </w:r>
      <w:r w:rsidR="00F93582" w:rsidRPr="00B36BE6">
        <w:t xml:space="preserve"> </w:t>
      </w:r>
      <w:r w:rsidR="00F93582" w:rsidRPr="00B36BE6">
        <w:rPr>
          <w:color w:val="00B0F0"/>
        </w:rPr>
        <w:t>Please provide the most suitable information</w:t>
      </w:r>
      <w:r w:rsidR="00343690" w:rsidRPr="00B36BE6">
        <w:rPr>
          <w:color w:val="00B0F0"/>
        </w:rPr>
        <w:t xml:space="preserve"> (</w:t>
      </w:r>
      <w:r w:rsidR="00343690" w:rsidRPr="00B36BE6">
        <w:rPr>
          <w:b/>
          <w:color w:val="00B0F0"/>
        </w:rPr>
        <w:t>TARGET</w:t>
      </w:r>
      <w:r w:rsidR="00343690" w:rsidRPr="00B36BE6">
        <w:rPr>
          <w:color w:val="00B0F0"/>
        </w:rPr>
        <w:t>)</w:t>
      </w:r>
      <w:r w:rsidR="00F93582" w:rsidRPr="00B36BE6">
        <w:rPr>
          <w:color w:val="00B0F0"/>
        </w:rPr>
        <w:t>.</w:t>
      </w:r>
    </w:p>
    <w:p w14:paraId="66FCBE31" w14:textId="4875B0C1" w:rsidR="001E05A9" w:rsidRPr="00B36BE6" w:rsidRDefault="001E05A9" w:rsidP="00D641D9">
      <w:pPr>
        <w:rPr>
          <w:color w:val="00B0F0"/>
        </w:rPr>
      </w:pPr>
      <w:r w:rsidRPr="00B36BE6">
        <w:t xml:space="preserve">The HEALICS consortium has built a cooperation with </w:t>
      </w:r>
      <w:proofErr w:type="spellStart"/>
      <w:r w:rsidRPr="00B36BE6">
        <w:rPr>
          <w:b/>
          <w:szCs w:val="22"/>
        </w:rPr>
        <w:t>Enversion</w:t>
      </w:r>
      <w:proofErr w:type="spellEnd"/>
      <w:r w:rsidR="00F93582" w:rsidRPr="00B36BE6">
        <w:rPr>
          <w:b/>
          <w:i/>
          <w:szCs w:val="22"/>
        </w:rPr>
        <w:t xml:space="preserve"> </w:t>
      </w:r>
      <w:r w:rsidR="00F93582" w:rsidRPr="00B36BE6">
        <w:rPr>
          <w:szCs w:val="22"/>
        </w:rPr>
        <w:t>(</w:t>
      </w:r>
      <w:hyperlink r:id="rId16" w:history="1">
        <w:r w:rsidR="00F93582" w:rsidRPr="00B36BE6">
          <w:rPr>
            <w:rStyle w:val="Hyperlink"/>
            <w:szCs w:val="22"/>
          </w:rPr>
          <w:t>http://enversion.health/en/</w:t>
        </w:r>
      </w:hyperlink>
      <w:r w:rsidR="00F93582" w:rsidRPr="00B36BE6">
        <w:rPr>
          <w:szCs w:val="22"/>
        </w:rPr>
        <w:t>)</w:t>
      </w:r>
      <w:r w:rsidR="00F93582" w:rsidRPr="00B36BE6">
        <w:rPr>
          <w:b/>
          <w:i/>
          <w:szCs w:val="22"/>
        </w:rPr>
        <w:t xml:space="preserve"> </w:t>
      </w:r>
      <w:r w:rsidRPr="00B36BE6">
        <w:t>for data management a</w:t>
      </w:r>
      <w:r w:rsidR="00A4599A" w:rsidRPr="00B36BE6">
        <w:t>nd is expanding with other SME</w:t>
      </w:r>
      <w:r w:rsidRPr="00B36BE6">
        <w:t xml:space="preserve">s for connections to other clinical areas and similar consortia. </w:t>
      </w:r>
      <w:r w:rsidR="00F93582" w:rsidRPr="00B36BE6">
        <w:rPr>
          <w:color w:val="00B0F0"/>
        </w:rPr>
        <w:t>Please provide the most suitable information</w:t>
      </w:r>
      <w:r w:rsidR="00343690" w:rsidRPr="00B36BE6">
        <w:rPr>
          <w:color w:val="00B0F0"/>
        </w:rPr>
        <w:t xml:space="preserve"> (</w:t>
      </w:r>
      <w:proofErr w:type="spellStart"/>
      <w:r w:rsidR="00343690" w:rsidRPr="00B36BE6">
        <w:rPr>
          <w:b/>
          <w:color w:val="00B0F0"/>
        </w:rPr>
        <w:t>Enversion</w:t>
      </w:r>
      <w:proofErr w:type="spellEnd"/>
      <w:r w:rsidR="00343690" w:rsidRPr="00B36BE6">
        <w:rPr>
          <w:color w:val="00B0F0"/>
        </w:rPr>
        <w:t>)</w:t>
      </w:r>
      <w:r w:rsidR="00F93582" w:rsidRPr="00B36BE6">
        <w:rPr>
          <w:color w:val="00B0F0"/>
        </w:rPr>
        <w:t>.</w:t>
      </w:r>
    </w:p>
    <w:p w14:paraId="0EBC9B50" w14:textId="5D6DCDA3" w:rsidR="00F93582" w:rsidRPr="00B36BE6" w:rsidRDefault="001E05A9" w:rsidP="00F93582">
      <w:r w:rsidRPr="00B36BE6">
        <w:t xml:space="preserve">The HEALICS consortium and </w:t>
      </w:r>
      <w:proofErr w:type="spellStart"/>
      <w:r w:rsidRPr="00B36BE6">
        <w:rPr>
          <w:b/>
        </w:rPr>
        <w:t>Evidencio</w:t>
      </w:r>
      <w:proofErr w:type="spellEnd"/>
      <w:r w:rsidRPr="00B36BE6">
        <w:t xml:space="preserve"> </w:t>
      </w:r>
      <w:r w:rsidR="00A4599A" w:rsidRPr="00B36BE6">
        <w:t>(</w:t>
      </w:r>
      <w:hyperlink r:id="rId17" w:history="1">
        <w:r w:rsidR="00A4599A" w:rsidRPr="00B36BE6">
          <w:rPr>
            <w:rStyle w:val="Hyperlink"/>
          </w:rPr>
          <w:t>https://www.evidencio.com</w:t>
        </w:r>
      </w:hyperlink>
      <w:r w:rsidR="00A4599A" w:rsidRPr="00B36BE6">
        <w:t>)</w:t>
      </w:r>
      <w:r w:rsidR="00343690" w:rsidRPr="00B36BE6">
        <w:t xml:space="preserve"> </w:t>
      </w:r>
      <w:r w:rsidRPr="00B36BE6">
        <w:t>have introduced new standards for prognostication of critically ill patients, including dynamic continuously updated prognostic scores for both short and long-term estimations of prognosis. These may inform clinical ICU practice.</w:t>
      </w:r>
      <w:r w:rsidR="00F93582" w:rsidRPr="00B36BE6">
        <w:t xml:space="preserve"> </w:t>
      </w:r>
      <w:r w:rsidR="00F93582" w:rsidRPr="00B36BE6">
        <w:rPr>
          <w:color w:val="00B0F0"/>
        </w:rPr>
        <w:t>Please provide the most suitable information</w:t>
      </w:r>
      <w:r w:rsidR="00343690" w:rsidRPr="00B36BE6">
        <w:rPr>
          <w:color w:val="00B0F0"/>
        </w:rPr>
        <w:t xml:space="preserve"> (</w:t>
      </w:r>
      <w:proofErr w:type="spellStart"/>
      <w:r w:rsidR="00343690" w:rsidRPr="00B36BE6">
        <w:rPr>
          <w:b/>
          <w:color w:val="00B0F0"/>
        </w:rPr>
        <w:t>Evidencio</w:t>
      </w:r>
      <w:proofErr w:type="spellEnd"/>
      <w:r w:rsidR="00343690" w:rsidRPr="00B36BE6">
        <w:rPr>
          <w:color w:val="00B0F0"/>
        </w:rPr>
        <w:t>)</w:t>
      </w:r>
      <w:r w:rsidR="00F93582" w:rsidRPr="00B36BE6">
        <w:rPr>
          <w:color w:val="00B0F0"/>
        </w:rPr>
        <w:t>.</w:t>
      </w:r>
    </w:p>
    <w:p w14:paraId="09193971" w14:textId="029AFBDA" w:rsidR="001E05A9" w:rsidRPr="00B36BE6" w:rsidRDefault="001E05A9" w:rsidP="00D641D9"/>
    <w:p w14:paraId="11C756CA" w14:textId="77777777" w:rsidR="005E2333" w:rsidRPr="00B36BE6" w:rsidRDefault="005E2333" w:rsidP="005E2333">
      <w:pPr>
        <w:autoSpaceDE w:val="0"/>
        <w:autoSpaceDN w:val="0"/>
        <w:adjustRightInd w:val="0"/>
        <w:rPr>
          <w:bCs/>
          <w:color w:val="000000"/>
          <w:szCs w:val="22"/>
        </w:rPr>
      </w:pPr>
      <w:r w:rsidRPr="00B36BE6">
        <w:rPr>
          <w:bCs/>
          <w:color w:val="000000"/>
          <w:szCs w:val="22"/>
        </w:rPr>
        <w:t xml:space="preserve">Future collaboration between HEALICS and </w:t>
      </w:r>
      <w:r w:rsidRPr="00B36BE6">
        <w:rPr>
          <w:b/>
          <w:bCs/>
          <w:i/>
          <w:color w:val="000000"/>
          <w:szCs w:val="22"/>
        </w:rPr>
        <w:t>health care centred enterprises</w:t>
      </w:r>
      <w:r w:rsidRPr="00B36BE6">
        <w:rPr>
          <w:bCs/>
          <w:color w:val="000000"/>
          <w:szCs w:val="22"/>
        </w:rPr>
        <w:t xml:space="preserve"> could improve the collaboration between private and public research. For example, companies aimed at improving care for the critically ill can get coaching or advice from HEALICS experts so they can integrate relevant clinical and research expertise with their specific ambition.  Large companies such as GE Healthcare can share their expertise about imaging or data analyses within HEALICS focus groups in which the latest developments in ICU will be debated. This will not only allow for brainstorming about next steps or discussing challenges faced in ICU, but also for companies and research in critical care to align and complement each other’s developments as opposed to doing similar projects without collaboration. </w:t>
      </w:r>
    </w:p>
    <w:p w14:paraId="27BD5D26" w14:textId="28BE78CA" w:rsidR="001E05A9" w:rsidRPr="00B36BE6" w:rsidRDefault="001E05A9" w:rsidP="00D641D9"/>
    <w:p w14:paraId="3BAE791D" w14:textId="4035B423" w:rsidR="005E2333" w:rsidRPr="00B36BE6" w:rsidRDefault="005E2333" w:rsidP="005E2333">
      <w:pPr>
        <w:autoSpaceDE w:val="0"/>
        <w:autoSpaceDN w:val="0"/>
        <w:adjustRightInd w:val="0"/>
        <w:rPr>
          <w:color w:val="000000"/>
          <w:szCs w:val="22"/>
        </w:rPr>
      </w:pPr>
      <w:r w:rsidRPr="00B36BE6">
        <w:rPr>
          <w:b/>
          <w:bCs/>
          <w:color w:val="000000"/>
          <w:szCs w:val="22"/>
        </w:rPr>
        <w:t xml:space="preserve">Health management stakeholders </w:t>
      </w:r>
      <w:r w:rsidRPr="00B36BE6">
        <w:rPr>
          <w:color w:val="000000"/>
          <w:szCs w:val="22"/>
        </w:rPr>
        <w:t xml:space="preserve">will experience impact as well. Costs will decrease as efficiency increases by spot-on treatment decisions through better diagnosis. Improved outcomes and healthy recovery after ICU </w:t>
      </w:r>
      <w:r w:rsidR="00C8748F" w:rsidRPr="00B36BE6">
        <w:rPr>
          <w:color w:val="000000"/>
          <w:szCs w:val="22"/>
        </w:rPr>
        <w:t>stay will</w:t>
      </w:r>
      <w:r w:rsidRPr="00B36BE6">
        <w:rPr>
          <w:color w:val="000000"/>
          <w:szCs w:val="22"/>
        </w:rPr>
        <w:t xml:space="preserve"> translate in reduced costs associated with fewer newly developed comorbidities. Improved diagnosis and prognosis will inevitably lead to better decisions, less complications, shorter ICU and hospital stays, and increased capacity for planning. Furthermore, as the amount of unnecessary care will be reduced, there can be more time   personalized palliative care and for saying goodbye, a </w:t>
      </w:r>
      <w:r w:rsidR="00C8748F" w:rsidRPr="00B36BE6">
        <w:rPr>
          <w:color w:val="000000"/>
          <w:szCs w:val="22"/>
        </w:rPr>
        <w:t>sometimes-inevitable</w:t>
      </w:r>
      <w:r w:rsidRPr="00B36BE6">
        <w:rPr>
          <w:color w:val="000000"/>
          <w:szCs w:val="22"/>
        </w:rPr>
        <w:t xml:space="preserve"> situation but important for patients, relatives and health care providers. </w:t>
      </w:r>
    </w:p>
    <w:p w14:paraId="2F6911A5" w14:textId="3C4619F2" w:rsidR="005E2333" w:rsidRPr="00B36BE6" w:rsidRDefault="005E2333" w:rsidP="005E2333">
      <w:pPr>
        <w:autoSpaceDE w:val="0"/>
        <w:autoSpaceDN w:val="0"/>
        <w:adjustRightInd w:val="0"/>
        <w:rPr>
          <w:color w:val="000000"/>
          <w:szCs w:val="22"/>
        </w:rPr>
      </w:pPr>
      <w:r w:rsidRPr="00B36BE6">
        <w:rPr>
          <w:color w:val="000000"/>
          <w:szCs w:val="22"/>
        </w:rPr>
        <w:t xml:space="preserve">The </w:t>
      </w:r>
      <w:r w:rsidRPr="00B36BE6">
        <w:rPr>
          <w:b/>
          <w:bCs/>
          <w:color w:val="000000"/>
          <w:szCs w:val="22"/>
        </w:rPr>
        <w:t xml:space="preserve">society </w:t>
      </w:r>
      <w:r w:rsidRPr="00B36BE6">
        <w:rPr>
          <w:color w:val="000000"/>
          <w:szCs w:val="22"/>
        </w:rPr>
        <w:t xml:space="preserve">will experience higher economic production as patients recover faster and </w:t>
      </w:r>
      <w:r w:rsidR="00C8748F" w:rsidRPr="00B36BE6">
        <w:rPr>
          <w:color w:val="000000"/>
          <w:szCs w:val="22"/>
        </w:rPr>
        <w:t>experience improved</w:t>
      </w:r>
      <w:r w:rsidRPr="00B36BE6">
        <w:rPr>
          <w:color w:val="000000"/>
          <w:szCs w:val="22"/>
        </w:rPr>
        <w:t xml:space="preserve"> health outcomes. ICU length of stay will be shortened by days, which saves tremendous expenses as one day in the ICU can cost up to one thousand euros.</w:t>
      </w:r>
      <w:r w:rsidR="00441494" w:rsidRPr="00B36BE6">
        <w:rPr>
          <w:rStyle w:val="FootnoteReference"/>
        </w:rPr>
        <w:footnoteReference w:id="3"/>
      </w:r>
      <w:r w:rsidRPr="00B36BE6">
        <w:rPr>
          <w:color w:val="000000"/>
          <w:szCs w:val="22"/>
        </w:rPr>
        <w:t xml:space="preserve"> Moreover, the patients who survive require less support as they are healthier, and provide more value to society, partly due to accelerated return to societal activities and work. </w:t>
      </w:r>
    </w:p>
    <w:p w14:paraId="6CD6C50D" w14:textId="77777777" w:rsidR="005E2333" w:rsidRPr="00B36BE6" w:rsidRDefault="005E2333" w:rsidP="005E2333">
      <w:pPr>
        <w:autoSpaceDE w:val="0"/>
        <w:autoSpaceDN w:val="0"/>
        <w:adjustRightInd w:val="0"/>
        <w:rPr>
          <w:color w:val="000000"/>
          <w:szCs w:val="22"/>
        </w:rPr>
      </w:pPr>
      <w:r w:rsidRPr="00B36BE6">
        <w:rPr>
          <w:color w:val="000000"/>
          <w:szCs w:val="22"/>
        </w:rPr>
        <w:t xml:space="preserve">HEALICS will stimulate growth of the </w:t>
      </w:r>
      <w:r w:rsidRPr="00B36BE6">
        <w:rPr>
          <w:b/>
          <w:bCs/>
          <w:color w:val="000000"/>
          <w:szCs w:val="22"/>
        </w:rPr>
        <w:t xml:space="preserve">SMEs </w:t>
      </w:r>
      <w:r w:rsidRPr="00B36BE6">
        <w:rPr>
          <w:color w:val="000000"/>
          <w:szCs w:val="22"/>
        </w:rPr>
        <w:t xml:space="preserve">involved in this project, which will create a breeding ground for innovative products and services in personalised care. </w:t>
      </w:r>
    </w:p>
    <w:p w14:paraId="065262F6" w14:textId="77777777" w:rsidR="005E2333" w:rsidRPr="00B36BE6" w:rsidRDefault="005E2333" w:rsidP="005E2333">
      <w:pPr>
        <w:spacing w:after="200"/>
        <w:rPr>
          <w:color w:val="000000"/>
          <w:szCs w:val="22"/>
        </w:rPr>
      </w:pPr>
      <w:r w:rsidRPr="00B36BE6">
        <w:rPr>
          <w:color w:val="000000"/>
          <w:szCs w:val="22"/>
        </w:rPr>
        <w:t xml:space="preserve">In conclusion, with new insights obtained within HEALICS, sophistication of diagnosis and prognosis will be taken to a higher level. Fostering traditional outcomes with a set of patient-centred outcome </w:t>
      </w:r>
      <w:r w:rsidRPr="00B36BE6">
        <w:rPr>
          <w:color w:val="000000"/>
          <w:szCs w:val="22"/>
        </w:rPr>
        <w:lastRenderedPageBreak/>
        <w:t xml:space="preserve">measures for healthy recovery will improve counselling of </w:t>
      </w:r>
      <w:r w:rsidRPr="00B36BE6">
        <w:rPr>
          <w:b/>
          <w:bCs/>
          <w:color w:val="000000"/>
          <w:szCs w:val="22"/>
        </w:rPr>
        <w:t xml:space="preserve">patients </w:t>
      </w:r>
      <w:r w:rsidRPr="00B36BE6">
        <w:rPr>
          <w:color w:val="000000"/>
          <w:szCs w:val="22"/>
        </w:rPr>
        <w:t xml:space="preserve">and </w:t>
      </w:r>
      <w:r w:rsidRPr="00B36BE6">
        <w:rPr>
          <w:b/>
          <w:bCs/>
          <w:color w:val="000000"/>
          <w:szCs w:val="22"/>
        </w:rPr>
        <w:t xml:space="preserve">their families </w:t>
      </w:r>
      <w:r w:rsidRPr="00B36BE6">
        <w:rPr>
          <w:color w:val="000000"/>
          <w:szCs w:val="22"/>
        </w:rPr>
        <w:t xml:space="preserve">and increase shared decision making. HEALICS’ impact will constitute no less than a quantum leap in ICU cure and care. </w:t>
      </w:r>
    </w:p>
    <w:p w14:paraId="6DF3FD06" w14:textId="7DEFB8EF" w:rsidR="00BD772B" w:rsidRPr="00B36BE6" w:rsidRDefault="005E2333" w:rsidP="005E2333">
      <w:pPr>
        <w:rPr>
          <w:b/>
        </w:rPr>
      </w:pPr>
      <w:r w:rsidRPr="00B36BE6">
        <w:rPr>
          <w:szCs w:val="22"/>
        </w:rPr>
        <w:t xml:space="preserve">The principal goals of HEALICS encompass enhancing the diagnostic accuracy to unravel mechanisms that clusters patients with similar underlying pathophysiological mechanisms. These in </w:t>
      </w:r>
      <w:r w:rsidR="004F462F" w:rsidRPr="00B36BE6">
        <w:rPr>
          <w:szCs w:val="22"/>
        </w:rPr>
        <w:t>turn can</w:t>
      </w:r>
      <w:r w:rsidRPr="00B36BE6">
        <w:rPr>
          <w:szCs w:val="22"/>
        </w:rPr>
        <w:t xml:space="preserve"> guide prognostics and treatments and provide a basis for future cost savings for the public healthcare systems. It is envisioned that HEALICS will build on the successes and lessons learnt from previous large cohorts and randomized trials in critically ill patients and expand the knowledge by close collaboration with a network of various? experts. The research, SMEs and societal sectors involved in HEALICS will benefit from the cooperation and knowledge sharing which will occur in these projects.</w:t>
      </w:r>
    </w:p>
    <w:p w14:paraId="00AB4FC2" w14:textId="011DC3FA" w:rsidR="009E22C5" w:rsidRPr="00B36BE6" w:rsidRDefault="009E22C5" w:rsidP="00C909A0">
      <w:pPr>
        <w:pStyle w:val="Heading5"/>
      </w:pPr>
      <w:r w:rsidRPr="00B36BE6">
        <w:t>Clinical impact</w:t>
      </w:r>
    </w:p>
    <w:p w14:paraId="4B87C4EA" w14:textId="26DB2152" w:rsidR="00C8748F" w:rsidRPr="00B36BE6" w:rsidRDefault="00C8748F" w:rsidP="00C8748F">
      <w:pPr>
        <w:autoSpaceDE w:val="0"/>
        <w:autoSpaceDN w:val="0"/>
        <w:adjustRightInd w:val="0"/>
        <w:spacing w:before="0" w:after="0"/>
        <w:rPr>
          <w:color w:val="000000"/>
          <w:szCs w:val="22"/>
        </w:rPr>
      </w:pPr>
      <w:r w:rsidRPr="00B36BE6">
        <w:rPr>
          <w:color w:val="000000"/>
          <w:szCs w:val="22"/>
        </w:rPr>
        <w:t>Personali</w:t>
      </w:r>
      <w:r w:rsidR="00106C49" w:rsidRPr="00B36BE6">
        <w:rPr>
          <w:color w:val="000000"/>
          <w:szCs w:val="22"/>
        </w:rPr>
        <w:t>s</w:t>
      </w:r>
      <w:r w:rsidRPr="00B36BE6">
        <w:rPr>
          <w:color w:val="000000"/>
          <w:szCs w:val="22"/>
        </w:rPr>
        <w:t xml:space="preserve">ing the care of critically ill patients will primarily bring benefits to patients and their families. As the amount of non-informative variables that need to be obtained will decrease, the time spent by the health care providers in obtaining and interpreting these tests will also decrease. The time that becomes available can benefit patient interaction and allows health care providers to spend more time explaining the value and impact of informative tests to their patients and relatives. Moreover, as health care providers will be able to better characterize patients using epigenetics and informative variables, they benefit from personalised care leading to more precise estimations on patient centred outcomes. With more tailored treatments and better understanding of risk estimations per subgroup, counselling patients and their families through this difficult time in their lives will improve. The focus will move towards the patient and all his or her facets, as opposed to person X with diagnosis Y. </w:t>
      </w:r>
    </w:p>
    <w:p w14:paraId="329A3447" w14:textId="6B86E390" w:rsidR="00C8748F" w:rsidRPr="00B36BE6" w:rsidRDefault="00C8748F" w:rsidP="00C8748F">
      <w:pPr>
        <w:autoSpaceDE w:val="0"/>
        <w:autoSpaceDN w:val="0"/>
        <w:adjustRightInd w:val="0"/>
      </w:pPr>
      <w:r w:rsidRPr="00B36BE6">
        <w:rPr>
          <w:color w:val="000000"/>
          <w:szCs w:val="22"/>
        </w:rPr>
        <w:t>For health care providers, all aspects mentioned above allow for a rearrangement of tasks throughout a regular ICU shift. Instead of spending about 30% of time administrating unnecessary variables, time can be allocated to counselling patients at the bedside or discussing with colleagues about complex cases. Moreover, as HEALICS will develop dynamic early warning tools, physicians can estimate which patients require extra attention and which patients have a very low risk of developing complications. This all together will provide a healthier work environment, which increases time available for teaching new physicians, enhanced team communication and healthier physicians themselves. Not only will this attract health care providers to come work in the ICU, but improving physician health also positively influences patient outcomes, and can prevent burnout among dedicated staff</w:t>
      </w:r>
      <w:r w:rsidR="00F93582" w:rsidRPr="00B36BE6">
        <w:t>.</w:t>
      </w:r>
      <w:r w:rsidR="00441494" w:rsidRPr="00B36BE6">
        <w:rPr>
          <w:rStyle w:val="FootnoteReference"/>
        </w:rPr>
        <w:footnoteReference w:id="4"/>
      </w:r>
    </w:p>
    <w:p w14:paraId="08FC20EC" w14:textId="77777777" w:rsidR="00C8748F" w:rsidRPr="00B36BE6" w:rsidRDefault="00C8748F" w:rsidP="00D641D9"/>
    <w:p w14:paraId="471F817E" w14:textId="14C62A7A" w:rsidR="009E22C5" w:rsidRPr="00B36BE6" w:rsidRDefault="009E22C5" w:rsidP="00D641D9">
      <w:r w:rsidRPr="00B36BE6">
        <w:t>Personali</w:t>
      </w:r>
      <w:r w:rsidR="00106C49" w:rsidRPr="00B36BE6">
        <w:t>s</w:t>
      </w:r>
      <w:r w:rsidRPr="00B36BE6">
        <w:t>ing the care of critically ill patients will bring benefits to patients, their families and health care providers by:</w:t>
      </w:r>
    </w:p>
    <w:p w14:paraId="1EB7AB93" w14:textId="58CD6E7E" w:rsidR="009E22C5" w:rsidRPr="00B36BE6" w:rsidRDefault="009E22C5" w:rsidP="00FE5E54">
      <w:pPr>
        <w:pStyle w:val="ListParagraph"/>
        <w:numPr>
          <w:ilvl w:val="0"/>
          <w:numId w:val="11"/>
        </w:numPr>
      </w:pPr>
      <w:r w:rsidRPr="00B36BE6">
        <w:t>Improving characterisation of patients, by reducing numbers of non-informative variables and increasing informative variables</w:t>
      </w:r>
      <w:r w:rsidR="00F93582" w:rsidRPr="00B36BE6">
        <w:t>.</w:t>
      </w:r>
    </w:p>
    <w:p w14:paraId="073DDB75" w14:textId="4C7D2EAF" w:rsidR="009E22C5" w:rsidRPr="00B36BE6" w:rsidRDefault="003E06D3" w:rsidP="00FE5E54">
      <w:pPr>
        <w:pStyle w:val="ListParagraph"/>
        <w:numPr>
          <w:ilvl w:val="0"/>
          <w:numId w:val="11"/>
        </w:numPr>
      </w:pPr>
      <w:r w:rsidRPr="00B36BE6">
        <w:t>S</w:t>
      </w:r>
      <w:r w:rsidR="009E22C5" w:rsidRPr="00B36BE6">
        <w:t xml:space="preserve">hift away from current diagnosis into </w:t>
      </w:r>
      <w:proofErr w:type="spellStart"/>
      <w:r w:rsidR="009E22C5" w:rsidRPr="00B36BE6">
        <w:t>reclustering</w:t>
      </w:r>
      <w:proofErr w:type="spellEnd"/>
      <w:r w:rsidR="009E22C5" w:rsidRPr="00B36BE6">
        <w:t xml:space="preserve"> of patients into </w:t>
      </w:r>
      <w:proofErr w:type="spellStart"/>
      <w:r w:rsidR="00A929DC" w:rsidRPr="00B36BE6">
        <w:t>subphenotypes</w:t>
      </w:r>
      <w:proofErr w:type="spellEnd"/>
      <w:r w:rsidR="009E22C5" w:rsidRPr="00B36BE6">
        <w:t xml:space="preserve"> according to causal mechanisms of disease</w:t>
      </w:r>
      <w:r w:rsidR="00F93582" w:rsidRPr="00B36BE6">
        <w:t>.</w:t>
      </w:r>
    </w:p>
    <w:p w14:paraId="355EF1D0" w14:textId="77777777" w:rsidR="00F93582" w:rsidRPr="00B36BE6" w:rsidRDefault="003E06D3" w:rsidP="00FE5E54">
      <w:pPr>
        <w:pStyle w:val="ListParagraph"/>
        <w:numPr>
          <w:ilvl w:val="0"/>
          <w:numId w:val="11"/>
        </w:numPr>
      </w:pPr>
      <w:r w:rsidRPr="00B36BE6">
        <w:t>I</w:t>
      </w:r>
      <w:r w:rsidR="009E22C5" w:rsidRPr="00B36BE6">
        <w:t>ntroduce epigenetic characterisation into clinical practice</w:t>
      </w:r>
      <w:r w:rsidR="00F93582" w:rsidRPr="00B36BE6">
        <w:t>.</w:t>
      </w:r>
    </w:p>
    <w:p w14:paraId="6B18BBB1" w14:textId="78E3404F" w:rsidR="009E22C5" w:rsidRPr="00B36BE6" w:rsidRDefault="009E22C5" w:rsidP="00FE5E54">
      <w:pPr>
        <w:pStyle w:val="ListParagraph"/>
        <w:numPr>
          <w:ilvl w:val="0"/>
          <w:numId w:val="11"/>
        </w:numPr>
      </w:pPr>
      <w:r w:rsidRPr="00B36BE6">
        <w:t>Inform</w:t>
      </w:r>
      <w:r w:rsidR="00A929DC" w:rsidRPr="00B36BE6">
        <w:t xml:space="preserve"> ….</w:t>
      </w:r>
    </w:p>
    <w:p w14:paraId="2EE56B3D" w14:textId="166F99AC" w:rsidR="009E22C5" w:rsidRPr="00B36BE6" w:rsidRDefault="003E06D3" w:rsidP="00FE5E54">
      <w:pPr>
        <w:pStyle w:val="ListParagraph"/>
        <w:numPr>
          <w:ilvl w:val="0"/>
          <w:numId w:val="11"/>
        </w:numPr>
      </w:pPr>
      <w:r w:rsidRPr="00B36BE6">
        <w:lastRenderedPageBreak/>
        <w:t>I</w:t>
      </w:r>
      <w:r w:rsidR="009E22C5" w:rsidRPr="00B36BE6">
        <w:t>mproved counselling of patients by more accurate prognosis</w:t>
      </w:r>
      <w:r w:rsidR="00F93582" w:rsidRPr="00B36BE6">
        <w:t>.</w:t>
      </w:r>
    </w:p>
    <w:p w14:paraId="1BC86786" w14:textId="47682BF2" w:rsidR="00F93582" w:rsidRPr="00B36BE6" w:rsidRDefault="003E06D3" w:rsidP="00FE5E54">
      <w:pPr>
        <w:pStyle w:val="ListParagraph"/>
        <w:numPr>
          <w:ilvl w:val="0"/>
          <w:numId w:val="11"/>
        </w:numPr>
      </w:pPr>
      <w:r w:rsidRPr="00B36BE6">
        <w:t>M</w:t>
      </w:r>
      <w:r w:rsidR="009E22C5" w:rsidRPr="00B36BE6">
        <w:t>ore patient-</w:t>
      </w:r>
      <w:r w:rsidR="002356DA" w:rsidRPr="00B36BE6">
        <w:t>centred</w:t>
      </w:r>
      <w:r w:rsidR="009E22C5" w:rsidRPr="00B36BE6">
        <w:t xml:space="preserve"> outcome ass</w:t>
      </w:r>
      <w:r w:rsidR="00F93582" w:rsidRPr="00B36BE6">
        <w:t>essment.</w:t>
      </w:r>
    </w:p>
    <w:p w14:paraId="3C5420E1" w14:textId="115844D8" w:rsidR="009E22C5" w:rsidRPr="00B36BE6" w:rsidRDefault="009E22C5" w:rsidP="00FE5E54">
      <w:pPr>
        <w:pStyle w:val="ListParagraph"/>
        <w:numPr>
          <w:ilvl w:val="0"/>
          <w:numId w:val="11"/>
        </w:numPr>
      </w:pPr>
      <w:r w:rsidRPr="00B36BE6">
        <w:t xml:space="preserve">Provide </w:t>
      </w:r>
      <w:r w:rsidR="00F93582" w:rsidRPr="00B36BE6">
        <w:t>caregivers at the Intensive Care Unit</w:t>
      </w:r>
      <w:r w:rsidRPr="00B36BE6">
        <w:t xml:space="preserve"> with dynamic early warning tools</w:t>
      </w:r>
      <w:r w:rsidR="00F93582" w:rsidRPr="00B36BE6">
        <w:t>.</w:t>
      </w:r>
    </w:p>
    <w:p w14:paraId="027E3720" w14:textId="77777777" w:rsidR="009E22C5" w:rsidRPr="00B36BE6" w:rsidRDefault="009E22C5" w:rsidP="00D641D9"/>
    <w:p w14:paraId="3F1582DE" w14:textId="77777777" w:rsidR="009E22C5" w:rsidRPr="00B36BE6" w:rsidRDefault="009E22C5" w:rsidP="00C909A0">
      <w:pPr>
        <w:pStyle w:val="Heading5"/>
      </w:pPr>
      <w:r w:rsidRPr="00B36BE6">
        <w:t>Innovation impact</w:t>
      </w:r>
    </w:p>
    <w:p w14:paraId="374A59FD" w14:textId="77777777" w:rsidR="009E22C5" w:rsidRPr="00B36BE6" w:rsidRDefault="009E22C5" w:rsidP="00D641D9">
      <w:r w:rsidRPr="00B36BE6">
        <w:t>Data from HEALICS will generate new insights into mechanisms of disease in critically ill patients, resulting in important new opportunities for both academia and industry</w:t>
      </w:r>
    </w:p>
    <w:p w14:paraId="3A6B1980" w14:textId="7140AA2D" w:rsidR="009E22C5" w:rsidRPr="00B36BE6" w:rsidRDefault="003E06D3" w:rsidP="00FE5E54">
      <w:pPr>
        <w:pStyle w:val="ListParagraph"/>
        <w:numPr>
          <w:ilvl w:val="0"/>
          <w:numId w:val="12"/>
        </w:numPr>
      </w:pPr>
      <w:r w:rsidRPr="00B36BE6">
        <w:t>N</w:t>
      </w:r>
      <w:r w:rsidR="009E22C5" w:rsidRPr="00B36BE6">
        <w:t>ew causal mechanisms extrapolated to areas of medicine outside critical care</w:t>
      </w:r>
      <w:r w:rsidR="00F93582" w:rsidRPr="00B36BE6">
        <w:t>.</w:t>
      </w:r>
    </w:p>
    <w:p w14:paraId="39BE0E21" w14:textId="6A484309" w:rsidR="009E22C5" w:rsidRPr="00B36BE6" w:rsidRDefault="009E22C5" w:rsidP="00FE5E54">
      <w:pPr>
        <w:pStyle w:val="ListParagraph"/>
        <w:numPr>
          <w:ilvl w:val="0"/>
          <w:numId w:val="12"/>
        </w:numPr>
      </w:pPr>
      <w:r w:rsidRPr="00B36BE6">
        <w:t>Possibilities for SMEs</w:t>
      </w:r>
      <w:r w:rsidR="00F93582" w:rsidRPr="00B36BE6">
        <w:t>.</w:t>
      </w:r>
    </w:p>
    <w:p w14:paraId="4B30DE88" w14:textId="0B983C26" w:rsidR="009E22C5" w:rsidRPr="00B36BE6" w:rsidRDefault="003E06D3" w:rsidP="00FE5E54">
      <w:pPr>
        <w:pStyle w:val="ListParagraph"/>
        <w:numPr>
          <w:ilvl w:val="0"/>
          <w:numId w:val="12"/>
        </w:numPr>
      </w:pPr>
      <w:r w:rsidRPr="00B36BE6">
        <w:t>I</w:t>
      </w:r>
      <w:r w:rsidR="009E22C5" w:rsidRPr="00B36BE6">
        <w:t>nfrastructure for research opportunities including biomarker (</w:t>
      </w:r>
      <w:r w:rsidR="005E0ABD" w:rsidRPr="00B36BE6">
        <w:t xml:space="preserve">and </w:t>
      </w:r>
      <w:r w:rsidR="009E22C5" w:rsidRPr="00B36BE6">
        <w:t>epigenetics) validation</w:t>
      </w:r>
      <w:r w:rsidR="00F93582" w:rsidRPr="00B36BE6">
        <w:t>.</w:t>
      </w:r>
    </w:p>
    <w:p w14:paraId="2CD5D961" w14:textId="40800DA5" w:rsidR="009E22C5" w:rsidRPr="00B36BE6" w:rsidRDefault="003E06D3" w:rsidP="00FE5E54">
      <w:pPr>
        <w:pStyle w:val="ListParagraph"/>
        <w:numPr>
          <w:ilvl w:val="0"/>
          <w:numId w:val="12"/>
        </w:numPr>
      </w:pPr>
      <w:r w:rsidRPr="00B36BE6">
        <w:t>P</w:t>
      </w:r>
      <w:r w:rsidR="009E22C5" w:rsidRPr="00B36BE6">
        <w:t>roviding new targets for pre-clinical research</w:t>
      </w:r>
      <w:r w:rsidR="00F93582" w:rsidRPr="00B36BE6">
        <w:t>.</w:t>
      </w:r>
    </w:p>
    <w:p w14:paraId="23012D24" w14:textId="745A1FBA" w:rsidR="009E22C5" w:rsidRPr="00B36BE6" w:rsidRDefault="009E22C5" w:rsidP="00FE5E54">
      <w:pPr>
        <w:pStyle w:val="ListParagraph"/>
        <w:numPr>
          <w:ilvl w:val="0"/>
          <w:numId w:val="12"/>
        </w:numPr>
      </w:pPr>
      <w:r w:rsidRPr="00B36BE6">
        <w:t>Generating new hypotheses</w:t>
      </w:r>
      <w:r w:rsidR="005E0ABD" w:rsidRPr="00B36BE6">
        <w:t xml:space="preserve">, </w:t>
      </w:r>
      <w:r w:rsidRPr="00B36BE6">
        <w:t xml:space="preserve">targets </w:t>
      </w:r>
      <w:r w:rsidR="005E0ABD" w:rsidRPr="00B36BE6">
        <w:t xml:space="preserve">and stratifications </w:t>
      </w:r>
      <w:r w:rsidRPr="00B36BE6">
        <w:t>for interventions</w:t>
      </w:r>
      <w:r w:rsidR="00F93582" w:rsidRPr="00B36BE6">
        <w:t>.</w:t>
      </w:r>
      <w:r w:rsidRPr="00B36BE6">
        <w:t xml:space="preserve"> </w:t>
      </w:r>
    </w:p>
    <w:p w14:paraId="7F2D7BD1" w14:textId="77777777" w:rsidR="009E22C5" w:rsidRPr="00B36BE6" w:rsidRDefault="009E22C5" w:rsidP="00D641D9"/>
    <w:p w14:paraId="0EF3F48B" w14:textId="77777777" w:rsidR="009E22C5" w:rsidRPr="00B36BE6" w:rsidRDefault="009E22C5" w:rsidP="00C909A0">
      <w:pPr>
        <w:pStyle w:val="Heading5"/>
      </w:pPr>
      <w:r w:rsidRPr="00B36BE6">
        <w:t>Societal impact</w:t>
      </w:r>
    </w:p>
    <w:p w14:paraId="3FF93676" w14:textId="77777777" w:rsidR="009E22C5" w:rsidRPr="00B36BE6" w:rsidRDefault="009E22C5" w:rsidP="00D641D9">
      <w:pPr>
        <w:rPr>
          <w:color w:val="00B0F0"/>
        </w:rPr>
      </w:pPr>
      <w:r w:rsidRPr="00B36BE6">
        <w:rPr>
          <w:color w:val="00B0F0"/>
        </w:rPr>
        <w:t>General line on societal impact</w:t>
      </w:r>
    </w:p>
    <w:p w14:paraId="56AB2F06" w14:textId="31BABAE2" w:rsidR="009E22C5" w:rsidRPr="00B36BE6" w:rsidRDefault="009E22C5" w:rsidP="00FE5E54">
      <w:pPr>
        <w:pStyle w:val="ListParagraph"/>
        <w:numPr>
          <w:ilvl w:val="0"/>
          <w:numId w:val="13"/>
        </w:numPr>
      </w:pPr>
      <w:r w:rsidRPr="00B36BE6">
        <w:t>Improved diagnosis and more accurate prognosis have the potential to decrease patient suffering, both from pre-existing morbidities, new co-morbidities emerging from adverse events originating from ICU treatment</w:t>
      </w:r>
      <w:r w:rsidR="00F93582" w:rsidRPr="00B36BE6">
        <w:t>.</w:t>
      </w:r>
    </w:p>
    <w:p w14:paraId="0037D113" w14:textId="5AFCDD18" w:rsidR="009E22C5" w:rsidRPr="00B36BE6" w:rsidRDefault="009E22C5" w:rsidP="00FE5E54">
      <w:pPr>
        <w:pStyle w:val="ListParagraph"/>
        <w:numPr>
          <w:ilvl w:val="0"/>
          <w:numId w:val="13"/>
        </w:numPr>
      </w:pPr>
      <w:r w:rsidRPr="00B36BE6">
        <w:t>Improving diagnosis can allow for targeting interventions of existing and newly developed interventions, e.g. the right intervention to the right patient</w:t>
      </w:r>
      <w:r w:rsidR="00F93582" w:rsidRPr="00B36BE6">
        <w:t>.</w:t>
      </w:r>
    </w:p>
    <w:p w14:paraId="785C7BD9" w14:textId="0F055790" w:rsidR="009E22C5" w:rsidRPr="00B36BE6" w:rsidRDefault="009E22C5" w:rsidP="00FE5E54">
      <w:pPr>
        <w:pStyle w:val="ListParagraph"/>
        <w:numPr>
          <w:ilvl w:val="0"/>
          <w:numId w:val="13"/>
        </w:numPr>
      </w:pPr>
      <w:r w:rsidRPr="00B36BE6">
        <w:t>Preventing or alleviating complications which result from new co-morbidities</w:t>
      </w:r>
      <w:r w:rsidR="00F93582" w:rsidRPr="00B36BE6">
        <w:t>.</w:t>
      </w:r>
    </w:p>
    <w:p w14:paraId="0F082BA6" w14:textId="5FDCC09A" w:rsidR="009E22C5" w:rsidRPr="00B36BE6" w:rsidRDefault="00F93582" w:rsidP="00FE5E54">
      <w:pPr>
        <w:pStyle w:val="ListParagraph"/>
        <w:numPr>
          <w:ilvl w:val="0"/>
          <w:numId w:val="13"/>
        </w:numPr>
      </w:pPr>
      <w:r w:rsidRPr="00B36BE6">
        <w:t>Interaction with patients.</w:t>
      </w:r>
      <w:r w:rsidR="009E22C5" w:rsidRPr="00B36BE6">
        <w:t xml:space="preserve"> </w:t>
      </w:r>
      <w:r w:rsidR="009E22C5" w:rsidRPr="00B36BE6">
        <w:rPr>
          <w:color w:val="00B0F0"/>
        </w:rPr>
        <w:t>P</w:t>
      </w:r>
      <w:r w:rsidRPr="00B36BE6">
        <w:rPr>
          <w:color w:val="00B0F0"/>
        </w:rPr>
        <w:t>lease provide existing examples from different (your) country here</w:t>
      </w:r>
      <w:r w:rsidR="00127A8E" w:rsidRPr="00B36BE6">
        <w:rPr>
          <w:color w:val="00B0F0"/>
        </w:rPr>
        <w:t>.</w:t>
      </w:r>
    </w:p>
    <w:p w14:paraId="477F2BE3" w14:textId="40F66520" w:rsidR="009E22C5" w:rsidRPr="00B36BE6" w:rsidRDefault="00F93582" w:rsidP="00FE5E54">
      <w:pPr>
        <w:pStyle w:val="ListParagraph"/>
        <w:numPr>
          <w:ilvl w:val="0"/>
          <w:numId w:val="13"/>
        </w:numPr>
      </w:pPr>
      <w:r w:rsidRPr="00B36BE6">
        <w:t>R</w:t>
      </w:r>
      <w:r w:rsidR="009E22C5" w:rsidRPr="00B36BE6">
        <w:t xml:space="preserve">educed societal costs due to </w:t>
      </w:r>
      <w:r w:rsidR="007F7CE4" w:rsidRPr="00B36BE6">
        <w:t>improved</w:t>
      </w:r>
      <w:r w:rsidR="009E22C5" w:rsidRPr="00B36BE6">
        <w:t xml:space="preserve"> knowledge of prognosis (informing treatment limitations) and more effective interventions resulting from knowledge on causal mechanisms</w:t>
      </w:r>
      <w:r w:rsidRPr="00B36BE6">
        <w:t>.</w:t>
      </w:r>
    </w:p>
    <w:p w14:paraId="6A4AB492" w14:textId="78CB01EE" w:rsidR="00C8748F" w:rsidRPr="00B36BE6" w:rsidRDefault="00F93582" w:rsidP="00FE5E54">
      <w:pPr>
        <w:pStyle w:val="ListParagraph"/>
        <w:numPr>
          <w:ilvl w:val="0"/>
          <w:numId w:val="13"/>
        </w:numPr>
      </w:pPr>
      <w:r w:rsidRPr="00B36BE6">
        <w:t>We</w:t>
      </w:r>
      <w:r w:rsidR="009E22C5" w:rsidRPr="00B36BE6">
        <w:t xml:space="preserve"> will have direct contact with patients and indirect through social media (including a website, Twitter, etc) and thereby will educate and empower the patient and network, which is expected to contribute to </w:t>
      </w:r>
      <w:r w:rsidRPr="00B36BE6">
        <w:t>patient empowerment</w:t>
      </w:r>
      <w:r w:rsidR="009E22C5" w:rsidRPr="00B36BE6">
        <w:t xml:space="preserve"> (</w:t>
      </w:r>
      <w:r w:rsidR="00106C49" w:rsidRPr="00B36BE6">
        <w:t>QoL</w:t>
      </w:r>
      <w:r w:rsidR="009E22C5" w:rsidRPr="00B36BE6">
        <w:t>)</w:t>
      </w:r>
      <w:r w:rsidRPr="00B36BE6">
        <w:t>.</w:t>
      </w:r>
    </w:p>
    <w:p w14:paraId="0B1B05F8" w14:textId="04E8562E" w:rsidR="009E22C5" w:rsidRPr="00B36BE6" w:rsidRDefault="00C8748F" w:rsidP="00C8748F">
      <w:pPr>
        <w:autoSpaceDE w:val="0"/>
        <w:autoSpaceDN w:val="0"/>
        <w:adjustRightInd w:val="0"/>
        <w:rPr>
          <w:color w:val="000000"/>
          <w:szCs w:val="22"/>
        </w:rPr>
      </w:pPr>
      <w:r w:rsidRPr="00B36BE6">
        <w:rPr>
          <w:color w:val="000000"/>
          <w:szCs w:val="22"/>
        </w:rPr>
        <w:t xml:space="preserve">HEALICS will have direct contact with patients throughout all collaborating centres and indirect contact through social media. The aim of these outreach campaigns is to increase valorisation of research projects and their results, but also to offer patients and their relatives to be able to connect with peers. Building a network of all those involved during ICU stay, especially the patients, may aid in helping others before or after ICU stay to improve their (mental) well-being.  </w:t>
      </w:r>
    </w:p>
    <w:p w14:paraId="26C0A6EE" w14:textId="37829BC2" w:rsidR="009E22C5" w:rsidRPr="00B36BE6" w:rsidRDefault="009E22C5" w:rsidP="00C909A0">
      <w:pPr>
        <w:pStyle w:val="Heading5"/>
      </w:pPr>
      <w:r w:rsidRPr="00B36BE6">
        <w:t>Academic impact</w:t>
      </w:r>
    </w:p>
    <w:p w14:paraId="289E2CA2" w14:textId="4AFED810" w:rsidR="0050284E" w:rsidRPr="00B36BE6" w:rsidRDefault="0050284E" w:rsidP="0050284E">
      <w:pPr>
        <w:rPr>
          <w:color w:val="00B0F0"/>
        </w:rPr>
      </w:pPr>
      <w:r w:rsidRPr="00B36BE6">
        <w:rPr>
          <w:color w:val="00B0F0"/>
        </w:rPr>
        <w:t>General line on academic impact</w:t>
      </w:r>
    </w:p>
    <w:p w14:paraId="08FBA7E7" w14:textId="14D85DF1" w:rsidR="00EF24E0" w:rsidRDefault="00EF24E0" w:rsidP="00FE5E54">
      <w:pPr>
        <w:pStyle w:val="ListParagraph"/>
        <w:numPr>
          <w:ilvl w:val="0"/>
          <w:numId w:val="14"/>
        </w:numPr>
        <w:rPr>
          <w:ins w:id="38" w:author="Morris Swertz" w:date="2019-03-22T11:53:00Z"/>
        </w:rPr>
      </w:pPr>
      <w:commentRangeStart w:id="39"/>
      <w:ins w:id="40" w:author="Morris Swertz" w:date="2019-03-22T11:54:00Z">
        <w:r>
          <w:t>FAIR catalogue</w:t>
        </w:r>
      </w:ins>
      <w:ins w:id="41" w:author="Morris Swertz" w:date="2019-03-22T11:53:00Z">
        <w:r>
          <w:t xml:space="preserve"> of available cohorts and their contents</w:t>
        </w:r>
      </w:ins>
      <w:ins w:id="42" w:author="Morris Swertz" w:date="2019-03-22T11:54:00Z">
        <w:r>
          <w:t xml:space="preserve"> to promote reusability for research and health.</w:t>
        </w:r>
        <w:commentRangeEnd w:id="39"/>
        <w:r>
          <w:rPr>
            <w:rStyle w:val="CommentReference"/>
            <w:szCs w:val="20"/>
          </w:rPr>
          <w:commentReference w:id="39"/>
        </w:r>
      </w:ins>
    </w:p>
    <w:p w14:paraId="47D0B5E7" w14:textId="273DCD59" w:rsidR="009E22C5" w:rsidRPr="00B36BE6" w:rsidRDefault="009E22C5" w:rsidP="00FE5E54">
      <w:pPr>
        <w:pStyle w:val="ListParagraph"/>
        <w:numPr>
          <w:ilvl w:val="0"/>
          <w:numId w:val="14"/>
        </w:numPr>
      </w:pPr>
      <w:r w:rsidRPr="00B36BE6">
        <w:t>Connecting of key players from academia, paving for new innovative research</w:t>
      </w:r>
    </w:p>
    <w:p w14:paraId="2CDF36A9" w14:textId="0EDDA773" w:rsidR="009E22C5" w:rsidRPr="00B36BE6" w:rsidRDefault="00F333CE" w:rsidP="00FE5E54">
      <w:pPr>
        <w:pStyle w:val="ListParagraph"/>
        <w:numPr>
          <w:ilvl w:val="0"/>
          <w:numId w:val="14"/>
        </w:numPr>
      </w:pPr>
      <w:r w:rsidRPr="00B36BE6">
        <w:t>D</w:t>
      </w:r>
      <w:r w:rsidR="009E22C5" w:rsidRPr="00B36BE6">
        <w:t xml:space="preserve">ue to involvement of experts from various areas, including, </w:t>
      </w:r>
      <w:r w:rsidRPr="00B36BE6">
        <w:t>machine learning</w:t>
      </w:r>
      <w:r w:rsidR="00C909A0" w:rsidRPr="00B36BE6">
        <w:t>,</w:t>
      </w:r>
      <w:r w:rsidR="009E22C5" w:rsidRPr="00B36BE6">
        <w:t xml:space="preserve"> data scientists, genetic experts and cognitive function and QoL experts will probably raise academic discussions to a next level </w:t>
      </w:r>
    </w:p>
    <w:p w14:paraId="0A40BFC6" w14:textId="1F16045E" w:rsidR="009E22C5" w:rsidRPr="00B36BE6" w:rsidRDefault="009E22C5" w:rsidP="00FE5E54">
      <w:pPr>
        <w:pStyle w:val="ListParagraph"/>
        <w:numPr>
          <w:ilvl w:val="0"/>
          <w:numId w:val="14"/>
        </w:numPr>
      </w:pPr>
      <w:r w:rsidRPr="00B36BE6">
        <w:t>Creating a consortium which may provide access to a wealth of data inspiring future research projects, according to conditions of open access (</w:t>
      </w:r>
      <w:r w:rsidR="00F333CE" w:rsidRPr="00B36BE6">
        <w:t>Open structure of data (see</w:t>
      </w:r>
      <w:r w:rsidRPr="00B36BE6">
        <w:t xml:space="preserve"> MIMIC)</w:t>
      </w:r>
      <w:r w:rsidR="00106C49" w:rsidRPr="00B36BE6">
        <w:t>)</w:t>
      </w:r>
    </w:p>
    <w:p w14:paraId="7109C241" w14:textId="54DE978C" w:rsidR="009E22C5" w:rsidRPr="00B36BE6" w:rsidRDefault="006B25C7" w:rsidP="00FE5E54">
      <w:pPr>
        <w:pStyle w:val="ListParagraph"/>
        <w:numPr>
          <w:ilvl w:val="0"/>
          <w:numId w:val="14"/>
        </w:numPr>
      </w:pPr>
      <w:r w:rsidRPr="00B36BE6">
        <w:lastRenderedPageBreak/>
        <w:t>The findings from HEALICS will inspire future testing of new interventions in large-scale randomised clinical trials, with improved stratification/enrichment based on newly identified variables and markers indicating common causal pathways of multimorbidity in an a priori heterogeneous patient population.</w:t>
      </w:r>
    </w:p>
    <w:p w14:paraId="1E6E21B7" w14:textId="77777777" w:rsidR="009E22C5" w:rsidRPr="00B36BE6" w:rsidRDefault="009E22C5" w:rsidP="00C909A0">
      <w:pPr>
        <w:pStyle w:val="Heading5"/>
      </w:pPr>
      <w:r w:rsidRPr="00B36BE6">
        <w:t>Educational impact</w:t>
      </w:r>
    </w:p>
    <w:p w14:paraId="2B40405D" w14:textId="473316E4" w:rsidR="00C8748F" w:rsidRPr="00B36BE6" w:rsidRDefault="00C8748F" w:rsidP="00C8748F">
      <w:pPr>
        <w:autoSpaceDE w:val="0"/>
        <w:autoSpaceDN w:val="0"/>
        <w:adjustRightInd w:val="0"/>
        <w:rPr>
          <w:color w:val="000000"/>
          <w:szCs w:val="22"/>
        </w:rPr>
      </w:pPr>
      <w:r w:rsidRPr="00B36BE6">
        <w:rPr>
          <w:color w:val="000000"/>
          <w:szCs w:val="22"/>
        </w:rPr>
        <w:t xml:space="preserve">Although it appears that HEALICS has no specific educational objectives, the educational impact will be large, as education is integrated throughout this entire proposal. First, young researchers are invited to collaborate in HEALICS, and those becoming future researchers will build their career learning from the HEALICS consortium, being a well-structured, collaborative research initiative. The principles of collaborating across borders, working in teams, aiming for open access and valorisation of research will allow young physicians or researchers to learn and achieve scientific integrity. This may seem of inferior importance, but all these factors influence the infrastructure created within HEALICS, which will be extremely beneficial if established continuously for a longer period of time, thus requiring the current HEALICS consortium to involve and teach their future successors. </w:t>
      </w:r>
    </w:p>
    <w:p w14:paraId="5AF2098C" w14:textId="77777777" w:rsidR="00C8748F" w:rsidRPr="00B36BE6" w:rsidRDefault="00C8748F" w:rsidP="00C8748F">
      <w:pPr>
        <w:autoSpaceDE w:val="0"/>
        <w:autoSpaceDN w:val="0"/>
        <w:adjustRightInd w:val="0"/>
        <w:rPr>
          <w:color w:val="000000"/>
          <w:szCs w:val="22"/>
        </w:rPr>
      </w:pPr>
      <w:r w:rsidRPr="00B36BE6">
        <w:rPr>
          <w:color w:val="000000"/>
          <w:szCs w:val="22"/>
        </w:rPr>
        <w:t>Second, the intense collaboration between academic and SME partners, the planned information exchanges between ICU experts and people with specific expertise from outside the ICU will create opportunities for not only scientists or physicians but also younger scientists and trainees to build their research portfolio which will make them extremely suitable to become our future academic intellect</w:t>
      </w:r>
    </w:p>
    <w:p w14:paraId="405EA73A" w14:textId="7C7DE3B0" w:rsidR="009E22C5" w:rsidRPr="00B36BE6" w:rsidRDefault="009E22C5" w:rsidP="002B3C34">
      <w:r w:rsidRPr="00B36BE6">
        <w:t>While HEALICS has no specific educational objectives, the intense collaboration between academic</w:t>
      </w:r>
      <w:r w:rsidR="003E06D3" w:rsidRPr="00B36BE6">
        <w:t xml:space="preserve"> a</w:t>
      </w:r>
      <w:r w:rsidRPr="00B36BE6">
        <w:t xml:space="preserve">nd SME partners, the planned information exchanges between ICU </w:t>
      </w:r>
      <w:r w:rsidR="00BD5039" w:rsidRPr="00B36BE6">
        <w:t>experts</w:t>
      </w:r>
      <w:r w:rsidRPr="00B36BE6">
        <w:t xml:space="preserve"> and people with specific expertise from outside the </w:t>
      </w:r>
      <w:r w:rsidR="00BD5039" w:rsidRPr="00B36BE6">
        <w:t>ICU will</w:t>
      </w:r>
      <w:r w:rsidRPr="00B36BE6">
        <w:t xml:space="preserve"> create opportunities for younger scientists and trainees to</w:t>
      </w:r>
      <w:r w:rsidR="003E06D3" w:rsidRPr="00B36BE6">
        <w:t xml:space="preserve"> </w:t>
      </w:r>
      <w:r w:rsidRPr="00B36BE6">
        <w:t>build their research portfolio which will make them extremely suitable to become our future academic intellect</w:t>
      </w:r>
      <w:r w:rsidR="002B3C34" w:rsidRPr="00B36BE6">
        <w:t>.</w:t>
      </w:r>
    </w:p>
    <w:p w14:paraId="280CE07A" w14:textId="15526DE7" w:rsidR="009E22C5" w:rsidRPr="00B36BE6" w:rsidRDefault="009E22C5" w:rsidP="00D641D9">
      <w:r w:rsidRPr="00B36BE6">
        <w:t>HEALICS results will be translated into training material, distance learning tools and a Learning Management System (W</w:t>
      </w:r>
      <w:r w:rsidR="00A929DC" w:rsidRPr="00B36BE6">
        <w:t>P6</w:t>
      </w:r>
      <w:r w:rsidRPr="00B36BE6">
        <w:t>). Updated training manuals and training tools will be used for pre-service and in- service training (especially using e-learning and mobile technology). The project will reach … health workers for training and capacity building. Revised nationally used training instruments will have a wider reach.</w:t>
      </w:r>
    </w:p>
    <w:p w14:paraId="110C7C65" w14:textId="3880F0E8" w:rsidR="009E22C5" w:rsidRPr="00B36BE6" w:rsidRDefault="00C8748F" w:rsidP="00C8748F">
      <w:pPr>
        <w:autoSpaceDE w:val="0"/>
        <w:autoSpaceDN w:val="0"/>
        <w:adjustRightInd w:val="0"/>
        <w:rPr>
          <w:color w:val="000000"/>
          <w:szCs w:val="22"/>
        </w:rPr>
      </w:pPr>
      <w:r w:rsidRPr="00B36BE6">
        <w:rPr>
          <w:color w:val="000000"/>
          <w:szCs w:val="22"/>
        </w:rPr>
        <w:t xml:space="preserve">Moreover, as time allocation by health care providers will become more efficient, more attention can be directed towards those in training throughout all layers of ICU staff. </w:t>
      </w:r>
    </w:p>
    <w:p w14:paraId="270CDA87" w14:textId="77777777" w:rsidR="009E22C5" w:rsidRPr="00B36BE6" w:rsidRDefault="009E22C5" w:rsidP="00C909A0">
      <w:pPr>
        <w:pStyle w:val="Heading5"/>
      </w:pPr>
      <w:r w:rsidRPr="00B36BE6">
        <w:t>EU as a leading partner</w:t>
      </w:r>
    </w:p>
    <w:p w14:paraId="33282A7C" w14:textId="77777777" w:rsidR="009E22C5" w:rsidRPr="00B36BE6" w:rsidRDefault="009E22C5" w:rsidP="00D641D9">
      <w:r w:rsidRPr="00B36BE6">
        <w:t xml:space="preserve">HEALICS will strengthen the EU role as a leading partner in the promotion of health for the critically ill and establishing a platform for research on complex illnesses, comorbidities and common causal pathways in distinct diseases. </w:t>
      </w:r>
    </w:p>
    <w:p w14:paraId="26F2AECA" w14:textId="77777777" w:rsidR="009E22C5" w:rsidRPr="00B36BE6" w:rsidRDefault="009E22C5" w:rsidP="00D641D9">
      <w:pPr>
        <w:pStyle w:val="Heading2"/>
      </w:pPr>
    </w:p>
    <w:p w14:paraId="6D42C30A" w14:textId="77777777" w:rsidR="00C8748F" w:rsidRPr="00B36BE6" w:rsidRDefault="00C8748F">
      <w:pPr>
        <w:spacing w:before="0" w:after="0" w:line="240" w:lineRule="auto"/>
        <w:jc w:val="left"/>
        <w:rPr>
          <w:b/>
          <w:sz w:val="28"/>
          <w:szCs w:val="20"/>
        </w:rPr>
      </w:pPr>
      <w:r w:rsidRPr="00B36BE6">
        <w:br w:type="page"/>
      </w:r>
    </w:p>
    <w:p w14:paraId="472849C2" w14:textId="6D26316B" w:rsidR="004573A3" w:rsidRPr="00B36BE6" w:rsidRDefault="009E724F" w:rsidP="00D641D9">
      <w:pPr>
        <w:pStyle w:val="Heading2"/>
      </w:pPr>
      <w:bookmarkStart w:id="43" w:name="_Toc3735391"/>
      <w:r w:rsidRPr="00B36BE6">
        <w:lastRenderedPageBreak/>
        <w:t>2.2</w:t>
      </w:r>
      <w:r w:rsidRPr="00B36BE6">
        <w:tab/>
      </w:r>
      <w:r w:rsidR="004573A3" w:rsidRPr="00B36BE6">
        <w:t>Measures to maximise impact</w:t>
      </w:r>
      <w:bookmarkEnd w:id="43"/>
    </w:p>
    <w:p w14:paraId="1DBF5E96" w14:textId="77777777" w:rsidR="00C909A0" w:rsidRPr="00B36BE6" w:rsidRDefault="00C909A0" w:rsidP="00C909A0"/>
    <w:p w14:paraId="6FA2712A" w14:textId="221178B6" w:rsidR="009E22C5" w:rsidRPr="00B36BE6" w:rsidRDefault="002905F2" w:rsidP="00D641D9">
      <w:pPr>
        <w:pStyle w:val="Heading3"/>
      </w:pPr>
      <w:bookmarkStart w:id="44" w:name="_Toc3735392"/>
      <w:r w:rsidRPr="00B36BE6">
        <w:t>2.2.1</w:t>
      </w:r>
      <w:r w:rsidR="009E22C5" w:rsidRPr="00B36BE6">
        <w:t xml:space="preserve"> Dissemination and exploitation of results</w:t>
      </w:r>
      <w:bookmarkEnd w:id="44"/>
    </w:p>
    <w:p w14:paraId="45DC425B" w14:textId="19D4E295" w:rsidR="009E22C5" w:rsidRPr="00B36BE6" w:rsidRDefault="009E22C5" w:rsidP="00D641D9">
      <w:r w:rsidRPr="00B36BE6">
        <w:t xml:space="preserve">The coordinators will implement methods for fluent communication and reporting, building on experience from earlier consortia. Face-to-face meetings, Skype and telephone conferences, public seminars, newsletters, the consortium website and a proactive interaction with a stakeholder audience will be presented. The partners’ continued dissemination of their work in highest profile scientific journals and meetings, following EC’s Open Access principles, ensuring the widest accessibility to the project outcomes possible. Media contacts (press releases, interviews) and popular scientific publications and presentations will make HEALICS visible to a wide general public. Partner X </w:t>
      </w:r>
      <w:r w:rsidR="00A929DC" w:rsidRPr="00B36BE6">
        <w:t>and</w:t>
      </w:r>
      <w:r w:rsidRPr="00B36BE6">
        <w:t xml:space="preserve"> X (</w:t>
      </w:r>
      <w:r w:rsidRPr="00B36BE6">
        <w:rPr>
          <w:color w:val="7030A0"/>
        </w:rPr>
        <w:t>ESICM</w:t>
      </w:r>
      <w:r w:rsidRPr="00B36BE6">
        <w:t>), …., will be involved in optimizing the ways to convey the HEALICS message</w:t>
      </w:r>
      <w:r w:rsidR="006F1B96" w:rsidRPr="00B36BE6">
        <w:t xml:space="preserve"> to the target audience dissemination including the ESICM</w:t>
      </w:r>
      <w:r w:rsidRPr="00B36BE6">
        <w:t>.</w:t>
      </w:r>
    </w:p>
    <w:p w14:paraId="1058C740" w14:textId="52448C42" w:rsidR="006F1B96" w:rsidRPr="00B36BE6" w:rsidRDefault="006F1B96" w:rsidP="00D641D9">
      <w:r w:rsidRPr="00B36BE6">
        <w:t xml:space="preserve">The key issue in dissemination is that the primary audience for results are the intensivist. And this is the same network of ICU which participate in providing the data, which makes dissemination part the </w:t>
      </w:r>
      <w:r w:rsidR="007F7CE4" w:rsidRPr="00B36BE6">
        <w:t>two-way</w:t>
      </w:r>
      <w:r w:rsidRPr="00B36BE6">
        <w:t xml:space="preserve"> deal of this project. Their incentive for participation is in fact the results which they will receive in return.</w:t>
      </w:r>
    </w:p>
    <w:p w14:paraId="2DEA7EB1" w14:textId="4E522E7C" w:rsidR="009E22C5" w:rsidRPr="00B36BE6" w:rsidRDefault="009E22C5" w:rsidP="00D641D9">
      <w:r w:rsidRPr="00B36BE6">
        <w:t xml:space="preserve">HEALICS will adopt a multi-channel, multi-target strategy to establish efficient dissemination and exploitation of knowledge and </w:t>
      </w:r>
      <w:commentRangeStart w:id="45"/>
      <w:r w:rsidRPr="00B36BE6">
        <w:t>results</w:t>
      </w:r>
      <w:commentRangeEnd w:id="45"/>
      <w:r w:rsidR="00EF24E0">
        <w:rPr>
          <w:rStyle w:val="CommentReference"/>
          <w:szCs w:val="20"/>
        </w:rPr>
        <w:commentReference w:id="45"/>
      </w:r>
      <w:r w:rsidRPr="00B36BE6">
        <w:t xml:space="preserve">. The partners have an established network of research centres, regulatory bodies, patient </w:t>
      </w:r>
      <w:r w:rsidR="00C8748F" w:rsidRPr="00B36BE6">
        <w:t>federations</w:t>
      </w:r>
      <w:r w:rsidRPr="00B36BE6">
        <w:t xml:space="preserve"> and SMEs for sharing knowledge. A detailed dissemination and exploitation plan will be currently implemented to create a project head start; this will be the reference document and guideline for all partners with respect to the HEALICS dissemination and exploitation strategy. The dissemination plan will be further evolved as the project progresses and be regularly updated to meet the requirements for timely, reliable and comprehensive dissemination of results and knowledge. HEALICS intends to arrange joint thematic seminars, web-based seminars and workshops with partners from all partner sites, promoting exchange of results and knowledge between partner and across the WPs. </w:t>
      </w:r>
    </w:p>
    <w:p w14:paraId="180B19C8" w14:textId="70E96ACD" w:rsidR="009E22C5" w:rsidRPr="00B36BE6" w:rsidRDefault="009E22C5" w:rsidP="00D641D9">
      <w:r w:rsidRPr="00B36BE6">
        <w:t xml:space="preserve">To underline the importance of dissemination we targeted a WPX on communication. This WP is dedicated to communication among participating centres for data acquisition and on communication with colleagues </w:t>
      </w:r>
      <w:r w:rsidRPr="00B36BE6">
        <w:rPr>
          <w:i/>
        </w:rPr>
        <w:t>(dissemination to the scientific community)</w:t>
      </w:r>
      <w:r w:rsidRPr="00B36BE6">
        <w:t xml:space="preserve"> and patients </w:t>
      </w:r>
      <w:r w:rsidRPr="00B36BE6">
        <w:rPr>
          <w:i/>
        </w:rPr>
        <w:t>(dissemination to the non-specialist public)</w:t>
      </w:r>
      <w:r w:rsidRPr="00B36BE6">
        <w:t xml:space="preserve"> through a well-established European network (ESICM). Moreover, new media will be </w:t>
      </w:r>
      <w:r w:rsidR="00CB2BF3" w:rsidRPr="00B36BE6">
        <w:t>exploited</w:t>
      </w:r>
      <w:r w:rsidRPr="00B36BE6">
        <w:t xml:space="preserve"> as considered important by patients, their network and care-givers. Furthermore, the </w:t>
      </w:r>
      <w:r w:rsidR="0088265D" w:rsidRPr="00B36BE6">
        <w:t>open structure</w:t>
      </w:r>
      <w:r w:rsidRPr="00B36BE6">
        <w:t xml:space="preserve"> of HEALICS will allow for communication with researchers currently not involved in HEALICS. </w:t>
      </w:r>
    </w:p>
    <w:p w14:paraId="3BE6506A" w14:textId="1884B6F8" w:rsidR="00C8748F" w:rsidRPr="00B36BE6" w:rsidRDefault="00C8748F" w:rsidP="00C8748F">
      <w:pPr>
        <w:spacing w:after="200"/>
        <w:rPr>
          <w:iCs/>
          <w:szCs w:val="22"/>
        </w:rPr>
      </w:pPr>
      <w:r w:rsidRPr="00B36BE6">
        <w:rPr>
          <w:iCs/>
          <w:szCs w:val="22"/>
        </w:rPr>
        <w:t>The HEALICS website will also play an important role in the dissemination of novel discoveries in the diagnosis and prognosis of critically ill patients to a lay public. Content will be presented in a method suitable for the target audience, for example informative short videos about project results or interactive quizzes and promotional material. For this the consortium can make use of the services of communica</w:t>
      </w:r>
      <w:r w:rsidR="002B3C34" w:rsidRPr="00B36BE6">
        <w:rPr>
          <w:iCs/>
          <w:szCs w:val="22"/>
        </w:rPr>
        <w:t xml:space="preserve">tors and journalists at both </w:t>
      </w:r>
      <w:r w:rsidRPr="00B36BE6">
        <w:rPr>
          <w:iCs/>
          <w:szCs w:val="22"/>
        </w:rPr>
        <w:t>…… with a long track record as scientific writers in the field of Intensive Care. Through a highly appreciated webpage (……) the general public in the …. countries are informed about research progress in the field of Intensive Care. Press releases, both in English and the appropriate language are published by the university communicators and through them on …., worldwide business-to-business science news service (…. www.alphagalileo.org), supplying media with breaking research news. HEALICS will urge their partners to seek the interaction with the public and will involve the …. and its representatives where possible for widening its reach.</w:t>
      </w:r>
    </w:p>
    <w:p w14:paraId="0737D32F" w14:textId="77777777" w:rsidR="009E22C5" w:rsidRPr="00B36BE6" w:rsidRDefault="009E22C5" w:rsidP="00C909A0">
      <w:pPr>
        <w:pStyle w:val="Heading5"/>
      </w:pPr>
      <w:r w:rsidRPr="00B36BE6">
        <w:lastRenderedPageBreak/>
        <w:t>Dissemination to the scientific community</w:t>
      </w:r>
    </w:p>
    <w:p w14:paraId="03AD68DA" w14:textId="43F1B1FF" w:rsidR="009E22C5" w:rsidRPr="00B36BE6" w:rsidRDefault="009E22C5" w:rsidP="00D641D9">
      <w:r w:rsidRPr="00B36BE6">
        <w:t xml:space="preserve">All partners will disseminate their research results to the widest extent possible. Already now the consortium partners have impressive track records in scientific publications in high profile journals, with a large readership and visibility, and they will continue to do so. Publications will indicate the source of the work (HEALICS). In parallel, results will be presented at scientific conferences, e.g. the annual ESICM and </w:t>
      </w:r>
      <w:r w:rsidR="00F333CE" w:rsidRPr="00B36BE6">
        <w:t>machine learning</w:t>
      </w:r>
      <w:r w:rsidRPr="00B36BE6">
        <w:t xml:space="preserve"> meetings</w:t>
      </w:r>
      <w:r w:rsidR="00F333CE" w:rsidRPr="00B36BE6">
        <w:t xml:space="preserve"> (such as </w:t>
      </w:r>
      <w:proofErr w:type="spellStart"/>
      <w:r w:rsidR="00F333CE" w:rsidRPr="00B36BE6">
        <w:t>Datathon</w:t>
      </w:r>
      <w:proofErr w:type="spellEnd"/>
      <w:r w:rsidR="00F333CE" w:rsidRPr="00B36BE6">
        <w:t>)</w:t>
      </w:r>
      <w:r w:rsidRPr="00B36BE6">
        <w:t>, and other relevant national and international meetings.</w:t>
      </w:r>
    </w:p>
    <w:p w14:paraId="2E9C1E35" w14:textId="77777777" w:rsidR="009E22C5" w:rsidRPr="00B36BE6" w:rsidRDefault="009E22C5" w:rsidP="00FE5E54">
      <w:pPr>
        <w:pStyle w:val="ListParagraph"/>
        <w:numPr>
          <w:ilvl w:val="0"/>
          <w:numId w:val="30"/>
        </w:numPr>
      </w:pPr>
      <w:r w:rsidRPr="00B36BE6">
        <w:t>Research published in peer-reviewed journals Open source papers of research conducted throughout this project will be published in peer-reviewed journals ensuring dissemination of the research results.</w:t>
      </w:r>
    </w:p>
    <w:p w14:paraId="403B2847" w14:textId="19CC53B0" w:rsidR="009E22C5" w:rsidRPr="00B36BE6" w:rsidRDefault="009E22C5" w:rsidP="00FE5E54">
      <w:pPr>
        <w:pStyle w:val="ListParagraph"/>
        <w:numPr>
          <w:ilvl w:val="0"/>
          <w:numId w:val="30"/>
        </w:numPr>
      </w:pPr>
      <w:r w:rsidRPr="00B36BE6">
        <w:t xml:space="preserve">Each of the Consortium members is also part of other networks such as academic networks, alliances and broad networks. Through these networks nearly all countries will be reached: Consortium members will share professional contacts to populate the mailing list for disseminating e.g. the HEALICS policy briefs and will disseminate key findings on relevant list servers. Research findings will be shared at academic and other conferences and workshops attended by members as well. </w:t>
      </w:r>
    </w:p>
    <w:p w14:paraId="1F7DFA5A" w14:textId="0D503D5D" w:rsidR="006B25C7" w:rsidRPr="00B36BE6" w:rsidRDefault="006B25C7" w:rsidP="00D641D9">
      <w:r w:rsidRPr="00B36BE6">
        <w:t xml:space="preserve">We will communicate and disseminate findings in strategic cooperation with stakeholders (healthcare providers, patients, their families, patients’ organizations, </w:t>
      </w:r>
      <w:r w:rsidR="002B002F" w:rsidRPr="00B36BE6">
        <w:t>health care professionals</w:t>
      </w:r>
      <w:r w:rsidRPr="00B36BE6">
        <w:t>, researchers, policy makers), and small and medium-sized enterprises (</w:t>
      </w:r>
      <w:r w:rsidRPr="00B36BE6">
        <w:rPr>
          <w:color w:val="7030A0"/>
        </w:rPr>
        <w:t>SME</w:t>
      </w:r>
      <w:r w:rsidRPr="00B36BE6">
        <w:t xml:space="preserve">s), so that the key variables, novel personalised risk scores and diagnostic strategies can be made readily available. </w:t>
      </w:r>
    </w:p>
    <w:p w14:paraId="3884F60C" w14:textId="77777777" w:rsidR="009E22C5" w:rsidRPr="00B36BE6" w:rsidRDefault="009E22C5" w:rsidP="00C909A0">
      <w:pPr>
        <w:pStyle w:val="Heading5"/>
      </w:pPr>
      <w:r w:rsidRPr="00B36BE6">
        <w:t>Dissemination to the non-specialist public/popular publications</w:t>
      </w:r>
    </w:p>
    <w:p w14:paraId="5FE0046C" w14:textId="6CC3BAE9" w:rsidR="009E22C5" w:rsidRPr="00B36BE6" w:rsidRDefault="009E22C5" w:rsidP="00D641D9">
      <w:r w:rsidRPr="00B36BE6">
        <w:t>Dissemination will be laid out to maximize HEALICS’ impact on the non-specialist audiences. A key criterion in all dissemination activities targeted to the non-scientific public will be the translation of HEALICS’ complex scientific work and output into comprehensible messages adequately applicable for the respective target group</w:t>
      </w:r>
      <w:r w:rsidR="00C8748F" w:rsidRPr="00B36BE6">
        <w:t xml:space="preserve"> using a variety of channels</w:t>
      </w:r>
      <w:r w:rsidRPr="00B36BE6">
        <w:t>. We aim at both, the dissemination of novel discoveries in a better diagnosis of underlying mechanisms and possible implications for prognosis and improved treatment, and at increasing the general understanding of the indication behind HEALICS research and its international, collaborative nature.</w:t>
      </w:r>
    </w:p>
    <w:p w14:paraId="301689D0" w14:textId="77777777" w:rsidR="009E22C5" w:rsidRPr="00B36BE6" w:rsidRDefault="009E22C5" w:rsidP="00D641D9">
      <w:r w:rsidRPr="00B36BE6">
        <w:t>Policy briefs and journal or newspaper publications will be used for dispersing information directly and flagging links to other sources of communication and dissemination (journal publications, case studies illustrating best practices and project outputs such as guidelines and tools). Communication team will support dissemination of journal publications through press releases, mailing lists, social media and the website.</w:t>
      </w:r>
    </w:p>
    <w:p w14:paraId="66561E98" w14:textId="10E08A82" w:rsidR="005E7EDF" w:rsidRPr="00B36BE6" w:rsidRDefault="005E7EDF" w:rsidP="00D641D9"/>
    <w:p w14:paraId="112E562D" w14:textId="70F7B67A" w:rsidR="005E7EDF" w:rsidRPr="00B36BE6" w:rsidRDefault="005E7EDF" w:rsidP="00D641D9">
      <w:pPr>
        <w:rPr>
          <w:color w:val="FF0000"/>
        </w:rPr>
      </w:pPr>
      <w:r w:rsidRPr="00B36BE6">
        <w:rPr>
          <w:color w:val="FF0000"/>
        </w:rPr>
        <w:t xml:space="preserve">Insert table with timing of </w:t>
      </w:r>
      <w:r w:rsidR="00F93582" w:rsidRPr="00B36BE6">
        <w:rPr>
          <w:color w:val="FF0000"/>
        </w:rPr>
        <w:t>WP, deliverables and milestones</w:t>
      </w:r>
    </w:p>
    <w:p w14:paraId="10F912C3" w14:textId="77777777" w:rsidR="00C909A0" w:rsidRPr="00B36BE6" w:rsidRDefault="00C909A0" w:rsidP="00D641D9">
      <w:pPr>
        <w:pStyle w:val="Heading3"/>
      </w:pPr>
    </w:p>
    <w:p w14:paraId="0E5063AD" w14:textId="19BC8E8B" w:rsidR="009E22C5" w:rsidRPr="00B36BE6" w:rsidRDefault="002905F2" w:rsidP="00D641D9">
      <w:pPr>
        <w:pStyle w:val="Heading3"/>
      </w:pPr>
      <w:bookmarkStart w:id="46" w:name="_Toc3735393"/>
      <w:r w:rsidRPr="00B36BE6">
        <w:t>2.2.2</w:t>
      </w:r>
      <w:r w:rsidR="009E22C5" w:rsidRPr="00B36BE6">
        <w:t xml:space="preserve"> Communication activities</w:t>
      </w:r>
      <w:bookmarkEnd w:id="46"/>
    </w:p>
    <w:p w14:paraId="3780B7EB" w14:textId="77777777" w:rsidR="00BE704E" w:rsidRPr="00B36BE6" w:rsidRDefault="00BE704E" w:rsidP="00BE704E">
      <w:pPr>
        <w:pStyle w:val="Heading5"/>
      </w:pPr>
      <w:r w:rsidRPr="00B36BE6">
        <w:t xml:space="preserve">Stakeholder meetings, advisory boards and consultations </w:t>
      </w:r>
    </w:p>
    <w:p w14:paraId="601C8E3B" w14:textId="77777777" w:rsidR="00BE704E" w:rsidRPr="00B36BE6" w:rsidRDefault="00BE704E" w:rsidP="00BE704E">
      <w:r w:rsidRPr="00B36BE6">
        <w:t xml:space="preserve">Translating research findings into recommended policy is a long process which requires regular and repeated contact with policy makers. Consortium members of this project have connections with the Ministries of Health and other relevant ministries (e.g. Ministry of Planning), societies of Intensive Care Medicine (ESICM and in each participating country) ……. The positions and strategies of these </w:t>
      </w:r>
      <w:r w:rsidRPr="00B36BE6">
        <w:lastRenderedPageBreak/>
        <w:t>organisations ensure integration of the project into the health systems, as through societies implementation in protocols and guidelines is endorsed. The project will also share results with …. Furthermore, the composition of the HEALICS consortium and the integration in European and National Boards ensure that research gets directed towards the needs of all stakeholders and that its results will get used.</w:t>
      </w:r>
    </w:p>
    <w:p w14:paraId="428961CC" w14:textId="77777777" w:rsidR="00BE704E" w:rsidRPr="00B36BE6" w:rsidRDefault="00BE704E" w:rsidP="00BE704E">
      <w:r w:rsidRPr="00B36BE6">
        <w:t xml:space="preserve">The development and adaptation of guidelines and tools in line with international best practice will be used within participating countries and also made available for use in other countries. We will connect with the ESICM and other societies to ensure that these tools are strong, relevant and useful. Education materials will be made available on several platforms. </w:t>
      </w:r>
    </w:p>
    <w:p w14:paraId="2B79AC52" w14:textId="77777777" w:rsidR="00BE704E" w:rsidRPr="00B36BE6" w:rsidRDefault="00BE704E" w:rsidP="00BE704E">
      <w:pPr>
        <w:rPr>
          <w:color w:val="31849B" w:themeColor="accent5" w:themeShade="BF"/>
        </w:rPr>
      </w:pPr>
      <w:r w:rsidRPr="00B36BE6">
        <w:rPr>
          <w:color w:val="31849B" w:themeColor="accent5" w:themeShade="BF"/>
        </w:rPr>
        <w:t>Include a business plan where relevant.</w:t>
      </w:r>
    </w:p>
    <w:p w14:paraId="75D49E20" w14:textId="77777777" w:rsidR="00BE704E" w:rsidRPr="00B36BE6" w:rsidRDefault="00BE704E" w:rsidP="00BE704E">
      <w:pPr>
        <w:pStyle w:val="ListParagraph"/>
        <w:numPr>
          <w:ilvl w:val="0"/>
          <w:numId w:val="15"/>
        </w:numPr>
      </w:pPr>
      <w:r w:rsidRPr="00B36BE6">
        <w:t xml:space="preserve">Management structure </w:t>
      </w:r>
    </w:p>
    <w:p w14:paraId="78C337BE" w14:textId="77777777" w:rsidR="00BE704E" w:rsidRPr="00B36BE6" w:rsidRDefault="00BE704E" w:rsidP="00BE704E">
      <w:pPr>
        <w:pStyle w:val="ListParagraph"/>
        <w:numPr>
          <w:ilvl w:val="1"/>
          <w:numId w:val="15"/>
        </w:numPr>
      </w:pPr>
      <w:r w:rsidRPr="00B36BE6">
        <w:t>The HEALICS management structure foresees in clear lines of communication between all consortium members and with all stakeholders.</w:t>
      </w:r>
    </w:p>
    <w:p w14:paraId="743E799E" w14:textId="77777777" w:rsidR="00BE704E" w:rsidRPr="00B36BE6" w:rsidRDefault="00BE704E" w:rsidP="00BE704E">
      <w:pPr>
        <w:pStyle w:val="ListParagraph"/>
        <w:numPr>
          <w:ilvl w:val="0"/>
          <w:numId w:val="15"/>
        </w:numPr>
      </w:pPr>
      <w:r w:rsidRPr="00B36BE6">
        <w:t>Websites</w:t>
      </w:r>
    </w:p>
    <w:p w14:paraId="1BCC9D82" w14:textId="77777777" w:rsidR="00BE704E" w:rsidRPr="00B36BE6" w:rsidRDefault="00BE704E" w:rsidP="00BE704E">
      <w:pPr>
        <w:pStyle w:val="ListParagraph"/>
        <w:numPr>
          <w:ilvl w:val="1"/>
          <w:numId w:val="15"/>
        </w:numPr>
      </w:pPr>
      <w:r w:rsidRPr="00B36BE6">
        <w:t>HEALICS will develop a website for sharing information on the project.</w:t>
      </w:r>
    </w:p>
    <w:p w14:paraId="13C3487D" w14:textId="77777777" w:rsidR="00BE704E" w:rsidRPr="00B36BE6" w:rsidRDefault="00BE704E" w:rsidP="00BE704E">
      <w:pPr>
        <w:pStyle w:val="ListParagraph"/>
        <w:numPr>
          <w:ilvl w:val="0"/>
          <w:numId w:val="15"/>
        </w:numPr>
      </w:pPr>
      <w:r w:rsidRPr="00B36BE6">
        <w:t>Social media</w:t>
      </w:r>
    </w:p>
    <w:p w14:paraId="45C0A918" w14:textId="77777777" w:rsidR="00BE704E" w:rsidRPr="00B36BE6" w:rsidRDefault="00BE704E" w:rsidP="00BE704E">
      <w:pPr>
        <w:pStyle w:val="ListParagraph"/>
        <w:numPr>
          <w:ilvl w:val="1"/>
          <w:numId w:val="15"/>
        </w:numPr>
      </w:pPr>
      <w:r w:rsidRPr="00B36BE6">
        <w:t>The project will develop comprehensive social media packages, including graphics and infographics. Social media pages will be created to share information, and social media graphics and infographics will be used to share any existing information. Through the combined networks of the Consortium, the platforms would reach nearly xxx users.</w:t>
      </w:r>
    </w:p>
    <w:p w14:paraId="0B23D4B7" w14:textId="77777777" w:rsidR="00BE704E" w:rsidRPr="00B36BE6" w:rsidRDefault="00BE704E" w:rsidP="00BE704E">
      <w:pPr>
        <w:pStyle w:val="ListParagraph"/>
        <w:numPr>
          <w:ilvl w:val="0"/>
          <w:numId w:val="15"/>
        </w:numPr>
      </w:pPr>
      <w:r w:rsidRPr="00B36BE6">
        <w:t xml:space="preserve">Public awareness </w:t>
      </w:r>
    </w:p>
    <w:p w14:paraId="78A41F88" w14:textId="77777777" w:rsidR="00BE704E" w:rsidRPr="00B36BE6" w:rsidRDefault="00BE704E" w:rsidP="00BE704E">
      <w:pPr>
        <w:pStyle w:val="ListParagraph"/>
        <w:numPr>
          <w:ilvl w:val="1"/>
          <w:numId w:val="15"/>
        </w:numPr>
      </w:pPr>
      <w:r w:rsidRPr="00B36BE6">
        <w:t>HEALICS will raise awareness using a toolkit including flyers, video, posters, banners and infographics.</w:t>
      </w:r>
    </w:p>
    <w:p w14:paraId="4B5AA74E" w14:textId="77777777" w:rsidR="00BE704E" w:rsidRPr="00B36BE6" w:rsidRDefault="00BE704E" w:rsidP="00BE704E">
      <w:pPr>
        <w:pStyle w:val="ListParagraph"/>
        <w:numPr>
          <w:ilvl w:val="0"/>
          <w:numId w:val="15"/>
        </w:numPr>
      </w:pPr>
      <w:r w:rsidRPr="00B36BE6">
        <w:t xml:space="preserve">Project updates </w:t>
      </w:r>
    </w:p>
    <w:p w14:paraId="6FD141C3" w14:textId="77777777" w:rsidR="00BE704E" w:rsidRPr="00B36BE6" w:rsidRDefault="00BE704E" w:rsidP="00BE704E">
      <w:pPr>
        <w:pStyle w:val="ListParagraph"/>
        <w:numPr>
          <w:ilvl w:val="1"/>
          <w:numId w:val="15"/>
        </w:numPr>
      </w:pPr>
      <w:r w:rsidRPr="00B36BE6">
        <w:t>All involved parties will be regularly updated by mailings, reports, and policy briefs.</w:t>
      </w:r>
    </w:p>
    <w:p w14:paraId="5975345A" w14:textId="40BFFD36" w:rsidR="0052637A" w:rsidRPr="00B36BE6" w:rsidRDefault="0052637A" w:rsidP="00D641D9">
      <w:pPr>
        <w:rPr>
          <w:kern w:val="28"/>
          <w:sz w:val="32"/>
          <w:szCs w:val="20"/>
        </w:rPr>
      </w:pPr>
      <w:r w:rsidRPr="00B36BE6">
        <w:br w:type="page"/>
      </w:r>
    </w:p>
    <w:p w14:paraId="006638D1" w14:textId="77777777" w:rsidR="002559F5" w:rsidRPr="00B36BE6" w:rsidRDefault="002559F5" w:rsidP="00D641D9">
      <w:pPr>
        <w:pStyle w:val="Heading1"/>
      </w:pPr>
      <w:bookmarkStart w:id="47" w:name="_Toc3735394"/>
      <w:r w:rsidRPr="00B36BE6">
        <w:lastRenderedPageBreak/>
        <w:t>3.</w:t>
      </w:r>
      <w:r w:rsidRPr="00B36BE6">
        <w:tab/>
      </w:r>
      <w:r w:rsidR="005C4238" w:rsidRPr="00B36BE6">
        <w:t>I</w:t>
      </w:r>
      <w:r w:rsidRPr="00B36BE6">
        <w:t>mplementation</w:t>
      </w:r>
      <w:bookmarkEnd w:id="47"/>
    </w:p>
    <w:p w14:paraId="69FFFA09" w14:textId="77777777" w:rsidR="00C909A0" w:rsidRPr="00B36BE6" w:rsidRDefault="00C909A0" w:rsidP="00D641D9">
      <w:pPr>
        <w:pStyle w:val="Heading2"/>
      </w:pPr>
    </w:p>
    <w:p w14:paraId="6C9E4E6A" w14:textId="5977F507" w:rsidR="009E22C5" w:rsidRPr="00B36BE6" w:rsidRDefault="009E22C5" w:rsidP="00D641D9">
      <w:pPr>
        <w:pStyle w:val="Heading2"/>
        <w:rPr>
          <w:i/>
        </w:rPr>
      </w:pPr>
      <w:bookmarkStart w:id="48" w:name="_Toc3735395"/>
      <w:r w:rsidRPr="00B36BE6">
        <w:t>3.1</w:t>
      </w:r>
      <w:r w:rsidRPr="00B36BE6">
        <w:tab/>
        <w:t xml:space="preserve">Work plan </w:t>
      </w:r>
      <w:r w:rsidRPr="00B36BE6">
        <w:rPr>
          <w:bCs/>
        </w:rPr>
        <w:t xml:space="preserve">— </w:t>
      </w:r>
      <w:r w:rsidRPr="00B36BE6">
        <w:t>Work packages, deliverables</w:t>
      </w:r>
      <w:bookmarkEnd w:id="48"/>
      <w:r w:rsidRPr="00B36BE6">
        <w:t xml:space="preserve"> </w:t>
      </w:r>
    </w:p>
    <w:p w14:paraId="782B38F2" w14:textId="4E80F6DF" w:rsidR="00140FC3" w:rsidRPr="00B36BE6" w:rsidRDefault="00140FC3" w:rsidP="001950B2">
      <w:r w:rsidRPr="00B36BE6">
        <w:t xml:space="preserve">To reach our goals HEALICS is organised in six </w:t>
      </w:r>
      <w:r w:rsidR="00C42213" w:rsidRPr="00B36BE6">
        <w:t>work packages</w:t>
      </w:r>
      <w:r w:rsidRPr="00B36BE6">
        <w:t xml:space="preserve"> (WP1-6)</w:t>
      </w:r>
      <w:r w:rsidR="006F3ABC" w:rsidRPr="00B36BE6">
        <w:t xml:space="preserve">. The combined efforts lead to </w:t>
      </w:r>
      <w:r w:rsidR="00C42213" w:rsidRPr="00B36BE6">
        <w:t xml:space="preserve">the </w:t>
      </w:r>
      <w:r w:rsidR="006F3ABC" w:rsidRPr="00B36BE6">
        <w:t xml:space="preserve">deliverables on the four domains of diagnostic, short-term-outcome, long-term outcome, and research infrastructure. </w:t>
      </w:r>
      <w:r w:rsidR="009734BB" w:rsidRPr="00B36BE6">
        <w:t xml:space="preserve">While the research infrastructure deliverable </w:t>
      </w:r>
      <w:r w:rsidR="00A3749C" w:rsidRPr="00B36BE6">
        <w:t xml:space="preserve">largely follows from WP2, all other domain deliverables of diagnostic, short-term and long-term </w:t>
      </w:r>
      <w:r w:rsidR="00C42213" w:rsidRPr="00B36BE6">
        <w:t>outcome</w:t>
      </w:r>
      <w:r w:rsidR="00A3749C" w:rsidRPr="00B36BE6">
        <w:t xml:space="preserve"> require intensive</w:t>
      </w:r>
      <w:r w:rsidR="00A243DC" w:rsidRPr="00B36BE6">
        <w:t xml:space="preserve"> and </w:t>
      </w:r>
      <w:r w:rsidR="00BD5039" w:rsidRPr="00B36BE6">
        <w:t>close collaboration</w:t>
      </w:r>
      <w:r w:rsidR="00A3749C" w:rsidRPr="00B36BE6">
        <w:t xml:space="preserve"> between clinicians and </w:t>
      </w:r>
      <w:r w:rsidR="00A243DC" w:rsidRPr="00B36BE6">
        <w:t xml:space="preserve">the science </w:t>
      </w:r>
      <w:r w:rsidR="00A3749C" w:rsidRPr="00B36BE6">
        <w:t xml:space="preserve">experts represented in all the WPs. </w:t>
      </w:r>
      <w:r w:rsidR="009734BB" w:rsidRPr="00B36BE6">
        <w:t xml:space="preserve"> </w:t>
      </w:r>
    </w:p>
    <w:p w14:paraId="010E4728" w14:textId="77777777" w:rsidR="00EF77B2" w:rsidRPr="00B36BE6" w:rsidRDefault="00EF77B2" w:rsidP="00C909A0">
      <w:pPr>
        <w:pStyle w:val="Heading5"/>
      </w:pPr>
      <w:r w:rsidRPr="00B36BE6">
        <w:t>Work package committees</w:t>
      </w:r>
    </w:p>
    <w:p w14:paraId="004A345C" w14:textId="22FF86D8" w:rsidR="00C42213" w:rsidRPr="00B36BE6" w:rsidRDefault="00EF77B2" w:rsidP="001950B2">
      <w:r w:rsidRPr="00B36BE6">
        <w:t xml:space="preserve">HEALICS involves </w:t>
      </w:r>
      <w:r w:rsidR="001971F9" w:rsidRPr="00B36BE6">
        <w:t>6 WPs</w:t>
      </w:r>
      <w:r w:rsidRPr="00B36BE6">
        <w:t xml:space="preserve">. One member of each team contributing to a particular </w:t>
      </w:r>
      <w:r w:rsidR="0050284E" w:rsidRPr="00B36BE6">
        <w:t>WP</w:t>
      </w:r>
      <w:r w:rsidRPr="00B36BE6">
        <w:t xml:space="preserve"> is member of the </w:t>
      </w:r>
      <w:r w:rsidR="0050284E" w:rsidRPr="00B36BE6">
        <w:t>WP</w:t>
      </w:r>
      <w:r w:rsidRPr="00B36BE6">
        <w:t xml:space="preserve"> committee. One member of this group of teams is assigned as the work package leader. The </w:t>
      </w:r>
      <w:r w:rsidR="0050284E" w:rsidRPr="00B36BE6">
        <w:t>WP</w:t>
      </w:r>
      <w:r w:rsidRPr="00B36BE6">
        <w:t xml:space="preserve"> committee shall assure that the tasks assigned to a WP are efficiently processed and deliverables and milestones are provided in time. The </w:t>
      </w:r>
      <w:r w:rsidR="0050284E" w:rsidRPr="00B36BE6">
        <w:t>WP</w:t>
      </w:r>
      <w:r w:rsidRPr="00B36BE6">
        <w:t xml:space="preserve"> leader shall regularly communicate with the Steer</w:t>
      </w:r>
      <w:r w:rsidR="001971F9" w:rsidRPr="00B36BE6">
        <w:t>ing committee (SC)</w:t>
      </w:r>
      <w:r w:rsidRPr="00B36BE6">
        <w:t xml:space="preserve"> as we</w:t>
      </w:r>
      <w:r w:rsidR="001971F9" w:rsidRPr="00B36BE6">
        <w:t>ll as the Project c</w:t>
      </w:r>
      <w:r w:rsidRPr="00B36BE6">
        <w:t>oordinator</w:t>
      </w:r>
      <w:r w:rsidR="001971F9" w:rsidRPr="00B36BE6">
        <w:t xml:space="preserve"> (PC)</w:t>
      </w:r>
      <w:r w:rsidRPr="00B36BE6">
        <w:t xml:space="preserve"> regarding all duties assigned to a </w:t>
      </w:r>
      <w:r w:rsidR="0050284E" w:rsidRPr="00B36BE6">
        <w:t>WP</w:t>
      </w:r>
      <w:r w:rsidRPr="00B36BE6">
        <w:t>.</w:t>
      </w:r>
    </w:p>
    <w:p w14:paraId="6D2BA37A" w14:textId="5946313C" w:rsidR="00842C46" w:rsidRPr="00B36BE6" w:rsidRDefault="00842C46" w:rsidP="00C909A0">
      <w:pPr>
        <w:pStyle w:val="Heading5"/>
      </w:pPr>
      <w:r w:rsidRPr="00B36BE6">
        <w:t xml:space="preserve">Timing of the HEALICS project </w:t>
      </w:r>
    </w:p>
    <w:p w14:paraId="3EC2845F" w14:textId="0243D6C4" w:rsidR="00E16408" w:rsidRPr="00B36BE6" w:rsidRDefault="00842C46" w:rsidP="001950B2">
      <w:r w:rsidRPr="00B36BE6">
        <w:t xml:space="preserve">The HEALICS project is planned for a period of five years. The project will start soon after signing the Grant Agreement. For convenience, the start of the project is now set on </w:t>
      </w:r>
      <w:r w:rsidR="00BD5039" w:rsidRPr="00B36BE6">
        <w:t>January 1</w:t>
      </w:r>
      <w:r w:rsidR="00BD5039" w:rsidRPr="00B36BE6">
        <w:rPr>
          <w:vertAlign w:val="superscript"/>
        </w:rPr>
        <w:t>st</w:t>
      </w:r>
      <w:r w:rsidR="00E448A8" w:rsidRPr="00B36BE6">
        <w:t>, 2020</w:t>
      </w:r>
      <w:r w:rsidR="00BD5039" w:rsidRPr="00B36BE6">
        <w:t xml:space="preserve"> but</w:t>
      </w:r>
      <w:r w:rsidRPr="00B36BE6">
        <w:t xml:space="preserve"> </w:t>
      </w:r>
      <w:r w:rsidR="00BD5039" w:rsidRPr="00B36BE6">
        <w:t xml:space="preserve">will </w:t>
      </w:r>
      <w:r w:rsidRPr="00B36BE6">
        <w:t>start earlier</w:t>
      </w:r>
      <w:r w:rsidR="00A243DC" w:rsidRPr="00B36BE6">
        <w:t xml:space="preserve"> if appropriate</w:t>
      </w:r>
      <w:r w:rsidRPr="00B36BE6">
        <w:t xml:space="preserve">. The </w:t>
      </w:r>
      <w:r w:rsidR="00E16408" w:rsidRPr="00B36BE6">
        <w:t xml:space="preserve">systematic reviews and </w:t>
      </w:r>
      <w:r w:rsidRPr="00B36BE6">
        <w:t>retrospective study</w:t>
      </w:r>
      <w:r w:rsidR="00E16408" w:rsidRPr="00B36BE6">
        <w:t xml:space="preserve"> of existing cohorts</w:t>
      </w:r>
      <w:r w:rsidRPr="00B36BE6">
        <w:t xml:space="preserve"> are tentatively set on 1</w:t>
      </w:r>
      <w:r w:rsidR="00E16408" w:rsidRPr="00B36BE6">
        <w:t>8</w:t>
      </w:r>
      <w:r w:rsidRPr="00B36BE6">
        <w:t xml:space="preserve"> months</w:t>
      </w:r>
      <w:r w:rsidR="00A243DC" w:rsidRPr="00B36BE6">
        <w:t xml:space="preserve"> in total</w:t>
      </w:r>
      <w:r w:rsidRPr="00B36BE6">
        <w:t xml:space="preserve">. The </w:t>
      </w:r>
      <w:r w:rsidR="00E16408" w:rsidRPr="00B36BE6">
        <w:t xml:space="preserve">prospective study will be estimated to take two years. The last </w:t>
      </w:r>
      <w:r w:rsidR="0050284E" w:rsidRPr="00B36BE6">
        <w:t>18 months</w:t>
      </w:r>
      <w:r w:rsidR="00A243DC" w:rsidRPr="00B36BE6">
        <w:t xml:space="preserve"> </w:t>
      </w:r>
      <w:r w:rsidR="0050284E" w:rsidRPr="00B36BE6">
        <w:t>are</w:t>
      </w:r>
      <w:r w:rsidR="00E16408" w:rsidRPr="00B36BE6">
        <w:t xml:space="preserve"> </w:t>
      </w:r>
      <w:r w:rsidR="00A243DC" w:rsidRPr="00B36BE6">
        <w:t xml:space="preserve">planned </w:t>
      </w:r>
      <w:r w:rsidR="00E16408" w:rsidRPr="00B36BE6">
        <w:t xml:space="preserve">for analyses and exploitation of deliverables. </w:t>
      </w:r>
      <w:r w:rsidRPr="00B36BE6">
        <w:t xml:space="preserve">The timing of the project is shown in the Gantt chart below in </w:t>
      </w:r>
      <w:r w:rsidR="00343690" w:rsidRPr="00B36BE6">
        <w:rPr>
          <w:color w:val="FF0000"/>
        </w:rPr>
        <w:t>table</w:t>
      </w:r>
      <w:r w:rsidRPr="00B36BE6">
        <w:rPr>
          <w:color w:val="FF0000"/>
        </w:rPr>
        <w:t xml:space="preserve"> </w:t>
      </w:r>
      <w:r w:rsidR="00343690" w:rsidRPr="00B36BE6">
        <w:rPr>
          <w:color w:val="FF0000"/>
        </w:rPr>
        <w:t>x</w:t>
      </w:r>
      <w:r w:rsidRPr="00B36BE6">
        <w:t>.</w:t>
      </w:r>
      <w:r w:rsidR="00E16408" w:rsidRPr="00B36BE6">
        <w:t xml:space="preserve"> </w:t>
      </w:r>
    </w:p>
    <w:p w14:paraId="0B09313F" w14:textId="7F92D4A6" w:rsidR="00E16408" w:rsidRPr="00B36BE6" w:rsidRDefault="00E16408" w:rsidP="001950B2"/>
    <w:p w14:paraId="3EF4CE08" w14:textId="14C6E711" w:rsidR="00343690" w:rsidRPr="00B36BE6" w:rsidRDefault="00343690" w:rsidP="001950B2">
      <w:pPr>
        <w:rPr>
          <w:color w:val="FF0000"/>
        </w:rPr>
      </w:pPr>
      <w:r w:rsidRPr="00B36BE6">
        <w:rPr>
          <w:color w:val="FF0000"/>
        </w:rPr>
        <w:t>Table x. Gantt chart of HEALICS project with details on the WPs</w:t>
      </w:r>
    </w:p>
    <w:tbl>
      <w:tblPr>
        <w:tblStyle w:val="TableGrid"/>
        <w:tblW w:w="5000" w:type="pct"/>
        <w:tblLook w:val="04A0" w:firstRow="1" w:lastRow="0" w:firstColumn="1" w:lastColumn="0" w:noHBand="0" w:noVBand="1"/>
      </w:tblPr>
      <w:tblGrid>
        <w:gridCol w:w="768"/>
        <w:gridCol w:w="410"/>
        <w:gridCol w:w="431"/>
        <w:gridCol w:w="413"/>
        <w:gridCol w:w="406"/>
        <w:gridCol w:w="410"/>
        <w:gridCol w:w="431"/>
        <w:gridCol w:w="413"/>
        <w:gridCol w:w="406"/>
        <w:gridCol w:w="410"/>
        <w:gridCol w:w="431"/>
        <w:gridCol w:w="413"/>
        <w:gridCol w:w="406"/>
        <w:gridCol w:w="410"/>
        <w:gridCol w:w="431"/>
        <w:gridCol w:w="413"/>
        <w:gridCol w:w="406"/>
        <w:gridCol w:w="410"/>
        <w:gridCol w:w="431"/>
        <w:gridCol w:w="413"/>
        <w:gridCol w:w="401"/>
      </w:tblGrid>
      <w:tr w:rsidR="00F333CE" w:rsidRPr="00B36BE6" w14:paraId="7ED989D8" w14:textId="77777777" w:rsidTr="00F333CE">
        <w:tc>
          <w:tcPr>
            <w:tcW w:w="423" w:type="pct"/>
          </w:tcPr>
          <w:p w14:paraId="094AE7C7" w14:textId="77777777" w:rsidR="00E5108F" w:rsidRPr="00B36BE6" w:rsidRDefault="00E5108F" w:rsidP="001950B2">
            <w:pPr>
              <w:rPr>
                <w:sz w:val="16"/>
                <w:szCs w:val="16"/>
              </w:rPr>
            </w:pPr>
          </w:p>
        </w:tc>
        <w:tc>
          <w:tcPr>
            <w:tcW w:w="226" w:type="pct"/>
          </w:tcPr>
          <w:p w14:paraId="19AA7A83" w14:textId="2343086A" w:rsidR="00E5108F" w:rsidRPr="00B36BE6" w:rsidRDefault="00E5108F" w:rsidP="001950B2">
            <w:pPr>
              <w:rPr>
                <w:sz w:val="16"/>
                <w:szCs w:val="16"/>
              </w:rPr>
            </w:pPr>
            <w:r w:rsidRPr="00B36BE6">
              <w:rPr>
                <w:sz w:val="16"/>
                <w:szCs w:val="16"/>
              </w:rPr>
              <w:t>20</w:t>
            </w:r>
          </w:p>
        </w:tc>
        <w:tc>
          <w:tcPr>
            <w:tcW w:w="238" w:type="pct"/>
          </w:tcPr>
          <w:p w14:paraId="3C2AB66D" w14:textId="77777777" w:rsidR="00E5108F" w:rsidRPr="00B36BE6" w:rsidRDefault="00E5108F" w:rsidP="001950B2">
            <w:pPr>
              <w:rPr>
                <w:sz w:val="16"/>
                <w:szCs w:val="16"/>
              </w:rPr>
            </w:pPr>
          </w:p>
        </w:tc>
        <w:tc>
          <w:tcPr>
            <w:tcW w:w="228" w:type="pct"/>
          </w:tcPr>
          <w:p w14:paraId="4DA54E56" w14:textId="77777777" w:rsidR="00E5108F" w:rsidRPr="00B36BE6" w:rsidRDefault="00E5108F" w:rsidP="001950B2">
            <w:pPr>
              <w:rPr>
                <w:sz w:val="16"/>
                <w:szCs w:val="16"/>
              </w:rPr>
            </w:pPr>
          </w:p>
        </w:tc>
        <w:tc>
          <w:tcPr>
            <w:tcW w:w="224" w:type="pct"/>
          </w:tcPr>
          <w:p w14:paraId="59BB11CE" w14:textId="77777777" w:rsidR="00E5108F" w:rsidRPr="00B36BE6" w:rsidRDefault="00E5108F" w:rsidP="001950B2">
            <w:pPr>
              <w:rPr>
                <w:sz w:val="16"/>
                <w:szCs w:val="16"/>
              </w:rPr>
            </w:pPr>
          </w:p>
        </w:tc>
        <w:tc>
          <w:tcPr>
            <w:tcW w:w="226" w:type="pct"/>
          </w:tcPr>
          <w:p w14:paraId="3B3DF59A" w14:textId="5DA6A22C" w:rsidR="00E5108F" w:rsidRPr="00B36BE6" w:rsidRDefault="00E5108F" w:rsidP="001950B2">
            <w:pPr>
              <w:rPr>
                <w:sz w:val="16"/>
                <w:szCs w:val="16"/>
              </w:rPr>
            </w:pPr>
            <w:r w:rsidRPr="00B36BE6">
              <w:rPr>
                <w:sz w:val="16"/>
                <w:szCs w:val="16"/>
              </w:rPr>
              <w:t>21</w:t>
            </w:r>
          </w:p>
        </w:tc>
        <w:tc>
          <w:tcPr>
            <w:tcW w:w="238" w:type="pct"/>
          </w:tcPr>
          <w:p w14:paraId="5303DCCD" w14:textId="77777777" w:rsidR="00E5108F" w:rsidRPr="00B36BE6" w:rsidRDefault="00E5108F" w:rsidP="001950B2">
            <w:pPr>
              <w:rPr>
                <w:sz w:val="16"/>
                <w:szCs w:val="16"/>
              </w:rPr>
            </w:pPr>
          </w:p>
        </w:tc>
        <w:tc>
          <w:tcPr>
            <w:tcW w:w="228" w:type="pct"/>
          </w:tcPr>
          <w:p w14:paraId="563A85BB" w14:textId="77777777" w:rsidR="00E5108F" w:rsidRPr="00B36BE6" w:rsidRDefault="00E5108F" w:rsidP="001950B2">
            <w:pPr>
              <w:rPr>
                <w:sz w:val="16"/>
                <w:szCs w:val="16"/>
              </w:rPr>
            </w:pPr>
          </w:p>
        </w:tc>
        <w:tc>
          <w:tcPr>
            <w:tcW w:w="224" w:type="pct"/>
          </w:tcPr>
          <w:p w14:paraId="78A7007F" w14:textId="54E39E55" w:rsidR="00E5108F" w:rsidRPr="00B36BE6" w:rsidRDefault="00E5108F" w:rsidP="001950B2">
            <w:pPr>
              <w:rPr>
                <w:sz w:val="16"/>
                <w:szCs w:val="16"/>
              </w:rPr>
            </w:pPr>
          </w:p>
        </w:tc>
        <w:tc>
          <w:tcPr>
            <w:tcW w:w="226" w:type="pct"/>
          </w:tcPr>
          <w:p w14:paraId="39CB0139" w14:textId="5CA85FC1" w:rsidR="00E5108F" w:rsidRPr="00B36BE6" w:rsidRDefault="00E5108F" w:rsidP="001950B2">
            <w:pPr>
              <w:rPr>
                <w:sz w:val="16"/>
                <w:szCs w:val="16"/>
              </w:rPr>
            </w:pPr>
            <w:r w:rsidRPr="00B36BE6">
              <w:rPr>
                <w:sz w:val="16"/>
                <w:szCs w:val="16"/>
              </w:rPr>
              <w:t>22</w:t>
            </w:r>
          </w:p>
        </w:tc>
        <w:tc>
          <w:tcPr>
            <w:tcW w:w="238" w:type="pct"/>
          </w:tcPr>
          <w:p w14:paraId="3BFAAF90" w14:textId="77777777" w:rsidR="00E5108F" w:rsidRPr="00B36BE6" w:rsidRDefault="00E5108F" w:rsidP="001950B2">
            <w:pPr>
              <w:rPr>
                <w:sz w:val="16"/>
                <w:szCs w:val="16"/>
              </w:rPr>
            </w:pPr>
          </w:p>
        </w:tc>
        <w:tc>
          <w:tcPr>
            <w:tcW w:w="228" w:type="pct"/>
          </w:tcPr>
          <w:p w14:paraId="1B2E0892" w14:textId="77777777" w:rsidR="00E5108F" w:rsidRPr="00B36BE6" w:rsidRDefault="00E5108F" w:rsidP="001950B2">
            <w:pPr>
              <w:rPr>
                <w:sz w:val="16"/>
                <w:szCs w:val="16"/>
              </w:rPr>
            </w:pPr>
          </w:p>
        </w:tc>
        <w:tc>
          <w:tcPr>
            <w:tcW w:w="224" w:type="pct"/>
          </w:tcPr>
          <w:p w14:paraId="682132AB" w14:textId="77777777" w:rsidR="00E5108F" w:rsidRPr="00B36BE6" w:rsidRDefault="00E5108F" w:rsidP="001950B2">
            <w:pPr>
              <w:rPr>
                <w:sz w:val="16"/>
                <w:szCs w:val="16"/>
              </w:rPr>
            </w:pPr>
          </w:p>
        </w:tc>
        <w:tc>
          <w:tcPr>
            <w:tcW w:w="226" w:type="pct"/>
          </w:tcPr>
          <w:p w14:paraId="57F570EC" w14:textId="426E4CEC" w:rsidR="00E5108F" w:rsidRPr="00B36BE6" w:rsidRDefault="00E5108F" w:rsidP="001950B2">
            <w:pPr>
              <w:rPr>
                <w:sz w:val="16"/>
                <w:szCs w:val="16"/>
              </w:rPr>
            </w:pPr>
            <w:r w:rsidRPr="00B36BE6">
              <w:rPr>
                <w:sz w:val="16"/>
                <w:szCs w:val="16"/>
              </w:rPr>
              <w:t>23</w:t>
            </w:r>
          </w:p>
        </w:tc>
        <w:tc>
          <w:tcPr>
            <w:tcW w:w="238" w:type="pct"/>
          </w:tcPr>
          <w:p w14:paraId="7DFA040B" w14:textId="77777777" w:rsidR="00E5108F" w:rsidRPr="00B36BE6" w:rsidRDefault="00E5108F" w:rsidP="001950B2">
            <w:pPr>
              <w:rPr>
                <w:sz w:val="16"/>
                <w:szCs w:val="16"/>
              </w:rPr>
            </w:pPr>
          </w:p>
        </w:tc>
        <w:tc>
          <w:tcPr>
            <w:tcW w:w="228" w:type="pct"/>
          </w:tcPr>
          <w:p w14:paraId="7B7A12ED" w14:textId="77777777" w:rsidR="00E5108F" w:rsidRPr="00B36BE6" w:rsidRDefault="00E5108F" w:rsidP="001950B2">
            <w:pPr>
              <w:rPr>
                <w:sz w:val="16"/>
                <w:szCs w:val="16"/>
              </w:rPr>
            </w:pPr>
          </w:p>
        </w:tc>
        <w:tc>
          <w:tcPr>
            <w:tcW w:w="224" w:type="pct"/>
          </w:tcPr>
          <w:p w14:paraId="153514BF" w14:textId="77777777" w:rsidR="00E5108F" w:rsidRPr="00B36BE6" w:rsidRDefault="00E5108F" w:rsidP="001950B2">
            <w:pPr>
              <w:rPr>
                <w:sz w:val="16"/>
                <w:szCs w:val="16"/>
              </w:rPr>
            </w:pPr>
          </w:p>
        </w:tc>
        <w:tc>
          <w:tcPr>
            <w:tcW w:w="226" w:type="pct"/>
          </w:tcPr>
          <w:p w14:paraId="4EEBE6A4" w14:textId="1C89E376" w:rsidR="00E5108F" w:rsidRPr="00B36BE6" w:rsidRDefault="00E5108F" w:rsidP="001950B2">
            <w:pPr>
              <w:rPr>
                <w:sz w:val="16"/>
                <w:szCs w:val="16"/>
              </w:rPr>
            </w:pPr>
            <w:r w:rsidRPr="00B36BE6">
              <w:rPr>
                <w:sz w:val="16"/>
                <w:szCs w:val="16"/>
              </w:rPr>
              <w:t>24</w:t>
            </w:r>
          </w:p>
        </w:tc>
        <w:tc>
          <w:tcPr>
            <w:tcW w:w="238" w:type="pct"/>
          </w:tcPr>
          <w:p w14:paraId="4AFC0023" w14:textId="77777777" w:rsidR="00E5108F" w:rsidRPr="00B36BE6" w:rsidRDefault="00E5108F" w:rsidP="001950B2">
            <w:pPr>
              <w:rPr>
                <w:sz w:val="16"/>
                <w:szCs w:val="16"/>
              </w:rPr>
            </w:pPr>
          </w:p>
        </w:tc>
        <w:tc>
          <w:tcPr>
            <w:tcW w:w="228" w:type="pct"/>
          </w:tcPr>
          <w:p w14:paraId="5CA1BD6F" w14:textId="09DF19C2" w:rsidR="00E5108F" w:rsidRPr="00B36BE6" w:rsidRDefault="00E5108F" w:rsidP="001950B2">
            <w:pPr>
              <w:rPr>
                <w:sz w:val="16"/>
                <w:szCs w:val="16"/>
              </w:rPr>
            </w:pPr>
          </w:p>
        </w:tc>
        <w:tc>
          <w:tcPr>
            <w:tcW w:w="224" w:type="pct"/>
          </w:tcPr>
          <w:p w14:paraId="43ED3A11" w14:textId="77777777" w:rsidR="00E5108F" w:rsidRPr="00B36BE6" w:rsidRDefault="00E5108F" w:rsidP="001950B2">
            <w:pPr>
              <w:rPr>
                <w:sz w:val="16"/>
                <w:szCs w:val="16"/>
              </w:rPr>
            </w:pPr>
          </w:p>
        </w:tc>
      </w:tr>
      <w:tr w:rsidR="00F333CE" w:rsidRPr="00B36BE6" w14:paraId="0283BD31" w14:textId="77777777" w:rsidTr="00F333CE">
        <w:tc>
          <w:tcPr>
            <w:tcW w:w="423" w:type="pct"/>
          </w:tcPr>
          <w:p w14:paraId="6D3B4386" w14:textId="5D8EF27F" w:rsidR="00E5108F" w:rsidRPr="00B36BE6" w:rsidRDefault="004F462F" w:rsidP="001950B2">
            <w:pPr>
              <w:rPr>
                <w:sz w:val="16"/>
                <w:szCs w:val="16"/>
              </w:rPr>
            </w:pPr>
            <w:r w:rsidRPr="00B36BE6">
              <w:rPr>
                <w:sz w:val="16"/>
                <w:szCs w:val="16"/>
              </w:rPr>
              <w:t>Quarter</w:t>
            </w:r>
          </w:p>
        </w:tc>
        <w:tc>
          <w:tcPr>
            <w:tcW w:w="226" w:type="pct"/>
          </w:tcPr>
          <w:p w14:paraId="159A56D4" w14:textId="4E8002BD" w:rsidR="00E5108F" w:rsidRPr="00B36BE6" w:rsidRDefault="00E5108F" w:rsidP="001950B2">
            <w:pPr>
              <w:rPr>
                <w:sz w:val="16"/>
                <w:szCs w:val="16"/>
              </w:rPr>
            </w:pPr>
            <w:r w:rsidRPr="00B36BE6">
              <w:rPr>
                <w:sz w:val="16"/>
                <w:szCs w:val="16"/>
              </w:rPr>
              <w:t>1</w:t>
            </w:r>
            <w:r w:rsidRPr="00B36BE6">
              <w:rPr>
                <w:sz w:val="16"/>
                <w:szCs w:val="16"/>
                <w:vertAlign w:val="superscript"/>
              </w:rPr>
              <w:t>st</w:t>
            </w:r>
          </w:p>
        </w:tc>
        <w:tc>
          <w:tcPr>
            <w:tcW w:w="238" w:type="pct"/>
          </w:tcPr>
          <w:p w14:paraId="5D01D31D" w14:textId="2E7215C5" w:rsidR="00E5108F" w:rsidRPr="00B36BE6" w:rsidRDefault="00E5108F" w:rsidP="001950B2">
            <w:pPr>
              <w:rPr>
                <w:sz w:val="16"/>
                <w:szCs w:val="16"/>
              </w:rPr>
            </w:pPr>
            <w:r w:rsidRPr="00B36BE6">
              <w:rPr>
                <w:sz w:val="16"/>
                <w:szCs w:val="16"/>
              </w:rPr>
              <w:t>2</w:t>
            </w:r>
            <w:r w:rsidRPr="00B36BE6">
              <w:rPr>
                <w:sz w:val="16"/>
                <w:szCs w:val="16"/>
                <w:vertAlign w:val="superscript"/>
              </w:rPr>
              <w:t>nd</w:t>
            </w:r>
          </w:p>
        </w:tc>
        <w:tc>
          <w:tcPr>
            <w:tcW w:w="228" w:type="pct"/>
          </w:tcPr>
          <w:p w14:paraId="19E8FADA" w14:textId="3A1F5816" w:rsidR="00E5108F" w:rsidRPr="00B36BE6" w:rsidRDefault="00E5108F" w:rsidP="001950B2">
            <w:pPr>
              <w:rPr>
                <w:sz w:val="16"/>
                <w:szCs w:val="16"/>
              </w:rPr>
            </w:pPr>
            <w:r w:rsidRPr="00B36BE6">
              <w:rPr>
                <w:sz w:val="16"/>
                <w:szCs w:val="16"/>
              </w:rPr>
              <w:t>3</w:t>
            </w:r>
            <w:r w:rsidRPr="00B36BE6">
              <w:rPr>
                <w:sz w:val="16"/>
                <w:szCs w:val="16"/>
                <w:vertAlign w:val="superscript"/>
              </w:rPr>
              <w:t>rd</w:t>
            </w:r>
          </w:p>
        </w:tc>
        <w:tc>
          <w:tcPr>
            <w:tcW w:w="224" w:type="pct"/>
          </w:tcPr>
          <w:p w14:paraId="2A0CE00B" w14:textId="5CA0F8C0" w:rsidR="00E5108F" w:rsidRPr="00B36BE6" w:rsidRDefault="00E5108F" w:rsidP="001950B2">
            <w:pPr>
              <w:rPr>
                <w:sz w:val="16"/>
                <w:szCs w:val="16"/>
              </w:rPr>
            </w:pPr>
            <w:r w:rsidRPr="00B36BE6">
              <w:rPr>
                <w:sz w:val="16"/>
                <w:szCs w:val="16"/>
              </w:rPr>
              <w:t>4</w:t>
            </w:r>
            <w:r w:rsidRPr="00B36BE6">
              <w:rPr>
                <w:sz w:val="16"/>
                <w:szCs w:val="16"/>
                <w:vertAlign w:val="superscript"/>
              </w:rPr>
              <w:t>th</w:t>
            </w:r>
          </w:p>
        </w:tc>
        <w:tc>
          <w:tcPr>
            <w:tcW w:w="226" w:type="pct"/>
          </w:tcPr>
          <w:p w14:paraId="5A73373C" w14:textId="5B56A6C0" w:rsidR="00E5108F" w:rsidRPr="00B36BE6" w:rsidRDefault="00E5108F" w:rsidP="001950B2">
            <w:pPr>
              <w:rPr>
                <w:sz w:val="16"/>
                <w:szCs w:val="16"/>
              </w:rPr>
            </w:pPr>
            <w:r w:rsidRPr="00B36BE6">
              <w:rPr>
                <w:sz w:val="16"/>
                <w:szCs w:val="16"/>
              </w:rPr>
              <w:t>1</w:t>
            </w:r>
            <w:r w:rsidRPr="00B36BE6">
              <w:rPr>
                <w:sz w:val="16"/>
                <w:szCs w:val="16"/>
                <w:vertAlign w:val="superscript"/>
              </w:rPr>
              <w:t>st</w:t>
            </w:r>
          </w:p>
        </w:tc>
        <w:tc>
          <w:tcPr>
            <w:tcW w:w="238" w:type="pct"/>
          </w:tcPr>
          <w:p w14:paraId="111AE78B" w14:textId="2647F456" w:rsidR="00E5108F" w:rsidRPr="00B36BE6" w:rsidRDefault="00E5108F" w:rsidP="001950B2">
            <w:pPr>
              <w:rPr>
                <w:sz w:val="16"/>
                <w:szCs w:val="16"/>
              </w:rPr>
            </w:pPr>
            <w:r w:rsidRPr="00B36BE6">
              <w:rPr>
                <w:sz w:val="16"/>
                <w:szCs w:val="16"/>
              </w:rPr>
              <w:t>2</w:t>
            </w:r>
            <w:r w:rsidRPr="00B36BE6">
              <w:rPr>
                <w:sz w:val="16"/>
                <w:szCs w:val="16"/>
                <w:vertAlign w:val="superscript"/>
              </w:rPr>
              <w:t>nd</w:t>
            </w:r>
          </w:p>
        </w:tc>
        <w:tc>
          <w:tcPr>
            <w:tcW w:w="228" w:type="pct"/>
          </w:tcPr>
          <w:p w14:paraId="503184CE" w14:textId="31753FE4" w:rsidR="00E5108F" w:rsidRPr="00B36BE6" w:rsidRDefault="00E5108F" w:rsidP="001950B2">
            <w:pPr>
              <w:rPr>
                <w:sz w:val="16"/>
                <w:szCs w:val="16"/>
              </w:rPr>
            </w:pPr>
            <w:r w:rsidRPr="00B36BE6">
              <w:rPr>
                <w:sz w:val="16"/>
                <w:szCs w:val="16"/>
              </w:rPr>
              <w:t>3</w:t>
            </w:r>
            <w:r w:rsidRPr="00B36BE6">
              <w:rPr>
                <w:sz w:val="16"/>
                <w:szCs w:val="16"/>
                <w:vertAlign w:val="superscript"/>
              </w:rPr>
              <w:t>rd</w:t>
            </w:r>
          </w:p>
        </w:tc>
        <w:tc>
          <w:tcPr>
            <w:tcW w:w="224" w:type="pct"/>
          </w:tcPr>
          <w:p w14:paraId="4AFBDE09" w14:textId="7A20CD97" w:rsidR="00E5108F" w:rsidRPr="00B36BE6" w:rsidRDefault="00E5108F" w:rsidP="001950B2">
            <w:pPr>
              <w:rPr>
                <w:sz w:val="16"/>
                <w:szCs w:val="16"/>
              </w:rPr>
            </w:pPr>
            <w:r w:rsidRPr="00B36BE6">
              <w:rPr>
                <w:sz w:val="16"/>
                <w:szCs w:val="16"/>
              </w:rPr>
              <w:t>4</w:t>
            </w:r>
            <w:r w:rsidRPr="00B36BE6">
              <w:rPr>
                <w:sz w:val="16"/>
                <w:szCs w:val="16"/>
                <w:vertAlign w:val="superscript"/>
              </w:rPr>
              <w:t>th</w:t>
            </w:r>
          </w:p>
        </w:tc>
        <w:tc>
          <w:tcPr>
            <w:tcW w:w="226" w:type="pct"/>
          </w:tcPr>
          <w:p w14:paraId="3B81E985" w14:textId="0E2B0EE0" w:rsidR="00E5108F" w:rsidRPr="00B36BE6" w:rsidRDefault="00E5108F" w:rsidP="001950B2">
            <w:pPr>
              <w:rPr>
                <w:sz w:val="16"/>
                <w:szCs w:val="16"/>
              </w:rPr>
            </w:pPr>
            <w:r w:rsidRPr="00B36BE6">
              <w:rPr>
                <w:sz w:val="16"/>
                <w:szCs w:val="16"/>
              </w:rPr>
              <w:t>1</w:t>
            </w:r>
            <w:r w:rsidRPr="00B36BE6">
              <w:rPr>
                <w:sz w:val="16"/>
                <w:szCs w:val="16"/>
                <w:vertAlign w:val="superscript"/>
              </w:rPr>
              <w:t>st</w:t>
            </w:r>
          </w:p>
        </w:tc>
        <w:tc>
          <w:tcPr>
            <w:tcW w:w="238" w:type="pct"/>
          </w:tcPr>
          <w:p w14:paraId="01E85C87" w14:textId="24E66232" w:rsidR="00E5108F" w:rsidRPr="00B36BE6" w:rsidRDefault="00E5108F" w:rsidP="001950B2">
            <w:pPr>
              <w:rPr>
                <w:sz w:val="16"/>
                <w:szCs w:val="16"/>
              </w:rPr>
            </w:pPr>
            <w:r w:rsidRPr="00B36BE6">
              <w:rPr>
                <w:sz w:val="16"/>
                <w:szCs w:val="16"/>
              </w:rPr>
              <w:t>2</w:t>
            </w:r>
            <w:r w:rsidRPr="00B36BE6">
              <w:rPr>
                <w:sz w:val="16"/>
                <w:szCs w:val="16"/>
                <w:vertAlign w:val="superscript"/>
              </w:rPr>
              <w:t>nd</w:t>
            </w:r>
          </w:p>
        </w:tc>
        <w:tc>
          <w:tcPr>
            <w:tcW w:w="228" w:type="pct"/>
          </w:tcPr>
          <w:p w14:paraId="4A3245EA" w14:textId="3551E232" w:rsidR="00E5108F" w:rsidRPr="00B36BE6" w:rsidRDefault="00E5108F" w:rsidP="001950B2">
            <w:pPr>
              <w:rPr>
                <w:sz w:val="16"/>
                <w:szCs w:val="16"/>
              </w:rPr>
            </w:pPr>
            <w:r w:rsidRPr="00B36BE6">
              <w:rPr>
                <w:sz w:val="16"/>
                <w:szCs w:val="16"/>
              </w:rPr>
              <w:t>3</w:t>
            </w:r>
            <w:r w:rsidRPr="00B36BE6">
              <w:rPr>
                <w:sz w:val="16"/>
                <w:szCs w:val="16"/>
                <w:vertAlign w:val="superscript"/>
              </w:rPr>
              <w:t>rd</w:t>
            </w:r>
          </w:p>
        </w:tc>
        <w:tc>
          <w:tcPr>
            <w:tcW w:w="224" w:type="pct"/>
          </w:tcPr>
          <w:p w14:paraId="70C9275E" w14:textId="215F5D53" w:rsidR="00E5108F" w:rsidRPr="00B36BE6" w:rsidRDefault="00E5108F" w:rsidP="001950B2">
            <w:pPr>
              <w:rPr>
                <w:sz w:val="16"/>
                <w:szCs w:val="16"/>
              </w:rPr>
            </w:pPr>
            <w:r w:rsidRPr="00B36BE6">
              <w:rPr>
                <w:sz w:val="16"/>
                <w:szCs w:val="16"/>
              </w:rPr>
              <w:t>4</w:t>
            </w:r>
            <w:r w:rsidRPr="00B36BE6">
              <w:rPr>
                <w:sz w:val="16"/>
                <w:szCs w:val="16"/>
                <w:vertAlign w:val="superscript"/>
              </w:rPr>
              <w:t>th</w:t>
            </w:r>
          </w:p>
        </w:tc>
        <w:tc>
          <w:tcPr>
            <w:tcW w:w="226" w:type="pct"/>
          </w:tcPr>
          <w:p w14:paraId="602912CC" w14:textId="33FB2C26" w:rsidR="00E5108F" w:rsidRPr="00B36BE6" w:rsidRDefault="00E5108F" w:rsidP="001950B2">
            <w:pPr>
              <w:rPr>
                <w:sz w:val="16"/>
                <w:szCs w:val="16"/>
              </w:rPr>
            </w:pPr>
            <w:r w:rsidRPr="00B36BE6">
              <w:rPr>
                <w:sz w:val="16"/>
                <w:szCs w:val="16"/>
              </w:rPr>
              <w:t>1</w:t>
            </w:r>
            <w:r w:rsidRPr="00B36BE6">
              <w:rPr>
                <w:sz w:val="16"/>
                <w:szCs w:val="16"/>
                <w:vertAlign w:val="superscript"/>
              </w:rPr>
              <w:t>st</w:t>
            </w:r>
          </w:p>
        </w:tc>
        <w:tc>
          <w:tcPr>
            <w:tcW w:w="238" w:type="pct"/>
          </w:tcPr>
          <w:p w14:paraId="22C3066F" w14:textId="45D97955" w:rsidR="00E5108F" w:rsidRPr="00B36BE6" w:rsidRDefault="00E5108F" w:rsidP="001950B2">
            <w:pPr>
              <w:rPr>
                <w:sz w:val="16"/>
                <w:szCs w:val="16"/>
              </w:rPr>
            </w:pPr>
            <w:r w:rsidRPr="00B36BE6">
              <w:rPr>
                <w:sz w:val="16"/>
                <w:szCs w:val="16"/>
              </w:rPr>
              <w:t>2</w:t>
            </w:r>
            <w:r w:rsidRPr="00B36BE6">
              <w:rPr>
                <w:sz w:val="16"/>
                <w:szCs w:val="16"/>
                <w:vertAlign w:val="superscript"/>
              </w:rPr>
              <w:t>nd</w:t>
            </w:r>
          </w:p>
        </w:tc>
        <w:tc>
          <w:tcPr>
            <w:tcW w:w="228" w:type="pct"/>
          </w:tcPr>
          <w:p w14:paraId="2EDAA080" w14:textId="43108F51" w:rsidR="00E5108F" w:rsidRPr="00B36BE6" w:rsidRDefault="00E5108F" w:rsidP="001950B2">
            <w:pPr>
              <w:rPr>
                <w:sz w:val="16"/>
                <w:szCs w:val="16"/>
              </w:rPr>
            </w:pPr>
            <w:r w:rsidRPr="00B36BE6">
              <w:rPr>
                <w:sz w:val="16"/>
                <w:szCs w:val="16"/>
              </w:rPr>
              <w:t>3</w:t>
            </w:r>
            <w:r w:rsidRPr="00B36BE6">
              <w:rPr>
                <w:sz w:val="16"/>
                <w:szCs w:val="16"/>
                <w:vertAlign w:val="superscript"/>
              </w:rPr>
              <w:t>rd</w:t>
            </w:r>
          </w:p>
        </w:tc>
        <w:tc>
          <w:tcPr>
            <w:tcW w:w="224" w:type="pct"/>
          </w:tcPr>
          <w:p w14:paraId="144C0F9E" w14:textId="6D56DD4E" w:rsidR="00E5108F" w:rsidRPr="00B36BE6" w:rsidRDefault="00E5108F" w:rsidP="001950B2">
            <w:pPr>
              <w:rPr>
                <w:sz w:val="16"/>
                <w:szCs w:val="16"/>
              </w:rPr>
            </w:pPr>
            <w:r w:rsidRPr="00B36BE6">
              <w:rPr>
                <w:sz w:val="16"/>
                <w:szCs w:val="16"/>
              </w:rPr>
              <w:t>4</w:t>
            </w:r>
            <w:r w:rsidRPr="00B36BE6">
              <w:rPr>
                <w:sz w:val="16"/>
                <w:szCs w:val="16"/>
                <w:vertAlign w:val="superscript"/>
              </w:rPr>
              <w:t>th</w:t>
            </w:r>
          </w:p>
        </w:tc>
        <w:tc>
          <w:tcPr>
            <w:tcW w:w="226" w:type="pct"/>
          </w:tcPr>
          <w:p w14:paraId="0D740200" w14:textId="77BE84D4" w:rsidR="00E5108F" w:rsidRPr="00B36BE6" w:rsidRDefault="00E5108F" w:rsidP="001950B2">
            <w:pPr>
              <w:rPr>
                <w:sz w:val="16"/>
                <w:szCs w:val="16"/>
              </w:rPr>
            </w:pPr>
            <w:r w:rsidRPr="00B36BE6">
              <w:rPr>
                <w:sz w:val="16"/>
                <w:szCs w:val="16"/>
              </w:rPr>
              <w:t>1</w:t>
            </w:r>
            <w:r w:rsidRPr="00B36BE6">
              <w:rPr>
                <w:sz w:val="16"/>
                <w:szCs w:val="16"/>
                <w:vertAlign w:val="superscript"/>
              </w:rPr>
              <w:t>st</w:t>
            </w:r>
          </w:p>
        </w:tc>
        <w:tc>
          <w:tcPr>
            <w:tcW w:w="238" w:type="pct"/>
          </w:tcPr>
          <w:p w14:paraId="367D7977" w14:textId="62FAAF2D" w:rsidR="00E5108F" w:rsidRPr="00B36BE6" w:rsidRDefault="00E5108F" w:rsidP="001950B2">
            <w:pPr>
              <w:rPr>
                <w:sz w:val="16"/>
                <w:szCs w:val="16"/>
              </w:rPr>
            </w:pPr>
            <w:r w:rsidRPr="00B36BE6">
              <w:rPr>
                <w:sz w:val="16"/>
                <w:szCs w:val="16"/>
              </w:rPr>
              <w:t>2</w:t>
            </w:r>
            <w:r w:rsidRPr="00B36BE6">
              <w:rPr>
                <w:sz w:val="16"/>
                <w:szCs w:val="16"/>
                <w:vertAlign w:val="superscript"/>
              </w:rPr>
              <w:t>nd</w:t>
            </w:r>
          </w:p>
        </w:tc>
        <w:tc>
          <w:tcPr>
            <w:tcW w:w="228" w:type="pct"/>
          </w:tcPr>
          <w:p w14:paraId="6FF838BB" w14:textId="461F3C6C" w:rsidR="00E5108F" w:rsidRPr="00B36BE6" w:rsidRDefault="00E5108F" w:rsidP="001950B2">
            <w:pPr>
              <w:rPr>
                <w:sz w:val="16"/>
                <w:szCs w:val="16"/>
              </w:rPr>
            </w:pPr>
            <w:r w:rsidRPr="00B36BE6">
              <w:rPr>
                <w:sz w:val="16"/>
                <w:szCs w:val="16"/>
              </w:rPr>
              <w:t>3</w:t>
            </w:r>
            <w:r w:rsidRPr="00B36BE6">
              <w:rPr>
                <w:sz w:val="16"/>
                <w:szCs w:val="16"/>
                <w:vertAlign w:val="superscript"/>
              </w:rPr>
              <w:t>rd</w:t>
            </w:r>
          </w:p>
        </w:tc>
        <w:tc>
          <w:tcPr>
            <w:tcW w:w="224" w:type="pct"/>
          </w:tcPr>
          <w:p w14:paraId="20A55A3E" w14:textId="375DC45E" w:rsidR="00E5108F" w:rsidRPr="00B36BE6" w:rsidRDefault="00E5108F" w:rsidP="001950B2">
            <w:pPr>
              <w:rPr>
                <w:sz w:val="16"/>
                <w:szCs w:val="16"/>
              </w:rPr>
            </w:pPr>
            <w:r w:rsidRPr="00B36BE6">
              <w:rPr>
                <w:sz w:val="16"/>
                <w:szCs w:val="16"/>
              </w:rPr>
              <w:t>4</w:t>
            </w:r>
            <w:r w:rsidRPr="00B36BE6">
              <w:rPr>
                <w:sz w:val="16"/>
                <w:szCs w:val="16"/>
                <w:vertAlign w:val="superscript"/>
              </w:rPr>
              <w:t>th</w:t>
            </w:r>
          </w:p>
        </w:tc>
      </w:tr>
      <w:tr w:rsidR="00F333CE" w:rsidRPr="00B36BE6" w14:paraId="0C2E63A2" w14:textId="77777777" w:rsidTr="00F333CE">
        <w:tc>
          <w:tcPr>
            <w:tcW w:w="423" w:type="pct"/>
          </w:tcPr>
          <w:p w14:paraId="583CCEAA" w14:textId="70E7E4A8" w:rsidR="00E5108F" w:rsidRPr="00B36BE6" w:rsidRDefault="00E5108F" w:rsidP="001950B2">
            <w:pPr>
              <w:rPr>
                <w:sz w:val="16"/>
                <w:szCs w:val="16"/>
              </w:rPr>
            </w:pPr>
            <w:r w:rsidRPr="00B36BE6">
              <w:rPr>
                <w:sz w:val="16"/>
                <w:szCs w:val="16"/>
              </w:rPr>
              <w:t>WP1</w:t>
            </w:r>
          </w:p>
        </w:tc>
        <w:tc>
          <w:tcPr>
            <w:tcW w:w="226" w:type="pct"/>
          </w:tcPr>
          <w:p w14:paraId="6331EDFF" w14:textId="77777777" w:rsidR="00E5108F" w:rsidRPr="00B36BE6" w:rsidRDefault="00E5108F" w:rsidP="001950B2">
            <w:pPr>
              <w:rPr>
                <w:sz w:val="16"/>
                <w:szCs w:val="16"/>
              </w:rPr>
            </w:pPr>
          </w:p>
        </w:tc>
        <w:tc>
          <w:tcPr>
            <w:tcW w:w="238" w:type="pct"/>
          </w:tcPr>
          <w:p w14:paraId="2FD13B22" w14:textId="18572BA4" w:rsidR="00E5108F" w:rsidRPr="00B36BE6" w:rsidRDefault="00E5108F" w:rsidP="001950B2">
            <w:pPr>
              <w:rPr>
                <w:sz w:val="16"/>
                <w:szCs w:val="16"/>
              </w:rPr>
            </w:pPr>
          </w:p>
        </w:tc>
        <w:tc>
          <w:tcPr>
            <w:tcW w:w="228" w:type="pct"/>
          </w:tcPr>
          <w:p w14:paraId="1755CE2A" w14:textId="77777777" w:rsidR="00E5108F" w:rsidRPr="00B36BE6" w:rsidRDefault="00E5108F" w:rsidP="001950B2">
            <w:pPr>
              <w:rPr>
                <w:sz w:val="16"/>
                <w:szCs w:val="16"/>
              </w:rPr>
            </w:pPr>
          </w:p>
        </w:tc>
        <w:tc>
          <w:tcPr>
            <w:tcW w:w="224" w:type="pct"/>
          </w:tcPr>
          <w:p w14:paraId="08D645FF" w14:textId="19EC3FBC" w:rsidR="00E5108F" w:rsidRPr="00B36BE6" w:rsidRDefault="00E5108F" w:rsidP="001950B2">
            <w:pPr>
              <w:rPr>
                <w:sz w:val="16"/>
                <w:szCs w:val="16"/>
              </w:rPr>
            </w:pPr>
          </w:p>
        </w:tc>
        <w:tc>
          <w:tcPr>
            <w:tcW w:w="226" w:type="pct"/>
          </w:tcPr>
          <w:p w14:paraId="092492BA" w14:textId="77777777" w:rsidR="00E5108F" w:rsidRPr="00B36BE6" w:rsidRDefault="00E5108F" w:rsidP="001950B2">
            <w:pPr>
              <w:rPr>
                <w:sz w:val="16"/>
                <w:szCs w:val="16"/>
              </w:rPr>
            </w:pPr>
          </w:p>
        </w:tc>
        <w:tc>
          <w:tcPr>
            <w:tcW w:w="238" w:type="pct"/>
          </w:tcPr>
          <w:p w14:paraId="5B1D94CD" w14:textId="77777777" w:rsidR="00E5108F" w:rsidRPr="00B36BE6" w:rsidRDefault="00E5108F" w:rsidP="001950B2">
            <w:pPr>
              <w:rPr>
                <w:sz w:val="16"/>
                <w:szCs w:val="16"/>
              </w:rPr>
            </w:pPr>
          </w:p>
        </w:tc>
        <w:tc>
          <w:tcPr>
            <w:tcW w:w="228" w:type="pct"/>
          </w:tcPr>
          <w:p w14:paraId="18E27543" w14:textId="77777777" w:rsidR="00E5108F" w:rsidRPr="00B36BE6" w:rsidRDefault="00E5108F" w:rsidP="001950B2">
            <w:pPr>
              <w:rPr>
                <w:sz w:val="16"/>
                <w:szCs w:val="16"/>
              </w:rPr>
            </w:pPr>
          </w:p>
        </w:tc>
        <w:tc>
          <w:tcPr>
            <w:tcW w:w="224" w:type="pct"/>
          </w:tcPr>
          <w:p w14:paraId="1F47F56C" w14:textId="78C7195A" w:rsidR="00E5108F" w:rsidRPr="00B36BE6" w:rsidRDefault="00E5108F" w:rsidP="001950B2">
            <w:pPr>
              <w:rPr>
                <w:sz w:val="16"/>
                <w:szCs w:val="16"/>
              </w:rPr>
            </w:pPr>
          </w:p>
        </w:tc>
        <w:tc>
          <w:tcPr>
            <w:tcW w:w="226" w:type="pct"/>
          </w:tcPr>
          <w:p w14:paraId="269EE30A" w14:textId="77777777" w:rsidR="00E5108F" w:rsidRPr="00B36BE6" w:rsidRDefault="00E5108F" w:rsidP="001950B2">
            <w:pPr>
              <w:rPr>
                <w:sz w:val="16"/>
                <w:szCs w:val="16"/>
              </w:rPr>
            </w:pPr>
          </w:p>
        </w:tc>
        <w:tc>
          <w:tcPr>
            <w:tcW w:w="238" w:type="pct"/>
          </w:tcPr>
          <w:p w14:paraId="3878AFF4" w14:textId="77777777" w:rsidR="00E5108F" w:rsidRPr="00B36BE6" w:rsidRDefault="00E5108F" w:rsidP="001950B2">
            <w:pPr>
              <w:rPr>
                <w:sz w:val="16"/>
                <w:szCs w:val="16"/>
              </w:rPr>
            </w:pPr>
          </w:p>
        </w:tc>
        <w:tc>
          <w:tcPr>
            <w:tcW w:w="228" w:type="pct"/>
          </w:tcPr>
          <w:p w14:paraId="0902FBC3" w14:textId="77777777" w:rsidR="00E5108F" w:rsidRPr="00B36BE6" w:rsidRDefault="00E5108F" w:rsidP="001950B2">
            <w:pPr>
              <w:rPr>
                <w:sz w:val="16"/>
                <w:szCs w:val="16"/>
              </w:rPr>
            </w:pPr>
          </w:p>
        </w:tc>
        <w:tc>
          <w:tcPr>
            <w:tcW w:w="224" w:type="pct"/>
          </w:tcPr>
          <w:p w14:paraId="3BC2DDF7" w14:textId="77777777" w:rsidR="00E5108F" w:rsidRPr="00B36BE6" w:rsidRDefault="00E5108F" w:rsidP="001950B2">
            <w:pPr>
              <w:rPr>
                <w:sz w:val="16"/>
                <w:szCs w:val="16"/>
              </w:rPr>
            </w:pPr>
          </w:p>
        </w:tc>
        <w:tc>
          <w:tcPr>
            <w:tcW w:w="226" w:type="pct"/>
          </w:tcPr>
          <w:p w14:paraId="248CF444" w14:textId="77777777" w:rsidR="00E5108F" w:rsidRPr="00B36BE6" w:rsidRDefault="00E5108F" w:rsidP="001950B2">
            <w:pPr>
              <w:rPr>
                <w:sz w:val="16"/>
                <w:szCs w:val="16"/>
              </w:rPr>
            </w:pPr>
          </w:p>
        </w:tc>
        <w:tc>
          <w:tcPr>
            <w:tcW w:w="238" w:type="pct"/>
          </w:tcPr>
          <w:p w14:paraId="4E839A63" w14:textId="77777777" w:rsidR="00E5108F" w:rsidRPr="00B36BE6" w:rsidRDefault="00E5108F" w:rsidP="001950B2">
            <w:pPr>
              <w:rPr>
                <w:sz w:val="16"/>
                <w:szCs w:val="16"/>
              </w:rPr>
            </w:pPr>
          </w:p>
        </w:tc>
        <w:tc>
          <w:tcPr>
            <w:tcW w:w="228" w:type="pct"/>
          </w:tcPr>
          <w:p w14:paraId="29C69EF5" w14:textId="77777777" w:rsidR="00E5108F" w:rsidRPr="00B36BE6" w:rsidRDefault="00E5108F" w:rsidP="001950B2">
            <w:pPr>
              <w:rPr>
                <w:sz w:val="16"/>
                <w:szCs w:val="16"/>
              </w:rPr>
            </w:pPr>
          </w:p>
        </w:tc>
        <w:tc>
          <w:tcPr>
            <w:tcW w:w="224" w:type="pct"/>
          </w:tcPr>
          <w:p w14:paraId="43CCF26C" w14:textId="77777777" w:rsidR="00E5108F" w:rsidRPr="00B36BE6" w:rsidRDefault="00E5108F" w:rsidP="001950B2">
            <w:pPr>
              <w:rPr>
                <w:sz w:val="16"/>
                <w:szCs w:val="16"/>
              </w:rPr>
            </w:pPr>
          </w:p>
        </w:tc>
        <w:tc>
          <w:tcPr>
            <w:tcW w:w="226" w:type="pct"/>
          </w:tcPr>
          <w:p w14:paraId="342AC22C" w14:textId="44FFCDF4" w:rsidR="00E5108F" w:rsidRPr="00B36BE6" w:rsidRDefault="00E5108F" w:rsidP="001950B2">
            <w:pPr>
              <w:rPr>
                <w:sz w:val="16"/>
                <w:szCs w:val="16"/>
              </w:rPr>
            </w:pPr>
          </w:p>
        </w:tc>
        <w:tc>
          <w:tcPr>
            <w:tcW w:w="238" w:type="pct"/>
          </w:tcPr>
          <w:p w14:paraId="6767CF6C" w14:textId="77777777" w:rsidR="00E5108F" w:rsidRPr="00B36BE6" w:rsidRDefault="00E5108F" w:rsidP="001950B2">
            <w:pPr>
              <w:rPr>
                <w:sz w:val="16"/>
                <w:szCs w:val="16"/>
              </w:rPr>
            </w:pPr>
          </w:p>
        </w:tc>
        <w:tc>
          <w:tcPr>
            <w:tcW w:w="228" w:type="pct"/>
          </w:tcPr>
          <w:p w14:paraId="54AD4FA7" w14:textId="06A99E4E" w:rsidR="00E5108F" w:rsidRPr="00B36BE6" w:rsidRDefault="00E5108F" w:rsidP="001950B2">
            <w:pPr>
              <w:rPr>
                <w:sz w:val="16"/>
                <w:szCs w:val="16"/>
              </w:rPr>
            </w:pPr>
          </w:p>
        </w:tc>
        <w:tc>
          <w:tcPr>
            <w:tcW w:w="224" w:type="pct"/>
          </w:tcPr>
          <w:p w14:paraId="3DCA1257" w14:textId="5D0CF203" w:rsidR="00E5108F" w:rsidRPr="00B36BE6" w:rsidRDefault="00E5108F" w:rsidP="001950B2">
            <w:pPr>
              <w:rPr>
                <w:sz w:val="16"/>
                <w:szCs w:val="16"/>
              </w:rPr>
            </w:pPr>
          </w:p>
        </w:tc>
      </w:tr>
      <w:tr w:rsidR="00F333CE" w:rsidRPr="00B36BE6" w14:paraId="15C1E12D" w14:textId="77777777" w:rsidTr="00F333CE">
        <w:tc>
          <w:tcPr>
            <w:tcW w:w="423" w:type="pct"/>
          </w:tcPr>
          <w:p w14:paraId="6AB0F106" w14:textId="0B3BE31E" w:rsidR="00E5108F" w:rsidRPr="00B36BE6" w:rsidRDefault="00E5108F" w:rsidP="001950B2">
            <w:pPr>
              <w:rPr>
                <w:sz w:val="16"/>
                <w:szCs w:val="16"/>
              </w:rPr>
            </w:pPr>
            <w:r w:rsidRPr="00B36BE6">
              <w:rPr>
                <w:sz w:val="16"/>
                <w:szCs w:val="16"/>
              </w:rPr>
              <w:t>WP2</w:t>
            </w:r>
          </w:p>
        </w:tc>
        <w:tc>
          <w:tcPr>
            <w:tcW w:w="226" w:type="pct"/>
          </w:tcPr>
          <w:p w14:paraId="22745C47" w14:textId="77777777" w:rsidR="00E5108F" w:rsidRPr="00B36BE6" w:rsidRDefault="00E5108F" w:rsidP="001950B2">
            <w:pPr>
              <w:rPr>
                <w:sz w:val="16"/>
                <w:szCs w:val="16"/>
              </w:rPr>
            </w:pPr>
          </w:p>
        </w:tc>
        <w:tc>
          <w:tcPr>
            <w:tcW w:w="238" w:type="pct"/>
          </w:tcPr>
          <w:p w14:paraId="211B75B5" w14:textId="0D842B0D" w:rsidR="00E5108F" w:rsidRPr="00B36BE6" w:rsidRDefault="00E5108F" w:rsidP="001950B2">
            <w:pPr>
              <w:rPr>
                <w:sz w:val="16"/>
                <w:szCs w:val="16"/>
              </w:rPr>
            </w:pPr>
          </w:p>
        </w:tc>
        <w:tc>
          <w:tcPr>
            <w:tcW w:w="228" w:type="pct"/>
          </w:tcPr>
          <w:p w14:paraId="227F87B8" w14:textId="77777777" w:rsidR="00E5108F" w:rsidRPr="00B36BE6" w:rsidRDefault="00E5108F" w:rsidP="001950B2">
            <w:pPr>
              <w:rPr>
                <w:sz w:val="16"/>
                <w:szCs w:val="16"/>
              </w:rPr>
            </w:pPr>
          </w:p>
        </w:tc>
        <w:tc>
          <w:tcPr>
            <w:tcW w:w="224" w:type="pct"/>
          </w:tcPr>
          <w:p w14:paraId="357F6444" w14:textId="51D2E3F1" w:rsidR="00E5108F" w:rsidRPr="00B36BE6" w:rsidRDefault="00E5108F" w:rsidP="001950B2">
            <w:pPr>
              <w:rPr>
                <w:sz w:val="16"/>
                <w:szCs w:val="16"/>
              </w:rPr>
            </w:pPr>
          </w:p>
        </w:tc>
        <w:tc>
          <w:tcPr>
            <w:tcW w:w="226" w:type="pct"/>
          </w:tcPr>
          <w:p w14:paraId="5C14CEE7" w14:textId="77777777" w:rsidR="00E5108F" w:rsidRPr="00B36BE6" w:rsidRDefault="00E5108F" w:rsidP="001950B2">
            <w:pPr>
              <w:rPr>
                <w:sz w:val="16"/>
                <w:szCs w:val="16"/>
              </w:rPr>
            </w:pPr>
          </w:p>
        </w:tc>
        <w:tc>
          <w:tcPr>
            <w:tcW w:w="238" w:type="pct"/>
          </w:tcPr>
          <w:p w14:paraId="25526968" w14:textId="77777777" w:rsidR="00E5108F" w:rsidRPr="00B36BE6" w:rsidRDefault="00E5108F" w:rsidP="001950B2">
            <w:pPr>
              <w:rPr>
                <w:sz w:val="16"/>
                <w:szCs w:val="16"/>
              </w:rPr>
            </w:pPr>
          </w:p>
        </w:tc>
        <w:tc>
          <w:tcPr>
            <w:tcW w:w="228" w:type="pct"/>
          </w:tcPr>
          <w:p w14:paraId="65A28D6D" w14:textId="77777777" w:rsidR="00E5108F" w:rsidRPr="00B36BE6" w:rsidRDefault="00E5108F" w:rsidP="001950B2">
            <w:pPr>
              <w:rPr>
                <w:sz w:val="16"/>
                <w:szCs w:val="16"/>
              </w:rPr>
            </w:pPr>
          </w:p>
        </w:tc>
        <w:tc>
          <w:tcPr>
            <w:tcW w:w="224" w:type="pct"/>
          </w:tcPr>
          <w:p w14:paraId="7336516D" w14:textId="568C3687" w:rsidR="00E5108F" w:rsidRPr="00B36BE6" w:rsidRDefault="00E5108F" w:rsidP="001950B2">
            <w:pPr>
              <w:rPr>
                <w:sz w:val="16"/>
                <w:szCs w:val="16"/>
              </w:rPr>
            </w:pPr>
          </w:p>
        </w:tc>
        <w:tc>
          <w:tcPr>
            <w:tcW w:w="226" w:type="pct"/>
          </w:tcPr>
          <w:p w14:paraId="05DEC2CE" w14:textId="77777777" w:rsidR="00E5108F" w:rsidRPr="00B36BE6" w:rsidRDefault="00E5108F" w:rsidP="001950B2">
            <w:pPr>
              <w:rPr>
                <w:sz w:val="16"/>
                <w:szCs w:val="16"/>
              </w:rPr>
            </w:pPr>
          </w:p>
        </w:tc>
        <w:tc>
          <w:tcPr>
            <w:tcW w:w="238" w:type="pct"/>
          </w:tcPr>
          <w:p w14:paraId="4DE40438" w14:textId="77777777" w:rsidR="00E5108F" w:rsidRPr="00B36BE6" w:rsidRDefault="00E5108F" w:rsidP="001950B2">
            <w:pPr>
              <w:rPr>
                <w:sz w:val="16"/>
                <w:szCs w:val="16"/>
              </w:rPr>
            </w:pPr>
          </w:p>
        </w:tc>
        <w:tc>
          <w:tcPr>
            <w:tcW w:w="228" w:type="pct"/>
          </w:tcPr>
          <w:p w14:paraId="3F82B8B4" w14:textId="77777777" w:rsidR="00E5108F" w:rsidRPr="00B36BE6" w:rsidRDefault="00E5108F" w:rsidP="001950B2">
            <w:pPr>
              <w:rPr>
                <w:sz w:val="16"/>
                <w:szCs w:val="16"/>
              </w:rPr>
            </w:pPr>
          </w:p>
        </w:tc>
        <w:tc>
          <w:tcPr>
            <w:tcW w:w="224" w:type="pct"/>
          </w:tcPr>
          <w:p w14:paraId="06FE2345" w14:textId="77777777" w:rsidR="00E5108F" w:rsidRPr="00B36BE6" w:rsidRDefault="00E5108F" w:rsidP="001950B2">
            <w:pPr>
              <w:rPr>
                <w:sz w:val="16"/>
                <w:szCs w:val="16"/>
              </w:rPr>
            </w:pPr>
          </w:p>
        </w:tc>
        <w:tc>
          <w:tcPr>
            <w:tcW w:w="226" w:type="pct"/>
          </w:tcPr>
          <w:p w14:paraId="5CED6CEB" w14:textId="77777777" w:rsidR="00E5108F" w:rsidRPr="00B36BE6" w:rsidRDefault="00E5108F" w:rsidP="001950B2">
            <w:pPr>
              <w:rPr>
                <w:sz w:val="16"/>
                <w:szCs w:val="16"/>
              </w:rPr>
            </w:pPr>
          </w:p>
        </w:tc>
        <w:tc>
          <w:tcPr>
            <w:tcW w:w="238" w:type="pct"/>
          </w:tcPr>
          <w:p w14:paraId="1B7851DC" w14:textId="77777777" w:rsidR="00E5108F" w:rsidRPr="00B36BE6" w:rsidRDefault="00E5108F" w:rsidP="001950B2">
            <w:pPr>
              <w:rPr>
                <w:sz w:val="16"/>
                <w:szCs w:val="16"/>
              </w:rPr>
            </w:pPr>
          </w:p>
        </w:tc>
        <w:tc>
          <w:tcPr>
            <w:tcW w:w="228" w:type="pct"/>
          </w:tcPr>
          <w:p w14:paraId="71E91A45" w14:textId="77777777" w:rsidR="00E5108F" w:rsidRPr="00B36BE6" w:rsidRDefault="00E5108F" w:rsidP="001950B2">
            <w:pPr>
              <w:rPr>
                <w:sz w:val="16"/>
                <w:szCs w:val="16"/>
              </w:rPr>
            </w:pPr>
          </w:p>
        </w:tc>
        <w:tc>
          <w:tcPr>
            <w:tcW w:w="224" w:type="pct"/>
          </w:tcPr>
          <w:p w14:paraId="16A1AF7F" w14:textId="77777777" w:rsidR="00E5108F" w:rsidRPr="00B36BE6" w:rsidRDefault="00E5108F" w:rsidP="001950B2">
            <w:pPr>
              <w:rPr>
                <w:sz w:val="16"/>
                <w:szCs w:val="16"/>
              </w:rPr>
            </w:pPr>
          </w:p>
        </w:tc>
        <w:tc>
          <w:tcPr>
            <w:tcW w:w="226" w:type="pct"/>
          </w:tcPr>
          <w:p w14:paraId="0EB5B7FC" w14:textId="287CF5C6" w:rsidR="00E5108F" w:rsidRPr="00B36BE6" w:rsidRDefault="00E5108F" w:rsidP="001950B2">
            <w:pPr>
              <w:rPr>
                <w:sz w:val="16"/>
                <w:szCs w:val="16"/>
              </w:rPr>
            </w:pPr>
          </w:p>
        </w:tc>
        <w:tc>
          <w:tcPr>
            <w:tcW w:w="238" w:type="pct"/>
          </w:tcPr>
          <w:p w14:paraId="6C5FF1DF" w14:textId="77777777" w:rsidR="00E5108F" w:rsidRPr="00B36BE6" w:rsidRDefault="00E5108F" w:rsidP="001950B2">
            <w:pPr>
              <w:rPr>
                <w:sz w:val="16"/>
                <w:szCs w:val="16"/>
              </w:rPr>
            </w:pPr>
          </w:p>
        </w:tc>
        <w:tc>
          <w:tcPr>
            <w:tcW w:w="228" w:type="pct"/>
          </w:tcPr>
          <w:p w14:paraId="7BB8E3A8" w14:textId="148D6057" w:rsidR="00E5108F" w:rsidRPr="00B36BE6" w:rsidRDefault="00E5108F" w:rsidP="001950B2">
            <w:pPr>
              <w:rPr>
                <w:sz w:val="16"/>
                <w:szCs w:val="16"/>
              </w:rPr>
            </w:pPr>
          </w:p>
        </w:tc>
        <w:tc>
          <w:tcPr>
            <w:tcW w:w="224" w:type="pct"/>
          </w:tcPr>
          <w:p w14:paraId="5E9BB028" w14:textId="17D5AF75" w:rsidR="00E5108F" w:rsidRPr="00B36BE6" w:rsidRDefault="00E5108F" w:rsidP="001950B2">
            <w:pPr>
              <w:rPr>
                <w:sz w:val="16"/>
                <w:szCs w:val="16"/>
              </w:rPr>
            </w:pPr>
          </w:p>
        </w:tc>
      </w:tr>
      <w:tr w:rsidR="00F333CE" w:rsidRPr="00B36BE6" w14:paraId="736E7704" w14:textId="77777777" w:rsidTr="00F333CE">
        <w:tc>
          <w:tcPr>
            <w:tcW w:w="423" w:type="pct"/>
          </w:tcPr>
          <w:p w14:paraId="49E82B60" w14:textId="1384A089" w:rsidR="00E5108F" w:rsidRPr="00B36BE6" w:rsidRDefault="00E5108F" w:rsidP="001950B2">
            <w:pPr>
              <w:rPr>
                <w:sz w:val="16"/>
                <w:szCs w:val="16"/>
              </w:rPr>
            </w:pPr>
            <w:r w:rsidRPr="00B36BE6">
              <w:rPr>
                <w:sz w:val="16"/>
                <w:szCs w:val="16"/>
              </w:rPr>
              <w:t>WP3</w:t>
            </w:r>
          </w:p>
        </w:tc>
        <w:tc>
          <w:tcPr>
            <w:tcW w:w="226" w:type="pct"/>
          </w:tcPr>
          <w:p w14:paraId="06F9EF3F" w14:textId="77777777" w:rsidR="00E5108F" w:rsidRPr="00B36BE6" w:rsidRDefault="00E5108F" w:rsidP="001950B2">
            <w:pPr>
              <w:rPr>
                <w:sz w:val="16"/>
                <w:szCs w:val="16"/>
              </w:rPr>
            </w:pPr>
          </w:p>
        </w:tc>
        <w:tc>
          <w:tcPr>
            <w:tcW w:w="238" w:type="pct"/>
          </w:tcPr>
          <w:p w14:paraId="6AD4EC45" w14:textId="6504DF5D" w:rsidR="00E5108F" w:rsidRPr="00B36BE6" w:rsidRDefault="00E5108F" w:rsidP="001950B2">
            <w:pPr>
              <w:rPr>
                <w:sz w:val="16"/>
                <w:szCs w:val="16"/>
              </w:rPr>
            </w:pPr>
          </w:p>
        </w:tc>
        <w:tc>
          <w:tcPr>
            <w:tcW w:w="228" w:type="pct"/>
          </w:tcPr>
          <w:p w14:paraId="69F5DC6E" w14:textId="77777777" w:rsidR="00E5108F" w:rsidRPr="00B36BE6" w:rsidRDefault="00E5108F" w:rsidP="001950B2">
            <w:pPr>
              <w:rPr>
                <w:sz w:val="16"/>
                <w:szCs w:val="16"/>
              </w:rPr>
            </w:pPr>
          </w:p>
        </w:tc>
        <w:tc>
          <w:tcPr>
            <w:tcW w:w="224" w:type="pct"/>
          </w:tcPr>
          <w:p w14:paraId="05791093" w14:textId="1186584A" w:rsidR="00E5108F" w:rsidRPr="00B36BE6" w:rsidRDefault="00E5108F" w:rsidP="001950B2">
            <w:pPr>
              <w:rPr>
                <w:sz w:val="16"/>
                <w:szCs w:val="16"/>
              </w:rPr>
            </w:pPr>
          </w:p>
        </w:tc>
        <w:tc>
          <w:tcPr>
            <w:tcW w:w="226" w:type="pct"/>
          </w:tcPr>
          <w:p w14:paraId="0CE5473E" w14:textId="77777777" w:rsidR="00E5108F" w:rsidRPr="00B36BE6" w:rsidRDefault="00E5108F" w:rsidP="001950B2">
            <w:pPr>
              <w:rPr>
                <w:sz w:val="16"/>
                <w:szCs w:val="16"/>
              </w:rPr>
            </w:pPr>
          </w:p>
        </w:tc>
        <w:tc>
          <w:tcPr>
            <w:tcW w:w="238" w:type="pct"/>
          </w:tcPr>
          <w:p w14:paraId="52EADA15" w14:textId="77777777" w:rsidR="00E5108F" w:rsidRPr="00B36BE6" w:rsidRDefault="00E5108F" w:rsidP="001950B2">
            <w:pPr>
              <w:rPr>
                <w:sz w:val="16"/>
                <w:szCs w:val="16"/>
              </w:rPr>
            </w:pPr>
          </w:p>
        </w:tc>
        <w:tc>
          <w:tcPr>
            <w:tcW w:w="228" w:type="pct"/>
          </w:tcPr>
          <w:p w14:paraId="16BD3930" w14:textId="77777777" w:rsidR="00E5108F" w:rsidRPr="00B36BE6" w:rsidRDefault="00E5108F" w:rsidP="001950B2">
            <w:pPr>
              <w:rPr>
                <w:sz w:val="16"/>
                <w:szCs w:val="16"/>
              </w:rPr>
            </w:pPr>
          </w:p>
        </w:tc>
        <w:tc>
          <w:tcPr>
            <w:tcW w:w="224" w:type="pct"/>
          </w:tcPr>
          <w:p w14:paraId="107D9479" w14:textId="4D6DEB36" w:rsidR="00E5108F" w:rsidRPr="00B36BE6" w:rsidRDefault="00E5108F" w:rsidP="001950B2">
            <w:pPr>
              <w:rPr>
                <w:sz w:val="16"/>
                <w:szCs w:val="16"/>
              </w:rPr>
            </w:pPr>
          </w:p>
        </w:tc>
        <w:tc>
          <w:tcPr>
            <w:tcW w:w="226" w:type="pct"/>
          </w:tcPr>
          <w:p w14:paraId="3CB59ADB" w14:textId="77777777" w:rsidR="00E5108F" w:rsidRPr="00B36BE6" w:rsidRDefault="00E5108F" w:rsidP="001950B2">
            <w:pPr>
              <w:rPr>
                <w:sz w:val="16"/>
                <w:szCs w:val="16"/>
              </w:rPr>
            </w:pPr>
          </w:p>
        </w:tc>
        <w:tc>
          <w:tcPr>
            <w:tcW w:w="238" w:type="pct"/>
          </w:tcPr>
          <w:p w14:paraId="1E02A68B" w14:textId="77777777" w:rsidR="00E5108F" w:rsidRPr="00B36BE6" w:rsidRDefault="00E5108F" w:rsidP="001950B2">
            <w:pPr>
              <w:rPr>
                <w:sz w:val="16"/>
                <w:szCs w:val="16"/>
              </w:rPr>
            </w:pPr>
          </w:p>
        </w:tc>
        <w:tc>
          <w:tcPr>
            <w:tcW w:w="228" w:type="pct"/>
          </w:tcPr>
          <w:p w14:paraId="66BBD3F2" w14:textId="77777777" w:rsidR="00E5108F" w:rsidRPr="00B36BE6" w:rsidRDefault="00E5108F" w:rsidP="001950B2">
            <w:pPr>
              <w:rPr>
                <w:sz w:val="16"/>
                <w:szCs w:val="16"/>
              </w:rPr>
            </w:pPr>
          </w:p>
        </w:tc>
        <w:tc>
          <w:tcPr>
            <w:tcW w:w="224" w:type="pct"/>
          </w:tcPr>
          <w:p w14:paraId="0CA23755" w14:textId="77777777" w:rsidR="00E5108F" w:rsidRPr="00B36BE6" w:rsidRDefault="00E5108F" w:rsidP="001950B2">
            <w:pPr>
              <w:rPr>
                <w:sz w:val="16"/>
                <w:szCs w:val="16"/>
              </w:rPr>
            </w:pPr>
          </w:p>
        </w:tc>
        <w:tc>
          <w:tcPr>
            <w:tcW w:w="226" w:type="pct"/>
          </w:tcPr>
          <w:p w14:paraId="61531A88" w14:textId="77777777" w:rsidR="00E5108F" w:rsidRPr="00B36BE6" w:rsidRDefault="00E5108F" w:rsidP="001950B2">
            <w:pPr>
              <w:rPr>
                <w:sz w:val="16"/>
                <w:szCs w:val="16"/>
              </w:rPr>
            </w:pPr>
          </w:p>
        </w:tc>
        <w:tc>
          <w:tcPr>
            <w:tcW w:w="238" w:type="pct"/>
          </w:tcPr>
          <w:p w14:paraId="4C2DB616" w14:textId="77777777" w:rsidR="00E5108F" w:rsidRPr="00B36BE6" w:rsidRDefault="00E5108F" w:rsidP="001950B2">
            <w:pPr>
              <w:rPr>
                <w:sz w:val="16"/>
                <w:szCs w:val="16"/>
              </w:rPr>
            </w:pPr>
          </w:p>
        </w:tc>
        <w:tc>
          <w:tcPr>
            <w:tcW w:w="228" w:type="pct"/>
          </w:tcPr>
          <w:p w14:paraId="10AF4C4D" w14:textId="77777777" w:rsidR="00E5108F" w:rsidRPr="00B36BE6" w:rsidRDefault="00E5108F" w:rsidP="001950B2">
            <w:pPr>
              <w:rPr>
                <w:sz w:val="16"/>
                <w:szCs w:val="16"/>
              </w:rPr>
            </w:pPr>
          </w:p>
        </w:tc>
        <w:tc>
          <w:tcPr>
            <w:tcW w:w="224" w:type="pct"/>
          </w:tcPr>
          <w:p w14:paraId="300EE570" w14:textId="77777777" w:rsidR="00E5108F" w:rsidRPr="00B36BE6" w:rsidRDefault="00E5108F" w:rsidP="001950B2">
            <w:pPr>
              <w:rPr>
                <w:sz w:val="16"/>
                <w:szCs w:val="16"/>
              </w:rPr>
            </w:pPr>
          </w:p>
        </w:tc>
        <w:tc>
          <w:tcPr>
            <w:tcW w:w="226" w:type="pct"/>
          </w:tcPr>
          <w:p w14:paraId="16C52DCE" w14:textId="53D65A4D" w:rsidR="00E5108F" w:rsidRPr="00B36BE6" w:rsidRDefault="00E5108F" w:rsidP="001950B2">
            <w:pPr>
              <w:rPr>
                <w:sz w:val="16"/>
                <w:szCs w:val="16"/>
              </w:rPr>
            </w:pPr>
          </w:p>
        </w:tc>
        <w:tc>
          <w:tcPr>
            <w:tcW w:w="238" w:type="pct"/>
          </w:tcPr>
          <w:p w14:paraId="257B0550" w14:textId="77777777" w:rsidR="00E5108F" w:rsidRPr="00B36BE6" w:rsidRDefault="00E5108F" w:rsidP="001950B2">
            <w:pPr>
              <w:rPr>
                <w:sz w:val="16"/>
                <w:szCs w:val="16"/>
              </w:rPr>
            </w:pPr>
          </w:p>
        </w:tc>
        <w:tc>
          <w:tcPr>
            <w:tcW w:w="228" w:type="pct"/>
          </w:tcPr>
          <w:p w14:paraId="22ED88C6" w14:textId="37CEE21C" w:rsidR="00E5108F" w:rsidRPr="00B36BE6" w:rsidRDefault="00E5108F" w:rsidP="001950B2">
            <w:pPr>
              <w:rPr>
                <w:sz w:val="16"/>
                <w:szCs w:val="16"/>
              </w:rPr>
            </w:pPr>
          </w:p>
        </w:tc>
        <w:tc>
          <w:tcPr>
            <w:tcW w:w="224" w:type="pct"/>
          </w:tcPr>
          <w:p w14:paraId="46317BFD" w14:textId="7F02A128" w:rsidR="00E5108F" w:rsidRPr="00B36BE6" w:rsidRDefault="00E5108F" w:rsidP="001950B2">
            <w:pPr>
              <w:rPr>
                <w:sz w:val="16"/>
                <w:szCs w:val="16"/>
              </w:rPr>
            </w:pPr>
          </w:p>
        </w:tc>
      </w:tr>
      <w:tr w:rsidR="00F333CE" w:rsidRPr="00B36BE6" w14:paraId="77E76361" w14:textId="77777777" w:rsidTr="00F333CE">
        <w:tc>
          <w:tcPr>
            <w:tcW w:w="423" w:type="pct"/>
          </w:tcPr>
          <w:p w14:paraId="6FD8DA0C" w14:textId="620F68CE" w:rsidR="00E5108F" w:rsidRPr="00B36BE6" w:rsidRDefault="00E5108F" w:rsidP="001950B2">
            <w:pPr>
              <w:rPr>
                <w:sz w:val="16"/>
                <w:szCs w:val="16"/>
              </w:rPr>
            </w:pPr>
            <w:r w:rsidRPr="00B36BE6">
              <w:rPr>
                <w:sz w:val="16"/>
                <w:szCs w:val="16"/>
              </w:rPr>
              <w:t>WP4</w:t>
            </w:r>
          </w:p>
        </w:tc>
        <w:tc>
          <w:tcPr>
            <w:tcW w:w="226" w:type="pct"/>
          </w:tcPr>
          <w:p w14:paraId="0A7B6FFD" w14:textId="77777777" w:rsidR="00E5108F" w:rsidRPr="00B36BE6" w:rsidRDefault="00E5108F" w:rsidP="001950B2">
            <w:pPr>
              <w:rPr>
                <w:sz w:val="16"/>
                <w:szCs w:val="16"/>
              </w:rPr>
            </w:pPr>
          </w:p>
        </w:tc>
        <w:tc>
          <w:tcPr>
            <w:tcW w:w="238" w:type="pct"/>
          </w:tcPr>
          <w:p w14:paraId="6D31F977" w14:textId="3D5BEC0C" w:rsidR="00E5108F" w:rsidRPr="00B36BE6" w:rsidRDefault="00E5108F" w:rsidP="001950B2">
            <w:pPr>
              <w:rPr>
                <w:sz w:val="16"/>
                <w:szCs w:val="16"/>
              </w:rPr>
            </w:pPr>
          </w:p>
        </w:tc>
        <w:tc>
          <w:tcPr>
            <w:tcW w:w="228" w:type="pct"/>
          </w:tcPr>
          <w:p w14:paraId="2EA4050F" w14:textId="77777777" w:rsidR="00E5108F" w:rsidRPr="00B36BE6" w:rsidRDefault="00E5108F" w:rsidP="001950B2">
            <w:pPr>
              <w:rPr>
                <w:sz w:val="16"/>
                <w:szCs w:val="16"/>
              </w:rPr>
            </w:pPr>
          </w:p>
        </w:tc>
        <w:tc>
          <w:tcPr>
            <w:tcW w:w="224" w:type="pct"/>
          </w:tcPr>
          <w:p w14:paraId="313C34DB" w14:textId="18166817" w:rsidR="00E5108F" w:rsidRPr="00B36BE6" w:rsidRDefault="00E5108F" w:rsidP="001950B2">
            <w:pPr>
              <w:rPr>
                <w:sz w:val="16"/>
                <w:szCs w:val="16"/>
              </w:rPr>
            </w:pPr>
          </w:p>
        </w:tc>
        <w:tc>
          <w:tcPr>
            <w:tcW w:w="226" w:type="pct"/>
          </w:tcPr>
          <w:p w14:paraId="502137D4" w14:textId="77777777" w:rsidR="00E5108F" w:rsidRPr="00B36BE6" w:rsidRDefault="00E5108F" w:rsidP="001950B2">
            <w:pPr>
              <w:rPr>
                <w:sz w:val="16"/>
                <w:szCs w:val="16"/>
              </w:rPr>
            </w:pPr>
          </w:p>
        </w:tc>
        <w:tc>
          <w:tcPr>
            <w:tcW w:w="238" w:type="pct"/>
          </w:tcPr>
          <w:p w14:paraId="2567A0C0" w14:textId="77777777" w:rsidR="00E5108F" w:rsidRPr="00B36BE6" w:rsidRDefault="00E5108F" w:rsidP="001950B2">
            <w:pPr>
              <w:rPr>
                <w:sz w:val="16"/>
                <w:szCs w:val="16"/>
              </w:rPr>
            </w:pPr>
          </w:p>
        </w:tc>
        <w:tc>
          <w:tcPr>
            <w:tcW w:w="228" w:type="pct"/>
          </w:tcPr>
          <w:p w14:paraId="138EAC56" w14:textId="77777777" w:rsidR="00E5108F" w:rsidRPr="00B36BE6" w:rsidRDefault="00E5108F" w:rsidP="001950B2">
            <w:pPr>
              <w:rPr>
                <w:sz w:val="16"/>
                <w:szCs w:val="16"/>
              </w:rPr>
            </w:pPr>
          </w:p>
        </w:tc>
        <w:tc>
          <w:tcPr>
            <w:tcW w:w="224" w:type="pct"/>
          </w:tcPr>
          <w:p w14:paraId="6DC47B50" w14:textId="7CC296D4" w:rsidR="00E5108F" w:rsidRPr="00B36BE6" w:rsidRDefault="00E5108F" w:rsidP="001950B2">
            <w:pPr>
              <w:rPr>
                <w:sz w:val="16"/>
                <w:szCs w:val="16"/>
              </w:rPr>
            </w:pPr>
          </w:p>
        </w:tc>
        <w:tc>
          <w:tcPr>
            <w:tcW w:w="226" w:type="pct"/>
          </w:tcPr>
          <w:p w14:paraId="25BBB063" w14:textId="77777777" w:rsidR="00E5108F" w:rsidRPr="00B36BE6" w:rsidRDefault="00E5108F" w:rsidP="001950B2">
            <w:pPr>
              <w:rPr>
                <w:sz w:val="16"/>
                <w:szCs w:val="16"/>
              </w:rPr>
            </w:pPr>
          </w:p>
        </w:tc>
        <w:tc>
          <w:tcPr>
            <w:tcW w:w="238" w:type="pct"/>
          </w:tcPr>
          <w:p w14:paraId="2C6A9743" w14:textId="77777777" w:rsidR="00E5108F" w:rsidRPr="00B36BE6" w:rsidRDefault="00E5108F" w:rsidP="001950B2">
            <w:pPr>
              <w:rPr>
                <w:sz w:val="16"/>
                <w:szCs w:val="16"/>
              </w:rPr>
            </w:pPr>
          </w:p>
        </w:tc>
        <w:tc>
          <w:tcPr>
            <w:tcW w:w="228" w:type="pct"/>
          </w:tcPr>
          <w:p w14:paraId="1039C241" w14:textId="77777777" w:rsidR="00E5108F" w:rsidRPr="00B36BE6" w:rsidRDefault="00E5108F" w:rsidP="001950B2">
            <w:pPr>
              <w:rPr>
                <w:sz w:val="16"/>
                <w:szCs w:val="16"/>
              </w:rPr>
            </w:pPr>
          </w:p>
        </w:tc>
        <w:tc>
          <w:tcPr>
            <w:tcW w:w="224" w:type="pct"/>
          </w:tcPr>
          <w:p w14:paraId="67E99382" w14:textId="77777777" w:rsidR="00E5108F" w:rsidRPr="00B36BE6" w:rsidRDefault="00E5108F" w:rsidP="001950B2">
            <w:pPr>
              <w:rPr>
                <w:sz w:val="16"/>
                <w:szCs w:val="16"/>
              </w:rPr>
            </w:pPr>
          </w:p>
        </w:tc>
        <w:tc>
          <w:tcPr>
            <w:tcW w:w="226" w:type="pct"/>
          </w:tcPr>
          <w:p w14:paraId="6FD65DAC" w14:textId="77777777" w:rsidR="00E5108F" w:rsidRPr="00B36BE6" w:rsidRDefault="00E5108F" w:rsidP="001950B2">
            <w:pPr>
              <w:rPr>
                <w:sz w:val="16"/>
                <w:szCs w:val="16"/>
              </w:rPr>
            </w:pPr>
          </w:p>
        </w:tc>
        <w:tc>
          <w:tcPr>
            <w:tcW w:w="238" w:type="pct"/>
          </w:tcPr>
          <w:p w14:paraId="0DD4734B" w14:textId="77777777" w:rsidR="00E5108F" w:rsidRPr="00B36BE6" w:rsidRDefault="00E5108F" w:rsidP="001950B2">
            <w:pPr>
              <w:rPr>
                <w:sz w:val="16"/>
                <w:szCs w:val="16"/>
              </w:rPr>
            </w:pPr>
          </w:p>
        </w:tc>
        <w:tc>
          <w:tcPr>
            <w:tcW w:w="228" w:type="pct"/>
          </w:tcPr>
          <w:p w14:paraId="2A57B5A0" w14:textId="77777777" w:rsidR="00E5108F" w:rsidRPr="00B36BE6" w:rsidRDefault="00E5108F" w:rsidP="001950B2">
            <w:pPr>
              <w:rPr>
                <w:sz w:val="16"/>
                <w:szCs w:val="16"/>
              </w:rPr>
            </w:pPr>
          </w:p>
        </w:tc>
        <w:tc>
          <w:tcPr>
            <w:tcW w:w="224" w:type="pct"/>
          </w:tcPr>
          <w:p w14:paraId="01DF8981" w14:textId="77777777" w:rsidR="00E5108F" w:rsidRPr="00B36BE6" w:rsidRDefault="00E5108F" w:rsidP="001950B2">
            <w:pPr>
              <w:rPr>
                <w:sz w:val="16"/>
                <w:szCs w:val="16"/>
              </w:rPr>
            </w:pPr>
          </w:p>
        </w:tc>
        <w:tc>
          <w:tcPr>
            <w:tcW w:w="226" w:type="pct"/>
          </w:tcPr>
          <w:p w14:paraId="1D32E6C0" w14:textId="4684CDC2" w:rsidR="00E5108F" w:rsidRPr="00B36BE6" w:rsidRDefault="00E5108F" w:rsidP="001950B2">
            <w:pPr>
              <w:rPr>
                <w:sz w:val="16"/>
                <w:szCs w:val="16"/>
              </w:rPr>
            </w:pPr>
          </w:p>
        </w:tc>
        <w:tc>
          <w:tcPr>
            <w:tcW w:w="238" w:type="pct"/>
          </w:tcPr>
          <w:p w14:paraId="44CB0A86" w14:textId="77777777" w:rsidR="00E5108F" w:rsidRPr="00B36BE6" w:rsidRDefault="00E5108F" w:rsidP="001950B2">
            <w:pPr>
              <w:rPr>
                <w:sz w:val="16"/>
                <w:szCs w:val="16"/>
              </w:rPr>
            </w:pPr>
          </w:p>
        </w:tc>
        <w:tc>
          <w:tcPr>
            <w:tcW w:w="228" w:type="pct"/>
          </w:tcPr>
          <w:p w14:paraId="07C75855" w14:textId="7B87A0DB" w:rsidR="00E5108F" w:rsidRPr="00B36BE6" w:rsidRDefault="00E5108F" w:rsidP="001950B2">
            <w:pPr>
              <w:rPr>
                <w:sz w:val="16"/>
                <w:szCs w:val="16"/>
              </w:rPr>
            </w:pPr>
          </w:p>
        </w:tc>
        <w:tc>
          <w:tcPr>
            <w:tcW w:w="224" w:type="pct"/>
          </w:tcPr>
          <w:p w14:paraId="06CCBFD1" w14:textId="0DA4D68B" w:rsidR="00E5108F" w:rsidRPr="00B36BE6" w:rsidRDefault="00E5108F" w:rsidP="001950B2">
            <w:pPr>
              <w:rPr>
                <w:sz w:val="16"/>
                <w:szCs w:val="16"/>
              </w:rPr>
            </w:pPr>
          </w:p>
        </w:tc>
      </w:tr>
      <w:tr w:rsidR="00F333CE" w:rsidRPr="00B36BE6" w14:paraId="7EAB69C7" w14:textId="77777777" w:rsidTr="00F333CE">
        <w:tc>
          <w:tcPr>
            <w:tcW w:w="423" w:type="pct"/>
          </w:tcPr>
          <w:p w14:paraId="02DC71C2" w14:textId="04349A28" w:rsidR="00E5108F" w:rsidRPr="00B36BE6" w:rsidRDefault="00E5108F" w:rsidP="001950B2">
            <w:pPr>
              <w:rPr>
                <w:sz w:val="16"/>
                <w:szCs w:val="16"/>
              </w:rPr>
            </w:pPr>
            <w:r w:rsidRPr="00B36BE6">
              <w:rPr>
                <w:sz w:val="16"/>
                <w:szCs w:val="16"/>
              </w:rPr>
              <w:t>WP5</w:t>
            </w:r>
          </w:p>
        </w:tc>
        <w:tc>
          <w:tcPr>
            <w:tcW w:w="226" w:type="pct"/>
          </w:tcPr>
          <w:p w14:paraId="2DDD69CD" w14:textId="77777777" w:rsidR="00E5108F" w:rsidRPr="00B36BE6" w:rsidRDefault="00E5108F" w:rsidP="001950B2">
            <w:pPr>
              <w:rPr>
                <w:sz w:val="16"/>
                <w:szCs w:val="16"/>
              </w:rPr>
            </w:pPr>
          </w:p>
        </w:tc>
        <w:tc>
          <w:tcPr>
            <w:tcW w:w="238" w:type="pct"/>
          </w:tcPr>
          <w:p w14:paraId="5E04DA25" w14:textId="3C83F867" w:rsidR="00E5108F" w:rsidRPr="00B36BE6" w:rsidRDefault="00E5108F" w:rsidP="001950B2">
            <w:pPr>
              <w:rPr>
                <w:sz w:val="16"/>
                <w:szCs w:val="16"/>
              </w:rPr>
            </w:pPr>
          </w:p>
        </w:tc>
        <w:tc>
          <w:tcPr>
            <w:tcW w:w="228" w:type="pct"/>
          </w:tcPr>
          <w:p w14:paraId="1F4FC438" w14:textId="77777777" w:rsidR="00E5108F" w:rsidRPr="00B36BE6" w:rsidRDefault="00E5108F" w:rsidP="001950B2">
            <w:pPr>
              <w:rPr>
                <w:sz w:val="16"/>
                <w:szCs w:val="16"/>
              </w:rPr>
            </w:pPr>
          </w:p>
        </w:tc>
        <w:tc>
          <w:tcPr>
            <w:tcW w:w="224" w:type="pct"/>
          </w:tcPr>
          <w:p w14:paraId="7B319FE5" w14:textId="6562EDF5" w:rsidR="00E5108F" w:rsidRPr="00B36BE6" w:rsidRDefault="00E5108F" w:rsidP="001950B2">
            <w:pPr>
              <w:rPr>
                <w:sz w:val="16"/>
                <w:szCs w:val="16"/>
              </w:rPr>
            </w:pPr>
          </w:p>
        </w:tc>
        <w:tc>
          <w:tcPr>
            <w:tcW w:w="226" w:type="pct"/>
          </w:tcPr>
          <w:p w14:paraId="6B7D6D70" w14:textId="77777777" w:rsidR="00E5108F" w:rsidRPr="00B36BE6" w:rsidRDefault="00E5108F" w:rsidP="001950B2">
            <w:pPr>
              <w:rPr>
                <w:sz w:val="16"/>
                <w:szCs w:val="16"/>
              </w:rPr>
            </w:pPr>
          </w:p>
        </w:tc>
        <w:tc>
          <w:tcPr>
            <w:tcW w:w="238" w:type="pct"/>
          </w:tcPr>
          <w:p w14:paraId="45DC4425" w14:textId="77777777" w:rsidR="00E5108F" w:rsidRPr="00B36BE6" w:rsidRDefault="00E5108F" w:rsidP="001950B2">
            <w:pPr>
              <w:rPr>
                <w:sz w:val="16"/>
                <w:szCs w:val="16"/>
              </w:rPr>
            </w:pPr>
          </w:p>
        </w:tc>
        <w:tc>
          <w:tcPr>
            <w:tcW w:w="228" w:type="pct"/>
          </w:tcPr>
          <w:p w14:paraId="2E2F0CD8" w14:textId="77777777" w:rsidR="00E5108F" w:rsidRPr="00B36BE6" w:rsidRDefault="00E5108F" w:rsidP="001950B2">
            <w:pPr>
              <w:rPr>
                <w:sz w:val="16"/>
                <w:szCs w:val="16"/>
              </w:rPr>
            </w:pPr>
          </w:p>
        </w:tc>
        <w:tc>
          <w:tcPr>
            <w:tcW w:w="224" w:type="pct"/>
          </w:tcPr>
          <w:p w14:paraId="39D01EF6" w14:textId="44542788" w:rsidR="00E5108F" w:rsidRPr="00B36BE6" w:rsidRDefault="00E5108F" w:rsidP="001950B2">
            <w:pPr>
              <w:rPr>
                <w:sz w:val="16"/>
                <w:szCs w:val="16"/>
              </w:rPr>
            </w:pPr>
          </w:p>
        </w:tc>
        <w:tc>
          <w:tcPr>
            <w:tcW w:w="226" w:type="pct"/>
          </w:tcPr>
          <w:p w14:paraId="00408622" w14:textId="77777777" w:rsidR="00E5108F" w:rsidRPr="00B36BE6" w:rsidRDefault="00E5108F" w:rsidP="001950B2">
            <w:pPr>
              <w:rPr>
                <w:sz w:val="16"/>
                <w:szCs w:val="16"/>
              </w:rPr>
            </w:pPr>
          </w:p>
        </w:tc>
        <w:tc>
          <w:tcPr>
            <w:tcW w:w="238" w:type="pct"/>
          </w:tcPr>
          <w:p w14:paraId="466673C2" w14:textId="77777777" w:rsidR="00E5108F" w:rsidRPr="00B36BE6" w:rsidRDefault="00E5108F" w:rsidP="001950B2">
            <w:pPr>
              <w:rPr>
                <w:sz w:val="16"/>
                <w:szCs w:val="16"/>
              </w:rPr>
            </w:pPr>
          </w:p>
        </w:tc>
        <w:tc>
          <w:tcPr>
            <w:tcW w:w="228" w:type="pct"/>
          </w:tcPr>
          <w:p w14:paraId="6373B62A" w14:textId="77777777" w:rsidR="00E5108F" w:rsidRPr="00B36BE6" w:rsidRDefault="00E5108F" w:rsidP="001950B2">
            <w:pPr>
              <w:rPr>
                <w:sz w:val="16"/>
                <w:szCs w:val="16"/>
              </w:rPr>
            </w:pPr>
          </w:p>
        </w:tc>
        <w:tc>
          <w:tcPr>
            <w:tcW w:w="224" w:type="pct"/>
          </w:tcPr>
          <w:p w14:paraId="1619C37D" w14:textId="77777777" w:rsidR="00E5108F" w:rsidRPr="00B36BE6" w:rsidRDefault="00E5108F" w:rsidP="001950B2">
            <w:pPr>
              <w:rPr>
                <w:sz w:val="16"/>
                <w:szCs w:val="16"/>
              </w:rPr>
            </w:pPr>
          </w:p>
        </w:tc>
        <w:tc>
          <w:tcPr>
            <w:tcW w:w="226" w:type="pct"/>
          </w:tcPr>
          <w:p w14:paraId="6E8E9489" w14:textId="77777777" w:rsidR="00E5108F" w:rsidRPr="00B36BE6" w:rsidRDefault="00E5108F" w:rsidP="001950B2">
            <w:pPr>
              <w:rPr>
                <w:sz w:val="16"/>
                <w:szCs w:val="16"/>
              </w:rPr>
            </w:pPr>
          </w:p>
        </w:tc>
        <w:tc>
          <w:tcPr>
            <w:tcW w:w="238" w:type="pct"/>
          </w:tcPr>
          <w:p w14:paraId="6EE54454" w14:textId="77777777" w:rsidR="00E5108F" w:rsidRPr="00B36BE6" w:rsidRDefault="00E5108F" w:rsidP="001950B2">
            <w:pPr>
              <w:rPr>
                <w:sz w:val="16"/>
                <w:szCs w:val="16"/>
              </w:rPr>
            </w:pPr>
          </w:p>
        </w:tc>
        <w:tc>
          <w:tcPr>
            <w:tcW w:w="228" w:type="pct"/>
          </w:tcPr>
          <w:p w14:paraId="6C7B2E65" w14:textId="77777777" w:rsidR="00E5108F" w:rsidRPr="00B36BE6" w:rsidRDefault="00E5108F" w:rsidP="001950B2">
            <w:pPr>
              <w:rPr>
                <w:sz w:val="16"/>
                <w:szCs w:val="16"/>
              </w:rPr>
            </w:pPr>
          </w:p>
        </w:tc>
        <w:tc>
          <w:tcPr>
            <w:tcW w:w="224" w:type="pct"/>
          </w:tcPr>
          <w:p w14:paraId="4CAFB77A" w14:textId="77777777" w:rsidR="00E5108F" w:rsidRPr="00B36BE6" w:rsidRDefault="00E5108F" w:rsidP="001950B2">
            <w:pPr>
              <w:rPr>
                <w:sz w:val="16"/>
                <w:szCs w:val="16"/>
              </w:rPr>
            </w:pPr>
          </w:p>
        </w:tc>
        <w:tc>
          <w:tcPr>
            <w:tcW w:w="226" w:type="pct"/>
          </w:tcPr>
          <w:p w14:paraId="37F33E9A" w14:textId="77AACD30" w:rsidR="00E5108F" w:rsidRPr="00B36BE6" w:rsidRDefault="00E5108F" w:rsidP="001950B2">
            <w:pPr>
              <w:rPr>
                <w:sz w:val="16"/>
                <w:szCs w:val="16"/>
              </w:rPr>
            </w:pPr>
          </w:p>
        </w:tc>
        <w:tc>
          <w:tcPr>
            <w:tcW w:w="238" w:type="pct"/>
          </w:tcPr>
          <w:p w14:paraId="09B578A9" w14:textId="77777777" w:rsidR="00E5108F" w:rsidRPr="00B36BE6" w:rsidRDefault="00E5108F" w:rsidP="001950B2">
            <w:pPr>
              <w:rPr>
                <w:sz w:val="16"/>
                <w:szCs w:val="16"/>
              </w:rPr>
            </w:pPr>
          </w:p>
        </w:tc>
        <w:tc>
          <w:tcPr>
            <w:tcW w:w="228" w:type="pct"/>
          </w:tcPr>
          <w:p w14:paraId="2B1DA998" w14:textId="3C5F880D" w:rsidR="00E5108F" w:rsidRPr="00B36BE6" w:rsidRDefault="00E5108F" w:rsidP="001950B2">
            <w:pPr>
              <w:rPr>
                <w:sz w:val="16"/>
                <w:szCs w:val="16"/>
              </w:rPr>
            </w:pPr>
          </w:p>
        </w:tc>
        <w:tc>
          <w:tcPr>
            <w:tcW w:w="224" w:type="pct"/>
          </w:tcPr>
          <w:p w14:paraId="756D56E4" w14:textId="05947373" w:rsidR="00E5108F" w:rsidRPr="00B36BE6" w:rsidRDefault="00E5108F" w:rsidP="001950B2">
            <w:pPr>
              <w:rPr>
                <w:sz w:val="16"/>
                <w:szCs w:val="16"/>
              </w:rPr>
            </w:pPr>
          </w:p>
        </w:tc>
      </w:tr>
      <w:tr w:rsidR="00F333CE" w:rsidRPr="00B36BE6" w14:paraId="73C2EC29" w14:textId="77777777" w:rsidTr="00F333CE">
        <w:tc>
          <w:tcPr>
            <w:tcW w:w="423" w:type="pct"/>
          </w:tcPr>
          <w:p w14:paraId="1105E85D" w14:textId="710A928C" w:rsidR="00E5108F" w:rsidRPr="00B36BE6" w:rsidRDefault="00E5108F" w:rsidP="001950B2">
            <w:pPr>
              <w:rPr>
                <w:sz w:val="16"/>
                <w:szCs w:val="16"/>
              </w:rPr>
            </w:pPr>
            <w:r w:rsidRPr="00B36BE6">
              <w:rPr>
                <w:sz w:val="16"/>
                <w:szCs w:val="16"/>
              </w:rPr>
              <w:t>WP6</w:t>
            </w:r>
          </w:p>
        </w:tc>
        <w:tc>
          <w:tcPr>
            <w:tcW w:w="226" w:type="pct"/>
          </w:tcPr>
          <w:p w14:paraId="3F0CCB3B" w14:textId="77777777" w:rsidR="00E5108F" w:rsidRPr="00B36BE6" w:rsidRDefault="00E5108F" w:rsidP="001950B2">
            <w:pPr>
              <w:rPr>
                <w:sz w:val="16"/>
                <w:szCs w:val="16"/>
              </w:rPr>
            </w:pPr>
          </w:p>
        </w:tc>
        <w:tc>
          <w:tcPr>
            <w:tcW w:w="238" w:type="pct"/>
          </w:tcPr>
          <w:p w14:paraId="2AAFEF02" w14:textId="2230A3E8" w:rsidR="00E5108F" w:rsidRPr="00B36BE6" w:rsidRDefault="00E5108F" w:rsidP="001950B2">
            <w:pPr>
              <w:rPr>
                <w:sz w:val="16"/>
                <w:szCs w:val="16"/>
              </w:rPr>
            </w:pPr>
          </w:p>
        </w:tc>
        <w:tc>
          <w:tcPr>
            <w:tcW w:w="228" w:type="pct"/>
          </w:tcPr>
          <w:p w14:paraId="4CBEF8FB" w14:textId="77777777" w:rsidR="00E5108F" w:rsidRPr="00B36BE6" w:rsidRDefault="00E5108F" w:rsidP="001950B2">
            <w:pPr>
              <w:rPr>
                <w:sz w:val="16"/>
                <w:szCs w:val="16"/>
              </w:rPr>
            </w:pPr>
          </w:p>
        </w:tc>
        <w:tc>
          <w:tcPr>
            <w:tcW w:w="224" w:type="pct"/>
          </w:tcPr>
          <w:p w14:paraId="3A70F48C" w14:textId="5227679E" w:rsidR="00E5108F" w:rsidRPr="00B36BE6" w:rsidRDefault="00E5108F" w:rsidP="001950B2">
            <w:pPr>
              <w:rPr>
                <w:sz w:val="16"/>
                <w:szCs w:val="16"/>
              </w:rPr>
            </w:pPr>
          </w:p>
        </w:tc>
        <w:tc>
          <w:tcPr>
            <w:tcW w:w="226" w:type="pct"/>
          </w:tcPr>
          <w:p w14:paraId="1BB4F85A" w14:textId="77777777" w:rsidR="00E5108F" w:rsidRPr="00B36BE6" w:rsidRDefault="00E5108F" w:rsidP="001950B2">
            <w:pPr>
              <w:rPr>
                <w:sz w:val="16"/>
                <w:szCs w:val="16"/>
              </w:rPr>
            </w:pPr>
          </w:p>
        </w:tc>
        <w:tc>
          <w:tcPr>
            <w:tcW w:w="238" w:type="pct"/>
          </w:tcPr>
          <w:p w14:paraId="08A8433B" w14:textId="77777777" w:rsidR="00E5108F" w:rsidRPr="00B36BE6" w:rsidRDefault="00E5108F" w:rsidP="001950B2">
            <w:pPr>
              <w:rPr>
                <w:sz w:val="16"/>
                <w:szCs w:val="16"/>
              </w:rPr>
            </w:pPr>
          </w:p>
        </w:tc>
        <w:tc>
          <w:tcPr>
            <w:tcW w:w="228" w:type="pct"/>
          </w:tcPr>
          <w:p w14:paraId="3A27DA31" w14:textId="77777777" w:rsidR="00E5108F" w:rsidRPr="00B36BE6" w:rsidRDefault="00E5108F" w:rsidP="001950B2">
            <w:pPr>
              <w:rPr>
                <w:sz w:val="16"/>
                <w:szCs w:val="16"/>
              </w:rPr>
            </w:pPr>
          </w:p>
        </w:tc>
        <w:tc>
          <w:tcPr>
            <w:tcW w:w="224" w:type="pct"/>
          </w:tcPr>
          <w:p w14:paraId="1A626A04" w14:textId="2188E48F" w:rsidR="00E5108F" w:rsidRPr="00B36BE6" w:rsidRDefault="00E5108F" w:rsidP="001950B2">
            <w:pPr>
              <w:rPr>
                <w:sz w:val="16"/>
                <w:szCs w:val="16"/>
              </w:rPr>
            </w:pPr>
          </w:p>
        </w:tc>
        <w:tc>
          <w:tcPr>
            <w:tcW w:w="226" w:type="pct"/>
          </w:tcPr>
          <w:p w14:paraId="4C89D60C" w14:textId="77777777" w:rsidR="00E5108F" w:rsidRPr="00B36BE6" w:rsidRDefault="00E5108F" w:rsidP="001950B2">
            <w:pPr>
              <w:rPr>
                <w:sz w:val="16"/>
                <w:szCs w:val="16"/>
              </w:rPr>
            </w:pPr>
          </w:p>
        </w:tc>
        <w:tc>
          <w:tcPr>
            <w:tcW w:w="238" w:type="pct"/>
          </w:tcPr>
          <w:p w14:paraId="5EE565D8" w14:textId="77777777" w:rsidR="00E5108F" w:rsidRPr="00B36BE6" w:rsidRDefault="00E5108F" w:rsidP="001950B2">
            <w:pPr>
              <w:rPr>
                <w:sz w:val="16"/>
                <w:szCs w:val="16"/>
              </w:rPr>
            </w:pPr>
          </w:p>
        </w:tc>
        <w:tc>
          <w:tcPr>
            <w:tcW w:w="228" w:type="pct"/>
          </w:tcPr>
          <w:p w14:paraId="2181075B" w14:textId="77777777" w:rsidR="00E5108F" w:rsidRPr="00B36BE6" w:rsidRDefault="00E5108F" w:rsidP="001950B2">
            <w:pPr>
              <w:rPr>
                <w:sz w:val="16"/>
                <w:szCs w:val="16"/>
              </w:rPr>
            </w:pPr>
          </w:p>
        </w:tc>
        <w:tc>
          <w:tcPr>
            <w:tcW w:w="224" w:type="pct"/>
          </w:tcPr>
          <w:p w14:paraId="2987ED0F" w14:textId="77777777" w:rsidR="00E5108F" w:rsidRPr="00B36BE6" w:rsidRDefault="00E5108F" w:rsidP="001950B2">
            <w:pPr>
              <w:rPr>
                <w:sz w:val="16"/>
                <w:szCs w:val="16"/>
              </w:rPr>
            </w:pPr>
          </w:p>
        </w:tc>
        <w:tc>
          <w:tcPr>
            <w:tcW w:w="226" w:type="pct"/>
          </w:tcPr>
          <w:p w14:paraId="0C384E50" w14:textId="77777777" w:rsidR="00E5108F" w:rsidRPr="00B36BE6" w:rsidRDefault="00E5108F" w:rsidP="001950B2">
            <w:pPr>
              <w:rPr>
                <w:sz w:val="16"/>
                <w:szCs w:val="16"/>
              </w:rPr>
            </w:pPr>
          </w:p>
        </w:tc>
        <w:tc>
          <w:tcPr>
            <w:tcW w:w="238" w:type="pct"/>
          </w:tcPr>
          <w:p w14:paraId="67210F87" w14:textId="77777777" w:rsidR="00E5108F" w:rsidRPr="00B36BE6" w:rsidRDefault="00E5108F" w:rsidP="001950B2">
            <w:pPr>
              <w:rPr>
                <w:sz w:val="16"/>
                <w:szCs w:val="16"/>
              </w:rPr>
            </w:pPr>
          </w:p>
        </w:tc>
        <w:tc>
          <w:tcPr>
            <w:tcW w:w="228" w:type="pct"/>
          </w:tcPr>
          <w:p w14:paraId="7A5D9E48" w14:textId="77777777" w:rsidR="00E5108F" w:rsidRPr="00B36BE6" w:rsidRDefault="00E5108F" w:rsidP="001950B2">
            <w:pPr>
              <w:rPr>
                <w:sz w:val="16"/>
                <w:szCs w:val="16"/>
              </w:rPr>
            </w:pPr>
          </w:p>
        </w:tc>
        <w:tc>
          <w:tcPr>
            <w:tcW w:w="224" w:type="pct"/>
          </w:tcPr>
          <w:p w14:paraId="748E341A" w14:textId="77777777" w:rsidR="00E5108F" w:rsidRPr="00B36BE6" w:rsidRDefault="00E5108F" w:rsidP="001950B2">
            <w:pPr>
              <w:rPr>
                <w:sz w:val="16"/>
                <w:szCs w:val="16"/>
              </w:rPr>
            </w:pPr>
          </w:p>
        </w:tc>
        <w:tc>
          <w:tcPr>
            <w:tcW w:w="226" w:type="pct"/>
          </w:tcPr>
          <w:p w14:paraId="3B9FBD95" w14:textId="0C1E949F" w:rsidR="00E5108F" w:rsidRPr="00B36BE6" w:rsidRDefault="00E5108F" w:rsidP="001950B2">
            <w:pPr>
              <w:rPr>
                <w:sz w:val="16"/>
                <w:szCs w:val="16"/>
              </w:rPr>
            </w:pPr>
          </w:p>
        </w:tc>
        <w:tc>
          <w:tcPr>
            <w:tcW w:w="238" w:type="pct"/>
          </w:tcPr>
          <w:p w14:paraId="7A38E3B4" w14:textId="77777777" w:rsidR="00E5108F" w:rsidRPr="00B36BE6" w:rsidRDefault="00E5108F" w:rsidP="001950B2">
            <w:pPr>
              <w:rPr>
                <w:sz w:val="16"/>
                <w:szCs w:val="16"/>
              </w:rPr>
            </w:pPr>
          </w:p>
        </w:tc>
        <w:tc>
          <w:tcPr>
            <w:tcW w:w="228" w:type="pct"/>
          </w:tcPr>
          <w:p w14:paraId="12B9BB64" w14:textId="11E28F4A" w:rsidR="00E5108F" w:rsidRPr="00B36BE6" w:rsidRDefault="00E5108F" w:rsidP="001950B2">
            <w:pPr>
              <w:rPr>
                <w:sz w:val="16"/>
                <w:szCs w:val="16"/>
              </w:rPr>
            </w:pPr>
          </w:p>
        </w:tc>
        <w:tc>
          <w:tcPr>
            <w:tcW w:w="224" w:type="pct"/>
          </w:tcPr>
          <w:p w14:paraId="5E9E2373" w14:textId="2BFFE325" w:rsidR="00E5108F" w:rsidRPr="00B36BE6" w:rsidRDefault="00E5108F" w:rsidP="001950B2">
            <w:pPr>
              <w:rPr>
                <w:sz w:val="16"/>
                <w:szCs w:val="16"/>
              </w:rPr>
            </w:pPr>
          </w:p>
        </w:tc>
      </w:tr>
    </w:tbl>
    <w:p w14:paraId="29D97307" w14:textId="77777777" w:rsidR="00E16408" w:rsidRPr="00B36BE6" w:rsidRDefault="00E16408" w:rsidP="001950B2">
      <w:r w:rsidRPr="00B36BE6">
        <w:rPr>
          <w:color w:val="FF0000"/>
        </w:rPr>
        <w:t>INSERT HERE: timing of the different WPs and their components (Gantt chart or similar)</w:t>
      </w:r>
    </w:p>
    <w:p w14:paraId="0BF80EE4" w14:textId="1E67ACDF" w:rsidR="00842C46" w:rsidRPr="00B36BE6" w:rsidRDefault="00842C46" w:rsidP="001950B2"/>
    <w:p w14:paraId="46689E61" w14:textId="3C1BCF1B" w:rsidR="00463281" w:rsidRPr="00B36BE6" w:rsidRDefault="00A3749C" w:rsidP="001950B2">
      <w:pPr>
        <w:rPr>
          <w:color w:val="00B0F0"/>
        </w:rPr>
      </w:pPr>
      <w:r w:rsidRPr="00B36BE6">
        <w:rPr>
          <w:color w:val="00B0F0"/>
        </w:rPr>
        <w:t>INSERT: list of WP</w:t>
      </w:r>
      <w:r w:rsidR="00463281" w:rsidRPr="00B36BE6">
        <w:rPr>
          <w:color w:val="00B0F0"/>
        </w:rPr>
        <w:t>s</w:t>
      </w:r>
    </w:p>
    <w:p w14:paraId="17931157" w14:textId="77777777" w:rsidR="0088265D" w:rsidRPr="00B36BE6" w:rsidRDefault="0088265D">
      <w:pPr>
        <w:spacing w:before="0" w:after="0" w:line="240" w:lineRule="auto"/>
        <w:jc w:val="left"/>
        <w:rPr>
          <w:color w:val="FF0000"/>
        </w:rPr>
      </w:pPr>
      <w:r w:rsidRPr="00B36BE6">
        <w:rPr>
          <w:color w:val="FF0000"/>
        </w:rPr>
        <w:br w:type="page"/>
      </w:r>
    </w:p>
    <w:p w14:paraId="11E5162E" w14:textId="0BBC0AF3" w:rsidR="0088265D" w:rsidRPr="00B36BE6" w:rsidRDefault="0088265D" w:rsidP="001950B2">
      <w:pPr>
        <w:rPr>
          <w:color w:val="FF0000"/>
        </w:rPr>
      </w:pPr>
      <w:r w:rsidRPr="00B36BE6">
        <w:rPr>
          <w:color w:val="FF0000"/>
        </w:rPr>
        <w:lastRenderedPageBreak/>
        <w:t xml:space="preserve">Table 3.1a: list of work packages </w:t>
      </w:r>
    </w:p>
    <w:tbl>
      <w:tblPr>
        <w:tblStyle w:val="TableGrid"/>
        <w:tblW w:w="0" w:type="auto"/>
        <w:tblLook w:val="04A0" w:firstRow="1" w:lastRow="0" w:firstColumn="1" w:lastColumn="0" w:noHBand="0" w:noVBand="1"/>
      </w:tblPr>
      <w:tblGrid>
        <w:gridCol w:w="667"/>
        <w:gridCol w:w="2756"/>
        <w:gridCol w:w="1257"/>
        <w:gridCol w:w="1264"/>
        <w:gridCol w:w="1221"/>
        <w:gridCol w:w="963"/>
        <w:gridCol w:w="935"/>
      </w:tblGrid>
      <w:tr w:rsidR="00842C46" w:rsidRPr="00B36BE6" w14:paraId="3C2314C6" w14:textId="77777777" w:rsidTr="005E779E">
        <w:tc>
          <w:tcPr>
            <w:tcW w:w="673" w:type="dxa"/>
          </w:tcPr>
          <w:p w14:paraId="5C71BE25" w14:textId="03DB8980" w:rsidR="00463281" w:rsidRPr="00B36BE6" w:rsidRDefault="00463281" w:rsidP="001950B2">
            <w:r w:rsidRPr="00B36BE6">
              <w:t>WP no</w:t>
            </w:r>
          </w:p>
        </w:tc>
        <w:tc>
          <w:tcPr>
            <w:tcW w:w="2880" w:type="dxa"/>
          </w:tcPr>
          <w:p w14:paraId="129873E6" w14:textId="0426B675" w:rsidR="00463281" w:rsidRPr="00B36BE6" w:rsidRDefault="0050284E" w:rsidP="001950B2">
            <w:r w:rsidRPr="00B36BE6">
              <w:t>WP</w:t>
            </w:r>
            <w:r w:rsidR="00463281" w:rsidRPr="00B36BE6">
              <w:t xml:space="preserve"> title</w:t>
            </w:r>
          </w:p>
        </w:tc>
        <w:tc>
          <w:tcPr>
            <w:tcW w:w="1268" w:type="dxa"/>
          </w:tcPr>
          <w:p w14:paraId="7DA30BF4" w14:textId="177B5E31" w:rsidR="00463281" w:rsidRPr="00B36BE6" w:rsidRDefault="00463281" w:rsidP="001950B2">
            <w:r w:rsidRPr="00B36BE6">
              <w:t>Lead participant no</w:t>
            </w:r>
          </w:p>
        </w:tc>
        <w:tc>
          <w:tcPr>
            <w:tcW w:w="1276" w:type="dxa"/>
          </w:tcPr>
          <w:p w14:paraId="00448756" w14:textId="651CEC75" w:rsidR="00463281" w:rsidRPr="00B36BE6" w:rsidRDefault="00463281" w:rsidP="001950B2">
            <w:r w:rsidRPr="00B36BE6">
              <w:t>Lead participant short name</w:t>
            </w:r>
          </w:p>
        </w:tc>
        <w:tc>
          <w:tcPr>
            <w:tcW w:w="1257" w:type="dxa"/>
          </w:tcPr>
          <w:p w14:paraId="730E81D4" w14:textId="26DEF629" w:rsidR="00463281" w:rsidRPr="00B36BE6" w:rsidRDefault="00463281" w:rsidP="001950B2">
            <w:r w:rsidRPr="00B36BE6">
              <w:t>Person-months</w:t>
            </w:r>
          </w:p>
        </w:tc>
        <w:tc>
          <w:tcPr>
            <w:tcW w:w="983" w:type="dxa"/>
          </w:tcPr>
          <w:p w14:paraId="0E979B54" w14:textId="5CF3478C" w:rsidR="00463281" w:rsidRPr="00B36BE6" w:rsidRDefault="00463281" w:rsidP="001950B2">
            <w:r w:rsidRPr="00B36BE6">
              <w:t>Start month</w:t>
            </w:r>
          </w:p>
        </w:tc>
        <w:tc>
          <w:tcPr>
            <w:tcW w:w="952" w:type="dxa"/>
          </w:tcPr>
          <w:p w14:paraId="692E9BFC" w14:textId="3FD56677" w:rsidR="00463281" w:rsidRPr="00B36BE6" w:rsidRDefault="00463281" w:rsidP="001950B2">
            <w:r w:rsidRPr="00B36BE6">
              <w:t>End month</w:t>
            </w:r>
          </w:p>
        </w:tc>
      </w:tr>
      <w:tr w:rsidR="00842C46" w:rsidRPr="00B36BE6" w14:paraId="26413415" w14:textId="77777777" w:rsidTr="005E779E">
        <w:tc>
          <w:tcPr>
            <w:tcW w:w="673" w:type="dxa"/>
          </w:tcPr>
          <w:p w14:paraId="28E0BDEF" w14:textId="1836AEC5" w:rsidR="00463281" w:rsidRPr="00B36BE6" w:rsidRDefault="00463281" w:rsidP="001950B2">
            <w:r w:rsidRPr="00B36BE6">
              <w:t>1</w:t>
            </w:r>
          </w:p>
        </w:tc>
        <w:tc>
          <w:tcPr>
            <w:tcW w:w="2880" w:type="dxa"/>
          </w:tcPr>
          <w:p w14:paraId="50E330AC" w14:textId="7802A77F" w:rsidR="00463281" w:rsidRPr="00B36BE6" w:rsidRDefault="00463281" w:rsidP="001950B2">
            <w:r w:rsidRPr="00B36BE6">
              <w:t>Overall project management</w:t>
            </w:r>
          </w:p>
        </w:tc>
        <w:tc>
          <w:tcPr>
            <w:tcW w:w="1268" w:type="dxa"/>
          </w:tcPr>
          <w:p w14:paraId="36CF0ED3" w14:textId="77777777" w:rsidR="00463281" w:rsidRPr="00B36BE6" w:rsidRDefault="00463281" w:rsidP="001950B2"/>
        </w:tc>
        <w:tc>
          <w:tcPr>
            <w:tcW w:w="1276" w:type="dxa"/>
          </w:tcPr>
          <w:p w14:paraId="433A03A9" w14:textId="23D7178A" w:rsidR="00463281" w:rsidRPr="00B36BE6" w:rsidRDefault="00842C46" w:rsidP="001950B2">
            <w:r w:rsidRPr="00B36BE6">
              <w:t>UMCG</w:t>
            </w:r>
          </w:p>
        </w:tc>
        <w:tc>
          <w:tcPr>
            <w:tcW w:w="1257" w:type="dxa"/>
          </w:tcPr>
          <w:p w14:paraId="40789469" w14:textId="60088DEF" w:rsidR="00463281" w:rsidRPr="00B36BE6" w:rsidRDefault="00463281" w:rsidP="001950B2"/>
        </w:tc>
        <w:tc>
          <w:tcPr>
            <w:tcW w:w="983" w:type="dxa"/>
          </w:tcPr>
          <w:p w14:paraId="6CE25F3A" w14:textId="7C0CAAEF" w:rsidR="00463281" w:rsidRPr="00B36BE6" w:rsidRDefault="00463281" w:rsidP="001950B2">
            <w:r w:rsidRPr="00B36BE6">
              <w:t>1</w:t>
            </w:r>
          </w:p>
        </w:tc>
        <w:tc>
          <w:tcPr>
            <w:tcW w:w="952" w:type="dxa"/>
          </w:tcPr>
          <w:p w14:paraId="436C212B" w14:textId="78C8BB0B" w:rsidR="00463281" w:rsidRPr="00B36BE6" w:rsidRDefault="00463281" w:rsidP="001950B2">
            <w:r w:rsidRPr="00B36BE6">
              <w:t>60</w:t>
            </w:r>
          </w:p>
        </w:tc>
      </w:tr>
      <w:tr w:rsidR="00842C46" w:rsidRPr="00B36BE6" w14:paraId="02FFCE02" w14:textId="77777777" w:rsidTr="005E779E">
        <w:tc>
          <w:tcPr>
            <w:tcW w:w="673" w:type="dxa"/>
          </w:tcPr>
          <w:p w14:paraId="2E77CBB8" w14:textId="04DB890C" w:rsidR="00463281" w:rsidRPr="00B36BE6" w:rsidRDefault="00463281" w:rsidP="001950B2">
            <w:r w:rsidRPr="00B36BE6">
              <w:t>2</w:t>
            </w:r>
          </w:p>
        </w:tc>
        <w:tc>
          <w:tcPr>
            <w:tcW w:w="2880" w:type="dxa"/>
          </w:tcPr>
          <w:p w14:paraId="44CF0D43" w14:textId="7DE59271" w:rsidR="00463281" w:rsidRPr="00B36BE6" w:rsidRDefault="00463281" w:rsidP="001950B2">
            <w:r w:rsidRPr="00B36BE6">
              <w:t>Data management</w:t>
            </w:r>
          </w:p>
        </w:tc>
        <w:tc>
          <w:tcPr>
            <w:tcW w:w="1268" w:type="dxa"/>
          </w:tcPr>
          <w:p w14:paraId="563C9EC0" w14:textId="77777777" w:rsidR="00463281" w:rsidRPr="00B36BE6" w:rsidRDefault="00463281" w:rsidP="001950B2"/>
        </w:tc>
        <w:tc>
          <w:tcPr>
            <w:tcW w:w="1276" w:type="dxa"/>
          </w:tcPr>
          <w:p w14:paraId="7ACD55D4" w14:textId="0E5DAD16" w:rsidR="00463281" w:rsidRPr="00B36BE6" w:rsidRDefault="00D96204" w:rsidP="001950B2">
            <w:r w:rsidRPr="00B36BE6">
              <w:t>AU</w:t>
            </w:r>
          </w:p>
        </w:tc>
        <w:tc>
          <w:tcPr>
            <w:tcW w:w="1257" w:type="dxa"/>
          </w:tcPr>
          <w:p w14:paraId="6EA31CAA" w14:textId="23AB3999" w:rsidR="00463281" w:rsidRPr="00B36BE6" w:rsidRDefault="00463281" w:rsidP="001950B2"/>
        </w:tc>
        <w:tc>
          <w:tcPr>
            <w:tcW w:w="983" w:type="dxa"/>
          </w:tcPr>
          <w:p w14:paraId="028F9BB3" w14:textId="0D06944E" w:rsidR="00463281" w:rsidRPr="00B36BE6" w:rsidRDefault="00463281" w:rsidP="001950B2">
            <w:r w:rsidRPr="00B36BE6">
              <w:t>1</w:t>
            </w:r>
          </w:p>
        </w:tc>
        <w:tc>
          <w:tcPr>
            <w:tcW w:w="952" w:type="dxa"/>
          </w:tcPr>
          <w:p w14:paraId="5A54D1C1" w14:textId="47BC90B4" w:rsidR="00463281" w:rsidRPr="00B36BE6" w:rsidRDefault="00463281" w:rsidP="001950B2">
            <w:r w:rsidRPr="00B36BE6">
              <w:t>60</w:t>
            </w:r>
          </w:p>
        </w:tc>
      </w:tr>
      <w:tr w:rsidR="00842C46" w:rsidRPr="00B36BE6" w14:paraId="4AF17E1A" w14:textId="77777777" w:rsidTr="005E779E">
        <w:tc>
          <w:tcPr>
            <w:tcW w:w="673" w:type="dxa"/>
          </w:tcPr>
          <w:p w14:paraId="6020CA11" w14:textId="75253DCA" w:rsidR="00463281" w:rsidRPr="00B36BE6" w:rsidRDefault="00463281" w:rsidP="001950B2">
            <w:r w:rsidRPr="00B36BE6">
              <w:t>3</w:t>
            </w:r>
          </w:p>
        </w:tc>
        <w:tc>
          <w:tcPr>
            <w:tcW w:w="2880" w:type="dxa"/>
          </w:tcPr>
          <w:p w14:paraId="64F4E888" w14:textId="271E8AF5" w:rsidR="00463281" w:rsidRPr="00B36BE6" w:rsidRDefault="00463281" w:rsidP="001950B2">
            <w:r w:rsidRPr="00B36BE6">
              <w:t>Patient characterisation</w:t>
            </w:r>
          </w:p>
        </w:tc>
        <w:tc>
          <w:tcPr>
            <w:tcW w:w="1268" w:type="dxa"/>
          </w:tcPr>
          <w:p w14:paraId="22899B00" w14:textId="77777777" w:rsidR="00463281" w:rsidRPr="00B36BE6" w:rsidRDefault="00463281" w:rsidP="001950B2"/>
        </w:tc>
        <w:tc>
          <w:tcPr>
            <w:tcW w:w="1276" w:type="dxa"/>
          </w:tcPr>
          <w:p w14:paraId="0EF3F40F" w14:textId="0511C54D" w:rsidR="00463281" w:rsidRPr="00B36BE6" w:rsidRDefault="00D96204" w:rsidP="001950B2">
            <w:r w:rsidRPr="00B36BE6">
              <w:t>LUH</w:t>
            </w:r>
          </w:p>
        </w:tc>
        <w:tc>
          <w:tcPr>
            <w:tcW w:w="1257" w:type="dxa"/>
          </w:tcPr>
          <w:p w14:paraId="140C1091" w14:textId="3262AF83" w:rsidR="00463281" w:rsidRPr="00B36BE6" w:rsidRDefault="00463281" w:rsidP="001950B2"/>
        </w:tc>
        <w:tc>
          <w:tcPr>
            <w:tcW w:w="983" w:type="dxa"/>
          </w:tcPr>
          <w:p w14:paraId="2DE43BAE" w14:textId="50742304" w:rsidR="00463281" w:rsidRPr="00B36BE6" w:rsidRDefault="00463281" w:rsidP="001950B2">
            <w:r w:rsidRPr="00B36BE6">
              <w:t>1</w:t>
            </w:r>
          </w:p>
        </w:tc>
        <w:tc>
          <w:tcPr>
            <w:tcW w:w="952" w:type="dxa"/>
          </w:tcPr>
          <w:p w14:paraId="27D2541C" w14:textId="16D89B53" w:rsidR="00463281" w:rsidRPr="00B36BE6" w:rsidRDefault="00463281" w:rsidP="001950B2">
            <w:r w:rsidRPr="00B36BE6">
              <w:t>60</w:t>
            </w:r>
          </w:p>
        </w:tc>
      </w:tr>
      <w:tr w:rsidR="00842C46" w:rsidRPr="00B36BE6" w14:paraId="740F7A07" w14:textId="77777777" w:rsidTr="005E779E">
        <w:tc>
          <w:tcPr>
            <w:tcW w:w="673" w:type="dxa"/>
          </w:tcPr>
          <w:p w14:paraId="2D7F93AC" w14:textId="30C06392" w:rsidR="00463281" w:rsidRPr="00B36BE6" w:rsidRDefault="00463281" w:rsidP="001950B2">
            <w:r w:rsidRPr="00B36BE6">
              <w:t>4</w:t>
            </w:r>
          </w:p>
        </w:tc>
        <w:tc>
          <w:tcPr>
            <w:tcW w:w="2880" w:type="dxa"/>
          </w:tcPr>
          <w:p w14:paraId="1250FA5D" w14:textId="0B4C151E" w:rsidR="00463281" w:rsidRPr="00B36BE6" w:rsidRDefault="00463281" w:rsidP="001950B2">
            <w:r w:rsidRPr="00B36BE6">
              <w:t>Machine learning</w:t>
            </w:r>
          </w:p>
        </w:tc>
        <w:tc>
          <w:tcPr>
            <w:tcW w:w="1268" w:type="dxa"/>
          </w:tcPr>
          <w:p w14:paraId="47A18333" w14:textId="77777777" w:rsidR="00463281" w:rsidRPr="00B36BE6" w:rsidRDefault="00463281" w:rsidP="001950B2"/>
        </w:tc>
        <w:tc>
          <w:tcPr>
            <w:tcW w:w="1276" w:type="dxa"/>
          </w:tcPr>
          <w:p w14:paraId="0B5B7DBB" w14:textId="71C63A8C" w:rsidR="00463281" w:rsidRPr="00B36BE6" w:rsidRDefault="00E16408" w:rsidP="001950B2">
            <w:r w:rsidRPr="00B36BE6">
              <w:t>Bielefeld</w:t>
            </w:r>
          </w:p>
        </w:tc>
        <w:tc>
          <w:tcPr>
            <w:tcW w:w="1257" w:type="dxa"/>
          </w:tcPr>
          <w:p w14:paraId="1A3304F6" w14:textId="3FE69128" w:rsidR="00463281" w:rsidRPr="00B36BE6" w:rsidRDefault="00463281" w:rsidP="001950B2"/>
        </w:tc>
        <w:tc>
          <w:tcPr>
            <w:tcW w:w="983" w:type="dxa"/>
          </w:tcPr>
          <w:p w14:paraId="32520525" w14:textId="12703084" w:rsidR="00463281" w:rsidRPr="00B36BE6" w:rsidRDefault="00463281" w:rsidP="001950B2">
            <w:r w:rsidRPr="00B36BE6">
              <w:t>1</w:t>
            </w:r>
          </w:p>
        </w:tc>
        <w:tc>
          <w:tcPr>
            <w:tcW w:w="952" w:type="dxa"/>
          </w:tcPr>
          <w:p w14:paraId="0F9C23A0" w14:textId="0ECB7867" w:rsidR="00463281" w:rsidRPr="00B36BE6" w:rsidRDefault="00463281" w:rsidP="001950B2">
            <w:r w:rsidRPr="00B36BE6">
              <w:t>60</w:t>
            </w:r>
          </w:p>
        </w:tc>
      </w:tr>
      <w:tr w:rsidR="00842C46" w:rsidRPr="00B36BE6" w14:paraId="7505963B" w14:textId="77777777" w:rsidTr="005E779E">
        <w:tc>
          <w:tcPr>
            <w:tcW w:w="673" w:type="dxa"/>
          </w:tcPr>
          <w:p w14:paraId="2A8ED4A1" w14:textId="5FB8B52C" w:rsidR="00463281" w:rsidRPr="00B36BE6" w:rsidRDefault="00463281" w:rsidP="001950B2">
            <w:r w:rsidRPr="00B36BE6">
              <w:t>5</w:t>
            </w:r>
          </w:p>
        </w:tc>
        <w:tc>
          <w:tcPr>
            <w:tcW w:w="2880" w:type="dxa"/>
          </w:tcPr>
          <w:p w14:paraId="447FFD48" w14:textId="32DB9D5C" w:rsidR="00463281" w:rsidRPr="00B36BE6" w:rsidRDefault="00463281" w:rsidP="001950B2">
            <w:r w:rsidRPr="00B36BE6">
              <w:t>Outcome evaluation</w:t>
            </w:r>
          </w:p>
        </w:tc>
        <w:tc>
          <w:tcPr>
            <w:tcW w:w="1268" w:type="dxa"/>
          </w:tcPr>
          <w:p w14:paraId="7D2486FF" w14:textId="77777777" w:rsidR="00463281" w:rsidRPr="00B36BE6" w:rsidRDefault="00463281" w:rsidP="001950B2"/>
        </w:tc>
        <w:tc>
          <w:tcPr>
            <w:tcW w:w="1276" w:type="dxa"/>
          </w:tcPr>
          <w:p w14:paraId="3EFA369E" w14:textId="0782F070" w:rsidR="00463281" w:rsidRPr="00B36BE6" w:rsidRDefault="00842C46" w:rsidP="001950B2">
            <w:r w:rsidRPr="00B36BE6">
              <w:t xml:space="preserve">IER </w:t>
            </w:r>
          </w:p>
        </w:tc>
        <w:tc>
          <w:tcPr>
            <w:tcW w:w="1257" w:type="dxa"/>
          </w:tcPr>
          <w:p w14:paraId="7D5BEEA7" w14:textId="4FF32C60" w:rsidR="00463281" w:rsidRPr="00B36BE6" w:rsidRDefault="00463281" w:rsidP="001950B2"/>
        </w:tc>
        <w:tc>
          <w:tcPr>
            <w:tcW w:w="983" w:type="dxa"/>
          </w:tcPr>
          <w:p w14:paraId="4ADF6CD6" w14:textId="7501E62E" w:rsidR="00463281" w:rsidRPr="00B36BE6" w:rsidRDefault="00463281" w:rsidP="001950B2">
            <w:r w:rsidRPr="00B36BE6">
              <w:t>1</w:t>
            </w:r>
          </w:p>
        </w:tc>
        <w:tc>
          <w:tcPr>
            <w:tcW w:w="952" w:type="dxa"/>
          </w:tcPr>
          <w:p w14:paraId="785F246E" w14:textId="2ED6B234" w:rsidR="00463281" w:rsidRPr="00B36BE6" w:rsidRDefault="00463281" w:rsidP="001950B2">
            <w:r w:rsidRPr="00B36BE6">
              <w:t>60</w:t>
            </w:r>
          </w:p>
        </w:tc>
      </w:tr>
      <w:tr w:rsidR="00842C46" w:rsidRPr="00B36BE6" w14:paraId="08E1A7C6" w14:textId="77777777" w:rsidTr="005E779E">
        <w:tc>
          <w:tcPr>
            <w:tcW w:w="673" w:type="dxa"/>
          </w:tcPr>
          <w:p w14:paraId="72614274" w14:textId="4C0B50B8" w:rsidR="00463281" w:rsidRPr="00B36BE6" w:rsidRDefault="00463281" w:rsidP="001950B2">
            <w:r w:rsidRPr="00B36BE6">
              <w:t>6</w:t>
            </w:r>
          </w:p>
        </w:tc>
        <w:tc>
          <w:tcPr>
            <w:tcW w:w="2880" w:type="dxa"/>
          </w:tcPr>
          <w:p w14:paraId="183F4112" w14:textId="72FC6D99" w:rsidR="00463281" w:rsidRPr="00B36BE6" w:rsidRDefault="00463281" w:rsidP="001950B2">
            <w:r w:rsidRPr="00B36BE6">
              <w:t>Dissemination, exploitation and communication</w:t>
            </w:r>
          </w:p>
        </w:tc>
        <w:tc>
          <w:tcPr>
            <w:tcW w:w="1268" w:type="dxa"/>
          </w:tcPr>
          <w:p w14:paraId="4DB01CCA" w14:textId="77777777" w:rsidR="00463281" w:rsidRPr="00B36BE6" w:rsidRDefault="00463281" w:rsidP="001950B2"/>
        </w:tc>
        <w:tc>
          <w:tcPr>
            <w:tcW w:w="1276" w:type="dxa"/>
          </w:tcPr>
          <w:p w14:paraId="57FF9A9E" w14:textId="454EA68B" w:rsidR="00463281" w:rsidRPr="00B36BE6" w:rsidRDefault="00842C46" w:rsidP="001950B2">
            <w:r w:rsidRPr="00B36BE6">
              <w:t>CPH</w:t>
            </w:r>
          </w:p>
        </w:tc>
        <w:tc>
          <w:tcPr>
            <w:tcW w:w="1257" w:type="dxa"/>
          </w:tcPr>
          <w:p w14:paraId="784D55A2" w14:textId="200E19C7" w:rsidR="00463281" w:rsidRPr="00B36BE6" w:rsidRDefault="00463281" w:rsidP="001950B2"/>
        </w:tc>
        <w:tc>
          <w:tcPr>
            <w:tcW w:w="983" w:type="dxa"/>
          </w:tcPr>
          <w:p w14:paraId="49DB2967" w14:textId="64E875AF" w:rsidR="00463281" w:rsidRPr="00B36BE6" w:rsidRDefault="00463281" w:rsidP="001950B2">
            <w:r w:rsidRPr="00B36BE6">
              <w:t>1</w:t>
            </w:r>
          </w:p>
        </w:tc>
        <w:tc>
          <w:tcPr>
            <w:tcW w:w="952" w:type="dxa"/>
          </w:tcPr>
          <w:p w14:paraId="77D03080" w14:textId="7D7F43DD" w:rsidR="00463281" w:rsidRPr="00B36BE6" w:rsidRDefault="00463281" w:rsidP="001950B2">
            <w:r w:rsidRPr="00B36BE6">
              <w:t>60</w:t>
            </w:r>
          </w:p>
        </w:tc>
      </w:tr>
      <w:tr w:rsidR="00842C46" w:rsidRPr="00B36BE6" w14:paraId="3F235A19" w14:textId="77777777" w:rsidTr="005E779E">
        <w:tc>
          <w:tcPr>
            <w:tcW w:w="673" w:type="dxa"/>
          </w:tcPr>
          <w:p w14:paraId="6DED9531" w14:textId="4A445496" w:rsidR="00842C46" w:rsidRPr="00B36BE6" w:rsidRDefault="00842C46" w:rsidP="001950B2">
            <w:r w:rsidRPr="00B36BE6">
              <w:t>total</w:t>
            </w:r>
          </w:p>
        </w:tc>
        <w:tc>
          <w:tcPr>
            <w:tcW w:w="2880" w:type="dxa"/>
          </w:tcPr>
          <w:p w14:paraId="4E817029" w14:textId="77777777" w:rsidR="00842C46" w:rsidRPr="00B36BE6" w:rsidRDefault="00842C46" w:rsidP="001950B2"/>
        </w:tc>
        <w:tc>
          <w:tcPr>
            <w:tcW w:w="1268" w:type="dxa"/>
          </w:tcPr>
          <w:p w14:paraId="56B8BC5F" w14:textId="77777777" w:rsidR="00842C46" w:rsidRPr="00B36BE6" w:rsidRDefault="00842C46" w:rsidP="001950B2"/>
        </w:tc>
        <w:tc>
          <w:tcPr>
            <w:tcW w:w="1276" w:type="dxa"/>
          </w:tcPr>
          <w:p w14:paraId="081F5C6F" w14:textId="77777777" w:rsidR="00842C46" w:rsidRPr="00B36BE6" w:rsidRDefault="00842C46" w:rsidP="001950B2"/>
        </w:tc>
        <w:tc>
          <w:tcPr>
            <w:tcW w:w="1257" w:type="dxa"/>
          </w:tcPr>
          <w:p w14:paraId="3629D296" w14:textId="3A6DE0B9" w:rsidR="00842C46" w:rsidRPr="00B36BE6" w:rsidRDefault="00842C46" w:rsidP="001950B2">
            <w:r w:rsidRPr="00B36BE6">
              <w:t>??</w:t>
            </w:r>
          </w:p>
        </w:tc>
        <w:tc>
          <w:tcPr>
            <w:tcW w:w="983" w:type="dxa"/>
          </w:tcPr>
          <w:p w14:paraId="7D808A2C" w14:textId="77777777" w:rsidR="00842C46" w:rsidRPr="00B36BE6" w:rsidRDefault="00842C46" w:rsidP="001950B2"/>
        </w:tc>
        <w:tc>
          <w:tcPr>
            <w:tcW w:w="952" w:type="dxa"/>
          </w:tcPr>
          <w:p w14:paraId="4741B757" w14:textId="77777777" w:rsidR="00842C46" w:rsidRPr="00B36BE6" w:rsidRDefault="00842C46" w:rsidP="001950B2"/>
        </w:tc>
      </w:tr>
    </w:tbl>
    <w:p w14:paraId="235AF05F" w14:textId="77777777" w:rsidR="005E779E" w:rsidRPr="00B36BE6" w:rsidRDefault="005E779E" w:rsidP="001950B2"/>
    <w:p w14:paraId="1474E121" w14:textId="46B40A2C" w:rsidR="005E779E" w:rsidRPr="00B36BE6" w:rsidRDefault="005E779E" w:rsidP="001950B2">
      <w:pPr>
        <w:rPr>
          <w:color w:val="FF0000"/>
        </w:rPr>
      </w:pPr>
      <w:r w:rsidRPr="00B36BE6">
        <w:rPr>
          <w:color w:val="FF0000"/>
        </w:rPr>
        <w:t>Table 3.1b: Description of each work package</w:t>
      </w:r>
    </w:p>
    <w:tbl>
      <w:tblPr>
        <w:tblStyle w:val="TableGrid"/>
        <w:tblW w:w="0" w:type="auto"/>
        <w:tblLook w:val="04A0" w:firstRow="1" w:lastRow="0" w:firstColumn="1" w:lastColumn="0" w:noHBand="0" w:noVBand="1"/>
      </w:tblPr>
      <w:tblGrid>
        <w:gridCol w:w="667"/>
        <w:gridCol w:w="2756"/>
        <w:gridCol w:w="5640"/>
      </w:tblGrid>
      <w:tr w:rsidR="0088265D" w:rsidRPr="00B36BE6" w14:paraId="23AC5C07" w14:textId="77777777" w:rsidTr="0088265D">
        <w:tc>
          <w:tcPr>
            <w:tcW w:w="667" w:type="dxa"/>
          </w:tcPr>
          <w:p w14:paraId="482C0E07" w14:textId="77777777" w:rsidR="0088265D" w:rsidRPr="00B36BE6" w:rsidRDefault="0088265D" w:rsidP="003D4D2C">
            <w:r w:rsidRPr="00B36BE6">
              <w:t>WP no</w:t>
            </w:r>
          </w:p>
        </w:tc>
        <w:tc>
          <w:tcPr>
            <w:tcW w:w="2756" w:type="dxa"/>
          </w:tcPr>
          <w:p w14:paraId="5D230346" w14:textId="77777777" w:rsidR="0088265D" w:rsidRPr="00B36BE6" w:rsidRDefault="0088265D" w:rsidP="003D4D2C">
            <w:r w:rsidRPr="00B36BE6">
              <w:t>WP title</w:t>
            </w:r>
          </w:p>
        </w:tc>
        <w:tc>
          <w:tcPr>
            <w:tcW w:w="5640" w:type="dxa"/>
          </w:tcPr>
          <w:p w14:paraId="39739F20" w14:textId="24D7C14A" w:rsidR="0088265D" w:rsidRPr="00B36BE6" w:rsidRDefault="0088265D" w:rsidP="003D4D2C">
            <w:r w:rsidRPr="00B36BE6">
              <w:t>Description</w:t>
            </w:r>
          </w:p>
        </w:tc>
      </w:tr>
      <w:tr w:rsidR="0088265D" w:rsidRPr="00B36BE6" w14:paraId="43BEDCD3" w14:textId="77777777" w:rsidTr="003D4D2C">
        <w:tc>
          <w:tcPr>
            <w:tcW w:w="667" w:type="dxa"/>
          </w:tcPr>
          <w:p w14:paraId="2653445F" w14:textId="77777777" w:rsidR="0088265D" w:rsidRPr="00B36BE6" w:rsidRDefault="0088265D" w:rsidP="003D4D2C">
            <w:r w:rsidRPr="00B36BE6">
              <w:t>1</w:t>
            </w:r>
          </w:p>
        </w:tc>
        <w:tc>
          <w:tcPr>
            <w:tcW w:w="2756" w:type="dxa"/>
          </w:tcPr>
          <w:p w14:paraId="6372C375" w14:textId="77777777" w:rsidR="0088265D" w:rsidRPr="00B36BE6" w:rsidRDefault="0088265D" w:rsidP="003D4D2C">
            <w:r w:rsidRPr="00B36BE6">
              <w:t>Overall project management</w:t>
            </w:r>
          </w:p>
        </w:tc>
        <w:tc>
          <w:tcPr>
            <w:tcW w:w="5640" w:type="dxa"/>
          </w:tcPr>
          <w:p w14:paraId="19A756EF" w14:textId="2AE32F80" w:rsidR="0088265D" w:rsidRPr="00B36BE6" w:rsidRDefault="0088265D" w:rsidP="003D4D2C"/>
        </w:tc>
      </w:tr>
      <w:tr w:rsidR="0088265D" w:rsidRPr="00B36BE6" w14:paraId="44BABF1F" w14:textId="77777777" w:rsidTr="003D4D2C">
        <w:tc>
          <w:tcPr>
            <w:tcW w:w="667" w:type="dxa"/>
          </w:tcPr>
          <w:p w14:paraId="0C2A67DE" w14:textId="77777777" w:rsidR="0088265D" w:rsidRPr="00B36BE6" w:rsidRDefault="0088265D" w:rsidP="003D4D2C">
            <w:r w:rsidRPr="00B36BE6">
              <w:t>2</w:t>
            </w:r>
          </w:p>
        </w:tc>
        <w:tc>
          <w:tcPr>
            <w:tcW w:w="2756" w:type="dxa"/>
          </w:tcPr>
          <w:p w14:paraId="51DF61A0" w14:textId="77777777" w:rsidR="0088265D" w:rsidRPr="00B36BE6" w:rsidRDefault="0088265D" w:rsidP="003D4D2C">
            <w:r w:rsidRPr="00B36BE6">
              <w:t>Data management</w:t>
            </w:r>
          </w:p>
        </w:tc>
        <w:tc>
          <w:tcPr>
            <w:tcW w:w="5640" w:type="dxa"/>
          </w:tcPr>
          <w:p w14:paraId="112B49CC" w14:textId="6C8C67FB" w:rsidR="0088265D" w:rsidRPr="00B36BE6" w:rsidRDefault="0088265D" w:rsidP="003D4D2C"/>
        </w:tc>
      </w:tr>
      <w:tr w:rsidR="0088265D" w:rsidRPr="00B36BE6" w14:paraId="4B1365B1" w14:textId="77777777" w:rsidTr="003D4D2C">
        <w:tc>
          <w:tcPr>
            <w:tcW w:w="667" w:type="dxa"/>
          </w:tcPr>
          <w:p w14:paraId="4B42E1F3" w14:textId="77777777" w:rsidR="0088265D" w:rsidRPr="00B36BE6" w:rsidRDefault="0088265D" w:rsidP="003D4D2C">
            <w:r w:rsidRPr="00B36BE6">
              <w:t>3</w:t>
            </w:r>
          </w:p>
        </w:tc>
        <w:tc>
          <w:tcPr>
            <w:tcW w:w="2756" w:type="dxa"/>
          </w:tcPr>
          <w:p w14:paraId="5FE31160" w14:textId="77777777" w:rsidR="0088265D" w:rsidRPr="00B36BE6" w:rsidRDefault="0088265D" w:rsidP="003D4D2C">
            <w:r w:rsidRPr="00B36BE6">
              <w:t>Patient characterisation</w:t>
            </w:r>
          </w:p>
        </w:tc>
        <w:tc>
          <w:tcPr>
            <w:tcW w:w="5640" w:type="dxa"/>
          </w:tcPr>
          <w:p w14:paraId="1668BC7B" w14:textId="2072C42D" w:rsidR="0088265D" w:rsidRPr="00B36BE6" w:rsidRDefault="0088265D" w:rsidP="003D4D2C"/>
        </w:tc>
      </w:tr>
      <w:tr w:rsidR="0088265D" w:rsidRPr="00B36BE6" w14:paraId="14D39862" w14:textId="77777777" w:rsidTr="003D4D2C">
        <w:tc>
          <w:tcPr>
            <w:tcW w:w="667" w:type="dxa"/>
          </w:tcPr>
          <w:p w14:paraId="42311B2E" w14:textId="77777777" w:rsidR="0088265D" w:rsidRPr="00B36BE6" w:rsidRDefault="0088265D" w:rsidP="003D4D2C">
            <w:r w:rsidRPr="00B36BE6">
              <w:t>4</w:t>
            </w:r>
          </w:p>
        </w:tc>
        <w:tc>
          <w:tcPr>
            <w:tcW w:w="2756" w:type="dxa"/>
          </w:tcPr>
          <w:p w14:paraId="70EC926B" w14:textId="77777777" w:rsidR="0088265D" w:rsidRPr="00B36BE6" w:rsidRDefault="0088265D" w:rsidP="003D4D2C">
            <w:r w:rsidRPr="00B36BE6">
              <w:t>Machine learning</w:t>
            </w:r>
          </w:p>
        </w:tc>
        <w:tc>
          <w:tcPr>
            <w:tcW w:w="5640" w:type="dxa"/>
          </w:tcPr>
          <w:p w14:paraId="0867E547" w14:textId="2902B6BC" w:rsidR="0088265D" w:rsidRPr="00B36BE6" w:rsidRDefault="0088265D" w:rsidP="003D4D2C"/>
        </w:tc>
      </w:tr>
      <w:tr w:rsidR="0088265D" w:rsidRPr="00B36BE6" w14:paraId="16403960" w14:textId="77777777" w:rsidTr="003D4D2C">
        <w:tc>
          <w:tcPr>
            <w:tcW w:w="667" w:type="dxa"/>
          </w:tcPr>
          <w:p w14:paraId="148994F0" w14:textId="77777777" w:rsidR="0088265D" w:rsidRPr="00B36BE6" w:rsidRDefault="0088265D" w:rsidP="003D4D2C">
            <w:r w:rsidRPr="00B36BE6">
              <w:t>5</w:t>
            </w:r>
          </w:p>
        </w:tc>
        <w:tc>
          <w:tcPr>
            <w:tcW w:w="2756" w:type="dxa"/>
          </w:tcPr>
          <w:p w14:paraId="7D236A8A" w14:textId="77777777" w:rsidR="0088265D" w:rsidRPr="00B36BE6" w:rsidRDefault="0088265D" w:rsidP="003D4D2C">
            <w:r w:rsidRPr="00B36BE6">
              <w:t>Outcome evaluation</w:t>
            </w:r>
          </w:p>
        </w:tc>
        <w:tc>
          <w:tcPr>
            <w:tcW w:w="5640" w:type="dxa"/>
          </w:tcPr>
          <w:p w14:paraId="1353F08E" w14:textId="72195A5E" w:rsidR="0088265D" w:rsidRPr="00B36BE6" w:rsidRDefault="0088265D" w:rsidP="003D4D2C"/>
        </w:tc>
      </w:tr>
      <w:tr w:rsidR="0088265D" w:rsidRPr="00B36BE6" w14:paraId="14E416B6" w14:textId="77777777" w:rsidTr="003D4D2C">
        <w:tc>
          <w:tcPr>
            <w:tcW w:w="667" w:type="dxa"/>
          </w:tcPr>
          <w:p w14:paraId="38E5DDC9" w14:textId="77777777" w:rsidR="0088265D" w:rsidRPr="00B36BE6" w:rsidRDefault="0088265D" w:rsidP="003D4D2C">
            <w:r w:rsidRPr="00B36BE6">
              <w:t>6</w:t>
            </w:r>
          </w:p>
        </w:tc>
        <w:tc>
          <w:tcPr>
            <w:tcW w:w="2756" w:type="dxa"/>
          </w:tcPr>
          <w:p w14:paraId="657A2D8D" w14:textId="77777777" w:rsidR="0088265D" w:rsidRPr="00B36BE6" w:rsidRDefault="0088265D" w:rsidP="003D4D2C">
            <w:r w:rsidRPr="00B36BE6">
              <w:t>Dissemination, exploitation and communication</w:t>
            </w:r>
          </w:p>
        </w:tc>
        <w:tc>
          <w:tcPr>
            <w:tcW w:w="5640" w:type="dxa"/>
          </w:tcPr>
          <w:p w14:paraId="133289FB" w14:textId="51D187A3" w:rsidR="0088265D" w:rsidRPr="00B36BE6" w:rsidRDefault="0088265D" w:rsidP="003D4D2C"/>
        </w:tc>
      </w:tr>
    </w:tbl>
    <w:p w14:paraId="03F71F37" w14:textId="77777777" w:rsidR="0088265D" w:rsidRPr="00B36BE6" w:rsidRDefault="0088265D" w:rsidP="001950B2">
      <w:pPr>
        <w:rPr>
          <w:color w:val="FF0000"/>
        </w:rPr>
      </w:pPr>
    </w:p>
    <w:p w14:paraId="3194BD48" w14:textId="2257EE13" w:rsidR="00127A8E" w:rsidRPr="00B36BE6" w:rsidRDefault="00127A8E">
      <w:pPr>
        <w:spacing w:before="0" w:after="0" w:line="240" w:lineRule="auto"/>
        <w:jc w:val="left"/>
      </w:pPr>
      <w:r w:rsidRPr="00B36BE6">
        <w:br w:type="page"/>
      </w:r>
    </w:p>
    <w:p w14:paraId="22550E12" w14:textId="77777777" w:rsidR="00F57625" w:rsidRPr="00B36BE6" w:rsidRDefault="00F57625" w:rsidP="00127A8E">
      <w:pPr>
        <w:spacing w:before="0" w:after="0" w:line="240" w:lineRule="auto"/>
        <w:jc w:val="left"/>
        <w:rPr>
          <w:rStyle w:val="Strong"/>
          <w:szCs w:val="22"/>
        </w:rPr>
      </w:pPr>
    </w:p>
    <w:tbl>
      <w:tblPr>
        <w:tblStyle w:val="TableGrid"/>
        <w:tblW w:w="5000" w:type="pct"/>
        <w:tblLook w:val="04A0" w:firstRow="1" w:lastRow="0" w:firstColumn="1" w:lastColumn="0" w:noHBand="0" w:noVBand="1"/>
      </w:tblPr>
      <w:tblGrid>
        <w:gridCol w:w="3133"/>
        <w:gridCol w:w="877"/>
        <w:gridCol w:w="261"/>
        <w:gridCol w:w="261"/>
        <w:gridCol w:w="1611"/>
        <w:gridCol w:w="417"/>
        <w:gridCol w:w="415"/>
        <w:gridCol w:w="522"/>
        <w:gridCol w:w="522"/>
        <w:gridCol w:w="522"/>
        <w:gridCol w:w="522"/>
      </w:tblGrid>
      <w:tr w:rsidR="00F57625" w:rsidRPr="00B36BE6" w14:paraId="0A723102" w14:textId="77777777" w:rsidTr="001B5EA9">
        <w:tc>
          <w:tcPr>
            <w:tcW w:w="1728" w:type="pct"/>
          </w:tcPr>
          <w:p w14:paraId="2CEA362A" w14:textId="77777777" w:rsidR="00F57625" w:rsidRPr="00B36BE6" w:rsidRDefault="00F57625" w:rsidP="001B5EA9">
            <w:pPr>
              <w:jc w:val="left"/>
              <w:rPr>
                <w:rStyle w:val="Strong"/>
              </w:rPr>
            </w:pPr>
            <w:r w:rsidRPr="00B36BE6">
              <w:rPr>
                <w:rStyle w:val="Strong"/>
              </w:rPr>
              <w:t>Work package number</w:t>
            </w:r>
          </w:p>
        </w:tc>
        <w:tc>
          <w:tcPr>
            <w:tcW w:w="628" w:type="pct"/>
            <w:gridSpan w:val="2"/>
          </w:tcPr>
          <w:p w14:paraId="302CB097" w14:textId="77777777" w:rsidR="00F57625" w:rsidRPr="00B36BE6" w:rsidRDefault="00F57625" w:rsidP="001B5EA9">
            <w:pPr>
              <w:jc w:val="left"/>
            </w:pPr>
            <w:r w:rsidRPr="00B36BE6">
              <w:t>01</w:t>
            </w:r>
          </w:p>
        </w:tc>
        <w:tc>
          <w:tcPr>
            <w:tcW w:w="1263" w:type="pct"/>
            <w:gridSpan w:val="3"/>
          </w:tcPr>
          <w:p w14:paraId="3D7F67B3" w14:textId="77777777" w:rsidR="00F57625" w:rsidRPr="00B36BE6" w:rsidRDefault="00F57625" w:rsidP="001B5EA9">
            <w:pPr>
              <w:jc w:val="left"/>
              <w:rPr>
                <w:rStyle w:val="Strong"/>
              </w:rPr>
            </w:pPr>
            <w:r w:rsidRPr="00B36BE6">
              <w:rPr>
                <w:rStyle w:val="Strong"/>
              </w:rPr>
              <w:t>Lead beneficiary</w:t>
            </w:r>
          </w:p>
        </w:tc>
        <w:tc>
          <w:tcPr>
            <w:tcW w:w="1381" w:type="pct"/>
            <w:gridSpan w:val="5"/>
          </w:tcPr>
          <w:p w14:paraId="5BBA0582" w14:textId="6935BF64" w:rsidR="00F57625" w:rsidRPr="00B36BE6" w:rsidRDefault="00F57625" w:rsidP="001B5EA9">
            <w:pPr>
              <w:jc w:val="left"/>
            </w:pPr>
            <w:r w:rsidRPr="00B36BE6">
              <w:t>UMCG</w:t>
            </w:r>
            <w:r w:rsidR="001B5EA9" w:rsidRPr="00B36BE6">
              <w:t>, NL</w:t>
            </w:r>
          </w:p>
        </w:tc>
      </w:tr>
      <w:tr w:rsidR="00F57625" w:rsidRPr="00B36BE6" w14:paraId="45ADFF89" w14:textId="77777777" w:rsidTr="001B5EA9">
        <w:tc>
          <w:tcPr>
            <w:tcW w:w="1728" w:type="pct"/>
          </w:tcPr>
          <w:p w14:paraId="59CED8F7" w14:textId="77777777" w:rsidR="00F57625" w:rsidRPr="00B36BE6" w:rsidRDefault="00F57625" w:rsidP="001B5EA9">
            <w:pPr>
              <w:jc w:val="left"/>
              <w:rPr>
                <w:rStyle w:val="Strong"/>
              </w:rPr>
            </w:pPr>
            <w:r w:rsidRPr="00B36BE6">
              <w:rPr>
                <w:rStyle w:val="Strong"/>
              </w:rPr>
              <w:t>Work package title</w:t>
            </w:r>
          </w:p>
        </w:tc>
        <w:tc>
          <w:tcPr>
            <w:tcW w:w="3272" w:type="pct"/>
            <w:gridSpan w:val="10"/>
          </w:tcPr>
          <w:p w14:paraId="6F666141" w14:textId="77777777" w:rsidR="00F57625" w:rsidRPr="00B36BE6" w:rsidRDefault="00F57625" w:rsidP="001B5EA9">
            <w:pPr>
              <w:jc w:val="left"/>
            </w:pPr>
            <w:r w:rsidRPr="00B36BE6">
              <w:t>Project management</w:t>
            </w:r>
          </w:p>
        </w:tc>
      </w:tr>
      <w:tr w:rsidR="001B5EA9" w:rsidRPr="00B36BE6" w14:paraId="56860DE5" w14:textId="77777777" w:rsidTr="001B5EA9">
        <w:tc>
          <w:tcPr>
            <w:tcW w:w="1728" w:type="pct"/>
          </w:tcPr>
          <w:p w14:paraId="3F310D9A" w14:textId="77777777" w:rsidR="001B5EA9" w:rsidRPr="00B36BE6" w:rsidRDefault="001B5EA9" w:rsidP="001B5EA9">
            <w:pPr>
              <w:jc w:val="left"/>
              <w:rPr>
                <w:rStyle w:val="Strong"/>
              </w:rPr>
            </w:pPr>
            <w:r w:rsidRPr="00B36BE6">
              <w:rPr>
                <w:rStyle w:val="Strong"/>
              </w:rPr>
              <w:t>Participant number</w:t>
            </w:r>
          </w:p>
        </w:tc>
        <w:tc>
          <w:tcPr>
            <w:tcW w:w="484" w:type="pct"/>
            <w:shd w:val="clear" w:color="auto" w:fill="auto"/>
          </w:tcPr>
          <w:p w14:paraId="57E396D3" w14:textId="05C85E93" w:rsidR="001B5EA9" w:rsidRPr="00B36BE6" w:rsidRDefault="001B5EA9" w:rsidP="001B5EA9">
            <w:pPr>
              <w:jc w:val="left"/>
            </w:pPr>
            <w:r w:rsidRPr="00B36BE6">
              <w:t>1</w:t>
            </w:r>
          </w:p>
        </w:tc>
        <w:tc>
          <w:tcPr>
            <w:tcW w:w="288" w:type="pct"/>
            <w:gridSpan w:val="2"/>
            <w:shd w:val="clear" w:color="auto" w:fill="auto"/>
          </w:tcPr>
          <w:p w14:paraId="511DFA3D" w14:textId="7B359E7A" w:rsidR="001B5EA9" w:rsidRPr="00B36BE6" w:rsidRDefault="001B5EA9" w:rsidP="001B5EA9">
            <w:pPr>
              <w:jc w:val="left"/>
            </w:pPr>
            <w:r w:rsidRPr="00B36BE6">
              <w:t>Fill in</w:t>
            </w:r>
          </w:p>
        </w:tc>
        <w:tc>
          <w:tcPr>
            <w:tcW w:w="889" w:type="pct"/>
            <w:shd w:val="clear" w:color="auto" w:fill="auto"/>
          </w:tcPr>
          <w:p w14:paraId="0615CAFC" w14:textId="530D96FF" w:rsidR="001B5EA9" w:rsidRPr="00B36BE6" w:rsidRDefault="001B5EA9" w:rsidP="001B5EA9">
            <w:pPr>
              <w:jc w:val="left"/>
            </w:pPr>
            <w:r w:rsidRPr="00B36BE6">
              <w:t>Fill in</w:t>
            </w:r>
          </w:p>
        </w:tc>
        <w:tc>
          <w:tcPr>
            <w:tcW w:w="459" w:type="pct"/>
            <w:gridSpan w:val="2"/>
            <w:shd w:val="clear" w:color="auto" w:fill="auto"/>
          </w:tcPr>
          <w:p w14:paraId="0D18CA57" w14:textId="4B668509" w:rsidR="001B5EA9" w:rsidRPr="00B36BE6" w:rsidRDefault="001B5EA9" w:rsidP="001B5EA9">
            <w:pPr>
              <w:jc w:val="left"/>
            </w:pPr>
            <w:r w:rsidRPr="00B36BE6">
              <w:t>Fill in</w:t>
            </w:r>
          </w:p>
        </w:tc>
        <w:tc>
          <w:tcPr>
            <w:tcW w:w="288" w:type="pct"/>
            <w:shd w:val="clear" w:color="auto" w:fill="auto"/>
          </w:tcPr>
          <w:p w14:paraId="0B172634" w14:textId="370A804A" w:rsidR="001B5EA9" w:rsidRPr="00B36BE6" w:rsidRDefault="001B5EA9" w:rsidP="001B5EA9">
            <w:pPr>
              <w:jc w:val="left"/>
            </w:pPr>
            <w:r w:rsidRPr="00B36BE6">
              <w:t>Fill in</w:t>
            </w:r>
          </w:p>
        </w:tc>
        <w:tc>
          <w:tcPr>
            <w:tcW w:w="288" w:type="pct"/>
            <w:shd w:val="clear" w:color="auto" w:fill="auto"/>
          </w:tcPr>
          <w:p w14:paraId="12214E05" w14:textId="28E85E71" w:rsidR="001B5EA9" w:rsidRPr="00B36BE6" w:rsidRDefault="001B5EA9" w:rsidP="001B5EA9">
            <w:pPr>
              <w:jc w:val="left"/>
            </w:pPr>
            <w:r w:rsidRPr="00B36BE6">
              <w:t>Fill in</w:t>
            </w:r>
          </w:p>
        </w:tc>
        <w:tc>
          <w:tcPr>
            <w:tcW w:w="288" w:type="pct"/>
            <w:shd w:val="clear" w:color="auto" w:fill="auto"/>
          </w:tcPr>
          <w:p w14:paraId="22BAC0FA" w14:textId="757BDA6E" w:rsidR="001B5EA9" w:rsidRPr="00B36BE6" w:rsidRDefault="001B5EA9" w:rsidP="001B5EA9">
            <w:pPr>
              <w:jc w:val="left"/>
            </w:pPr>
            <w:r w:rsidRPr="00B36BE6">
              <w:t>Fill in</w:t>
            </w:r>
          </w:p>
        </w:tc>
        <w:tc>
          <w:tcPr>
            <w:tcW w:w="288" w:type="pct"/>
          </w:tcPr>
          <w:p w14:paraId="718A0245" w14:textId="2B77B5CF" w:rsidR="001B5EA9" w:rsidRPr="00B36BE6" w:rsidRDefault="001B5EA9" w:rsidP="001B5EA9">
            <w:pPr>
              <w:jc w:val="left"/>
            </w:pPr>
            <w:r w:rsidRPr="00B36BE6">
              <w:t>Fill in</w:t>
            </w:r>
          </w:p>
        </w:tc>
      </w:tr>
      <w:tr w:rsidR="00F57625" w:rsidRPr="00B36BE6" w14:paraId="1813968D" w14:textId="77777777" w:rsidTr="001B5EA9">
        <w:tc>
          <w:tcPr>
            <w:tcW w:w="1728" w:type="pct"/>
          </w:tcPr>
          <w:p w14:paraId="6FCFFBB5" w14:textId="77777777" w:rsidR="00F57625" w:rsidRPr="00B36BE6" w:rsidRDefault="00F57625" w:rsidP="001B5EA9">
            <w:pPr>
              <w:jc w:val="left"/>
              <w:rPr>
                <w:rStyle w:val="Strong"/>
              </w:rPr>
            </w:pPr>
            <w:r w:rsidRPr="00B36BE6">
              <w:rPr>
                <w:rStyle w:val="Strong"/>
              </w:rPr>
              <w:t>Short name of participant</w:t>
            </w:r>
          </w:p>
        </w:tc>
        <w:tc>
          <w:tcPr>
            <w:tcW w:w="484" w:type="pct"/>
            <w:shd w:val="clear" w:color="auto" w:fill="auto"/>
          </w:tcPr>
          <w:p w14:paraId="18F82FB7" w14:textId="77777777" w:rsidR="00F57625" w:rsidRPr="00B36BE6" w:rsidRDefault="00F57625" w:rsidP="001B5EA9">
            <w:pPr>
              <w:jc w:val="left"/>
            </w:pPr>
            <w:r w:rsidRPr="00B36BE6">
              <w:t>UMCG</w:t>
            </w:r>
          </w:p>
        </w:tc>
        <w:tc>
          <w:tcPr>
            <w:tcW w:w="288" w:type="pct"/>
            <w:gridSpan w:val="2"/>
            <w:shd w:val="clear" w:color="auto" w:fill="auto"/>
          </w:tcPr>
          <w:p w14:paraId="044B34C2" w14:textId="77777777" w:rsidR="00F57625" w:rsidRPr="00B36BE6" w:rsidRDefault="00F57625" w:rsidP="001B5EA9">
            <w:pPr>
              <w:jc w:val="left"/>
            </w:pPr>
          </w:p>
        </w:tc>
        <w:tc>
          <w:tcPr>
            <w:tcW w:w="889" w:type="pct"/>
            <w:shd w:val="clear" w:color="auto" w:fill="auto"/>
          </w:tcPr>
          <w:p w14:paraId="5433AF92" w14:textId="77777777" w:rsidR="00F57625" w:rsidRPr="00B36BE6" w:rsidRDefault="00F57625" w:rsidP="001B5EA9">
            <w:pPr>
              <w:jc w:val="left"/>
            </w:pPr>
          </w:p>
        </w:tc>
        <w:tc>
          <w:tcPr>
            <w:tcW w:w="459" w:type="pct"/>
            <w:gridSpan w:val="2"/>
            <w:shd w:val="clear" w:color="auto" w:fill="auto"/>
          </w:tcPr>
          <w:p w14:paraId="5DE35D9D" w14:textId="77777777" w:rsidR="00F57625" w:rsidRPr="00B36BE6" w:rsidRDefault="00F57625" w:rsidP="001B5EA9">
            <w:pPr>
              <w:jc w:val="left"/>
            </w:pPr>
          </w:p>
        </w:tc>
        <w:tc>
          <w:tcPr>
            <w:tcW w:w="288" w:type="pct"/>
            <w:shd w:val="clear" w:color="auto" w:fill="auto"/>
          </w:tcPr>
          <w:p w14:paraId="768B2740" w14:textId="77777777" w:rsidR="00F57625" w:rsidRPr="00B36BE6" w:rsidRDefault="00F57625" w:rsidP="001B5EA9">
            <w:pPr>
              <w:jc w:val="left"/>
            </w:pPr>
          </w:p>
        </w:tc>
        <w:tc>
          <w:tcPr>
            <w:tcW w:w="288" w:type="pct"/>
            <w:shd w:val="clear" w:color="auto" w:fill="auto"/>
          </w:tcPr>
          <w:p w14:paraId="536DAC93" w14:textId="77777777" w:rsidR="00F57625" w:rsidRPr="00B36BE6" w:rsidRDefault="00F57625" w:rsidP="001B5EA9">
            <w:pPr>
              <w:jc w:val="left"/>
            </w:pPr>
          </w:p>
        </w:tc>
        <w:tc>
          <w:tcPr>
            <w:tcW w:w="288" w:type="pct"/>
            <w:shd w:val="clear" w:color="auto" w:fill="auto"/>
          </w:tcPr>
          <w:p w14:paraId="318253A7" w14:textId="77777777" w:rsidR="00F57625" w:rsidRPr="00B36BE6" w:rsidRDefault="00F57625" w:rsidP="001B5EA9">
            <w:pPr>
              <w:jc w:val="left"/>
            </w:pPr>
          </w:p>
        </w:tc>
        <w:tc>
          <w:tcPr>
            <w:tcW w:w="288" w:type="pct"/>
          </w:tcPr>
          <w:p w14:paraId="6FCFF5BF" w14:textId="77777777" w:rsidR="00F57625" w:rsidRPr="00B36BE6" w:rsidRDefault="00F57625" w:rsidP="001B5EA9">
            <w:pPr>
              <w:jc w:val="left"/>
            </w:pPr>
          </w:p>
        </w:tc>
      </w:tr>
      <w:tr w:rsidR="001B5EA9" w:rsidRPr="00B36BE6" w14:paraId="47C2B36C" w14:textId="77777777" w:rsidTr="001B5EA9">
        <w:tc>
          <w:tcPr>
            <w:tcW w:w="1728" w:type="pct"/>
          </w:tcPr>
          <w:p w14:paraId="428363EF" w14:textId="77777777" w:rsidR="001B5EA9" w:rsidRPr="00B36BE6" w:rsidRDefault="001B5EA9" w:rsidP="001B5EA9">
            <w:pPr>
              <w:jc w:val="left"/>
              <w:rPr>
                <w:rStyle w:val="Strong"/>
              </w:rPr>
            </w:pPr>
            <w:r w:rsidRPr="00B36BE6">
              <w:rPr>
                <w:rStyle w:val="Strong"/>
              </w:rPr>
              <w:t>Person/months per participants</w:t>
            </w:r>
          </w:p>
        </w:tc>
        <w:tc>
          <w:tcPr>
            <w:tcW w:w="484" w:type="pct"/>
            <w:shd w:val="clear" w:color="auto" w:fill="auto"/>
          </w:tcPr>
          <w:p w14:paraId="459D90F4" w14:textId="76BBFACD" w:rsidR="001B5EA9" w:rsidRPr="00B36BE6" w:rsidRDefault="001B5EA9" w:rsidP="001B5EA9">
            <w:pPr>
              <w:jc w:val="left"/>
            </w:pPr>
            <w:r w:rsidRPr="00B36BE6">
              <w:t>Fill in</w:t>
            </w:r>
          </w:p>
        </w:tc>
        <w:tc>
          <w:tcPr>
            <w:tcW w:w="288" w:type="pct"/>
            <w:gridSpan w:val="2"/>
            <w:shd w:val="clear" w:color="auto" w:fill="auto"/>
          </w:tcPr>
          <w:p w14:paraId="48CEC545" w14:textId="63747FC6" w:rsidR="001B5EA9" w:rsidRPr="00B36BE6" w:rsidRDefault="001B5EA9" w:rsidP="001B5EA9">
            <w:pPr>
              <w:jc w:val="left"/>
            </w:pPr>
            <w:r w:rsidRPr="00B36BE6">
              <w:t>Fill in</w:t>
            </w:r>
          </w:p>
        </w:tc>
        <w:tc>
          <w:tcPr>
            <w:tcW w:w="889" w:type="pct"/>
            <w:shd w:val="clear" w:color="auto" w:fill="auto"/>
          </w:tcPr>
          <w:p w14:paraId="3F72BFBC" w14:textId="0756BB0E" w:rsidR="001B5EA9" w:rsidRPr="00B36BE6" w:rsidRDefault="001B5EA9" w:rsidP="001B5EA9">
            <w:pPr>
              <w:jc w:val="left"/>
            </w:pPr>
            <w:r w:rsidRPr="00B36BE6">
              <w:t>Fill in</w:t>
            </w:r>
          </w:p>
        </w:tc>
        <w:tc>
          <w:tcPr>
            <w:tcW w:w="459" w:type="pct"/>
            <w:gridSpan w:val="2"/>
            <w:shd w:val="clear" w:color="auto" w:fill="auto"/>
          </w:tcPr>
          <w:p w14:paraId="303256B4" w14:textId="2552BFAF" w:rsidR="001B5EA9" w:rsidRPr="00B36BE6" w:rsidRDefault="001B5EA9" w:rsidP="001B5EA9">
            <w:pPr>
              <w:jc w:val="left"/>
            </w:pPr>
            <w:r w:rsidRPr="00B36BE6">
              <w:t>Fill in</w:t>
            </w:r>
          </w:p>
        </w:tc>
        <w:tc>
          <w:tcPr>
            <w:tcW w:w="288" w:type="pct"/>
            <w:shd w:val="clear" w:color="auto" w:fill="auto"/>
          </w:tcPr>
          <w:p w14:paraId="16351534" w14:textId="72906DDE" w:rsidR="001B5EA9" w:rsidRPr="00B36BE6" w:rsidRDefault="001B5EA9" w:rsidP="001B5EA9">
            <w:pPr>
              <w:jc w:val="left"/>
            </w:pPr>
            <w:r w:rsidRPr="00B36BE6">
              <w:t>Fill in</w:t>
            </w:r>
          </w:p>
        </w:tc>
        <w:tc>
          <w:tcPr>
            <w:tcW w:w="288" w:type="pct"/>
            <w:shd w:val="clear" w:color="auto" w:fill="auto"/>
          </w:tcPr>
          <w:p w14:paraId="0D7B2F41" w14:textId="29D3E0ED" w:rsidR="001B5EA9" w:rsidRPr="00B36BE6" w:rsidRDefault="001B5EA9" w:rsidP="001B5EA9">
            <w:pPr>
              <w:jc w:val="left"/>
            </w:pPr>
            <w:r w:rsidRPr="00B36BE6">
              <w:t>Fill in</w:t>
            </w:r>
          </w:p>
        </w:tc>
        <w:tc>
          <w:tcPr>
            <w:tcW w:w="288" w:type="pct"/>
            <w:shd w:val="clear" w:color="auto" w:fill="auto"/>
          </w:tcPr>
          <w:p w14:paraId="49D08F67" w14:textId="4068A091" w:rsidR="001B5EA9" w:rsidRPr="00B36BE6" w:rsidRDefault="001B5EA9" w:rsidP="001B5EA9">
            <w:pPr>
              <w:jc w:val="left"/>
            </w:pPr>
            <w:r w:rsidRPr="00B36BE6">
              <w:t>Fill in</w:t>
            </w:r>
          </w:p>
        </w:tc>
        <w:tc>
          <w:tcPr>
            <w:tcW w:w="288" w:type="pct"/>
          </w:tcPr>
          <w:p w14:paraId="611A447F" w14:textId="08E4A48F" w:rsidR="001B5EA9" w:rsidRPr="00B36BE6" w:rsidRDefault="001B5EA9" w:rsidP="001B5EA9">
            <w:pPr>
              <w:jc w:val="left"/>
            </w:pPr>
            <w:r w:rsidRPr="00B36BE6">
              <w:t>Fill in</w:t>
            </w:r>
          </w:p>
        </w:tc>
      </w:tr>
      <w:tr w:rsidR="00F57625" w:rsidRPr="00B36BE6" w14:paraId="418D1BAE" w14:textId="77777777" w:rsidTr="001B5EA9">
        <w:tc>
          <w:tcPr>
            <w:tcW w:w="1728" w:type="pct"/>
          </w:tcPr>
          <w:p w14:paraId="136A16AC" w14:textId="77777777" w:rsidR="00F57625" w:rsidRPr="00B36BE6" w:rsidRDefault="00F57625" w:rsidP="001B5EA9">
            <w:pPr>
              <w:jc w:val="left"/>
              <w:rPr>
                <w:rStyle w:val="Strong"/>
              </w:rPr>
            </w:pPr>
            <w:r w:rsidRPr="00B36BE6">
              <w:rPr>
                <w:rStyle w:val="Strong"/>
              </w:rPr>
              <w:t>Start month</w:t>
            </w:r>
          </w:p>
        </w:tc>
        <w:tc>
          <w:tcPr>
            <w:tcW w:w="1661" w:type="pct"/>
            <w:gridSpan w:val="4"/>
            <w:shd w:val="clear" w:color="auto" w:fill="auto"/>
          </w:tcPr>
          <w:p w14:paraId="67F46F31" w14:textId="77777777" w:rsidR="00F57625" w:rsidRPr="00B36BE6" w:rsidRDefault="00F57625" w:rsidP="001B5EA9">
            <w:pPr>
              <w:jc w:val="left"/>
            </w:pPr>
            <w:r w:rsidRPr="00B36BE6">
              <w:t>0</w:t>
            </w:r>
          </w:p>
        </w:tc>
        <w:tc>
          <w:tcPr>
            <w:tcW w:w="459" w:type="pct"/>
            <w:gridSpan w:val="2"/>
            <w:shd w:val="clear" w:color="auto" w:fill="auto"/>
          </w:tcPr>
          <w:p w14:paraId="275A992C" w14:textId="77777777" w:rsidR="00F57625" w:rsidRPr="00B36BE6" w:rsidRDefault="00F57625" w:rsidP="001B5EA9">
            <w:pPr>
              <w:jc w:val="left"/>
            </w:pPr>
            <w:r w:rsidRPr="00B36BE6">
              <w:t>End month</w:t>
            </w:r>
          </w:p>
        </w:tc>
        <w:tc>
          <w:tcPr>
            <w:tcW w:w="1152" w:type="pct"/>
            <w:gridSpan w:val="4"/>
            <w:shd w:val="clear" w:color="auto" w:fill="auto"/>
          </w:tcPr>
          <w:p w14:paraId="59B2F5D0" w14:textId="77777777" w:rsidR="00F57625" w:rsidRPr="00B36BE6" w:rsidRDefault="00F57625" w:rsidP="001B5EA9">
            <w:pPr>
              <w:jc w:val="left"/>
            </w:pPr>
            <w:r w:rsidRPr="00B36BE6">
              <w:t>60</w:t>
            </w:r>
          </w:p>
        </w:tc>
      </w:tr>
    </w:tbl>
    <w:p w14:paraId="5D6BCA5C" w14:textId="77777777" w:rsidR="00F57625" w:rsidRPr="00B36BE6" w:rsidRDefault="00F57625" w:rsidP="00F57625"/>
    <w:tbl>
      <w:tblPr>
        <w:tblStyle w:val="TableGrid"/>
        <w:tblW w:w="5000" w:type="pct"/>
        <w:tblLook w:val="04A0" w:firstRow="1" w:lastRow="0" w:firstColumn="1" w:lastColumn="0" w:noHBand="0" w:noVBand="1"/>
      </w:tblPr>
      <w:tblGrid>
        <w:gridCol w:w="9063"/>
      </w:tblGrid>
      <w:tr w:rsidR="00F57625" w:rsidRPr="00B36BE6" w14:paraId="5F0381A7" w14:textId="77777777" w:rsidTr="009717F3">
        <w:tc>
          <w:tcPr>
            <w:tcW w:w="5000" w:type="pct"/>
          </w:tcPr>
          <w:p w14:paraId="0B3F17B2" w14:textId="77777777" w:rsidR="00F57625" w:rsidRPr="00B36BE6" w:rsidRDefault="00F57625" w:rsidP="009717F3">
            <w:pPr>
              <w:jc w:val="left"/>
              <w:rPr>
                <w:rStyle w:val="Strong"/>
                <w:szCs w:val="22"/>
              </w:rPr>
            </w:pPr>
            <w:r w:rsidRPr="00B36BE6">
              <w:rPr>
                <w:rStyle w:val="Strong"/>
                <w:szCs w:val="22"/>
              </w:rPr>
              <w:t>Objectives</w:t>
            </w:r>
          </w:p>
          <w:p w14:paraId="0E7CCD33" w14:textId="77777777" w:rsidR="00F57625" w:rsidRPr="00B36BE6" w:rsidRDefault="00F57625" w:rsidP="009717F3">
            <w:pPr>
              <w:jc w:val="left"/>
              <w:rPr>
                <w:szCs w:val="22"/>
              </w:rPr>
            </w:pPr>
            <w:r w:rsidRPr="00B36BE6">
              <w:rPr>
                <w:szCs w:val="22"/>
              </w:rPr>
              <w:t xml:space="preserve">This WP work will ensure the overall technical, administrative, financial and legal management of the consortium and project activities, as well as appropriate communication with the EC officer. In particular, it will ensure achievement of the objectives of the project with efficient management and financial control of the project by: </w:t>
            </w:r>
          </w:p>
          <w:p w14:paraId="64D8E695" w14:textId="48428E82" w:rsidR="00F57625" w:rsidRPr="00B36BE6" w:rsidRDefault="001B5EA9" w:rsidP="009717F3">
            <w:pPr>
              <w:pStyle w:val="ListParagraph"/>
              <w:numPr>
                <w:ilvl w:val="0"/>
                <w:numId w:val="40"/>
              </w:numPr>
              <w:jc w:val="left"/>
              <w:rPr>
                <w:szCs w:val="22"/>
              </w:rPr>
            </w:pPr>
            <w:r w:rsidRPr="00B36BE6">
              <w:rPr>
                <w:szCs w:val="22"/>
              </w:rPr>
              <w:t>E</w:t>
            </w:r>
            <w:r w:rsidR="00F57625" w:rsidRPr="00B36BE6">
              <w:rPr>
                <w:szCs w:val="22"/>
              </w:rPr>
              <w:t xml:space="preserve">stablishing and coordinating a well-functioning research consortium of scientists from different disciplines and locations; </w:t>
            </w:r>
          </w:p>
          <w:p w14:paraId="7012BFC9" w14:textId="1632BDF1" w:rsidR="00F57625" w:rsidRPr="00B36BE6" w:rsidRDefault="001B5EA9" w:rsidP="009717F3">
            <w:pPr>
              <w:pStyle w:val="ListParagraph"/>
              <w:numPr>
                <w:ilvl w:val="0"/>
                <w:numId w:val="40"/>
              </w:numPr>
              <w:jc w:val="left"/>
              <w:rPr>
                <w:szCs w:val="22"/>
              </w:rPr>
            </w:pPr>
            <w:r w:rsidRPr="00B36BE6">
              <w:rPr>
                <w:szCs w:val="22"/>
              </w:rPr>
              <w:t>M</w:t>
            </w:r>
            <w:r w:rsidR="00F57625" w:rsidRPr="00B36BE6">
              <w:rPr>
                <w:szCs w:val="22"/>
              </w:rPr>
              <w:t>anaging the consortium and represent it in all external relations;</w:t>
            </w:r>
          </w:p>
          <w:p w14:paraId="1A54842C" w14:textId="22FDFB65" w:rsidR="00F57625" w:rsidRPr="00B36BE6" w:rsidRDefault="001B5EA9" w:rsidP="009717F3">
            <w:pPr>
              <w:pStyle w:val="ListParagraph"/>
              <w:numPr>
                <w:ilvl w:val="0"/>
                <w:numId w:val="40"/>
              </w:numPr>
              <w:jc w:val="left"/>
              <w:rPr>
                <w:szCs w:val="22"/>
              </w:rPr>
            </w:pPr>
            <w:r w:rsidRPr="00B36BE6">
              <w:rPr>
                <w:szCs w:val="22"/>
              </w:rPr>
              <w:t>M</w:t>
            </w:r>
            <w:r w:rsidR="00F57625" w:rsidRPr="00B36BE6">
              <w:rPr>
                <w:szCs w:val="22"/>
              </w:rPr>
              <w:t>aking sure results from the different WPs and from the different disciplines and commercial partners are integrated;</w:t>
            </w:r>
          </w:p>
          <w:p w14:paraId="375F5318" w14:textId="5AA98662" w:rsidR="00F57625" w:rsidRPr="00B36BE6" w:rsidRDefault="001B5EA9" w:rsidP="009717F3">
            <w:pPr>
              <w:pStyle w:val="ListParagraph"/>
              <w:numPr>
                <w:ilvl w:val="0"/>
                <w:numId w:val="40"/>
              </w:numPr>
              <w:jc w:val="left"/>
              <w:rPr>
                <w:szCs w:val="22"/>
              </w:rPr>
            </w:pPr>
            <w:r w:rsidRPr="00B36BE6">
              <w:rPr>
                <w:szCs w:val="22"/>
              </w:rPr>
              <w:t>P</w:t>
            </w:r>
            <w:r w:rsidR="00F57625" w:rsidRPr="00B36BE6">
              <w:rPr>
                <w:szCs w:val="22"/>
              </w:rPr>
              <w:t>reparing official reports of the project.</w:t>
            </w:r>
          </w:p>
        </w:tc>
      </w:tr>
    </w:tbl>
    <w:p w14:paraId="2491DDE1" w14:textId="77777777" w:rsidR="00F57625" w:rsidRPr="00B36BE6" w:rsidRDefault="00F57625" w:rsidP="00127A8E"/>
    <w:tbl>
      <w:tblPr>
        <w:tblStyle w:val="TableGrid"/>
        <w:tblW w:w="0" w:type="auto"/>
        <w:tblLook w:val="04A0" w:firstRow="1" w:lastRow="0" w:firstColumn="1" w:lastColumn="0" w:noHBand="0" w:noVBand="1"/>
      </w:tblPr>
      <w:tblGrid>
        <w:gridCol w:w="9063"/>
      </w:tblGrid>
      <w:tr w:rsidR="00F57625" w:rsidRPr="00B36BE6" w14:paraId="5F6EEF5C" w14:textId="77777777" w:rsidTr="009717F3">
        <w:tc>
          <w:tcPr>
            <w:tcW w:w="9854" w:type="dxa"/>
          </w:tcPr>
          <w:p w14:paraId="0AF9BE08" w14:textId="69F926FD" w:rsidR="00F57625" w:rsidRPr="00B36BE6" w:rsidRDefault="00F57625" w:rsidP="009717F3">
            <w:pPr>
              <w:jc w:val="left"/>
            </w:pPr>
            <w:r w:rsidRPr="00B36BE6">
              <w:rPr>
                <w:rStyle w:val="Strong"/>
                <w:szCs w:val="22"/>
              </w:rPr>
              <w:t>Description of work</w:t>
            </w:r>
          </w:p>
          <w:p w14:paraId="7DA481B2" w14:textId="0FA0DB1E" w:rsidR="00127A8E" w:rsidRPr="00B36BE6" w:rsidRDefault="00F57625" w:rsidP="009717F3">
            <w:pPr>
              <w:jc w:val="left"/>
            </w:pPr>
            <w:r w:rsidRPr="00B36BE6">
              <w:t xml:space="preserve">The management and organisation of all activities by the consortium will be led by the project </w:t>
            </w:r>
            <w:r w:rsidR="00B527EE" w:rsidRPr="00B36BE6">
              <w:t>c</w:t>
            </w:r>
            <w:r w:rsidRPr="00B36BE6">
              <w:t xml:space="preserve">oordinator (UMCG). Details of the management structure and its members are outlined in </w:t>
            </w:r>
            <w:r w:rsidRPr="00B36BE6">
              <w:rPr>
                <w:i/>
                <w:iCs/>
              </w:rPr>
              <w:t xml:space="preserve">Section 3.2.1 </w:t>
            </w:r>
            <w:r w:rsidRPr="00B36BE6">
              <w:t xml:space="preserve">and </w:t>
            </w:r>
            <w:r w:rsidR="0088265D" w:rsidRPr="00B36BE6">
              <w:rPr>
                <w:color w:val="00B050"/>
              </w:rPr>
              <w:t>f</w:t>
            </w:r>
            <w:r w:rsidRPr="00B36BE6">
              <w:rPr>
                <w:color w:val="00B050"/>
              </w:rPr>
              <w:t>igure</w:t>
            </w:r>
            <w:r w:rsidR="0088265D" w:rsidRPr="00B36BE6">
              <w:rPr>
                <w:color w:val="00B050"/>
              </w:rPr>
              <w:t xml:space="preserve"> x</w:t>
            </w:r>
            <w:r w:rsidRPr="00B36BE6">
              <w:rPr>
                <w:color w:val="00B050"/>
              </w:rPr>
              <w:t>.</w:t>
            </w:r>
          </w:p>
          <w:p w14:paraId="6F3AC33C" w14:textId="3EAA30BB" w:rsidR="00F57625" w:rsidRPr="00B36BE6" w:rsidRDefault="00F57625" w:rsidP="009717F3">
            <w:pPr>
              <w:jc w:val="left"/>
              <w:rPr>
                <w:b/>
              </w:rPr>
            </w:pPr>
            <w:r w:rsidRPr="00B36BE6">
              <w:rPr>
                <w:b/>
              </w:rPr>
              <w:t>Task 1.1: Management plan, administrative and financial coordination, and communication with the EC</w:t>
            </w:r>
          </w:p>
          <w:p w14:paraId="3501BB86" w14:textId="4580FADF" w:rsidR="00867E82" w:rsidRPr="00B36BE6" w:rsidRDefault="00867E82" w:rsidP="00867E82">
            <w:pPr>
              <w:jc w:val="left"/>
            </w:pPr>
            <w:r w:rsidRPr="00B36BE6">
              <w:rPr>
                <w:b/>
                <w:color w:val="31849B" w:themeColor="accent5" w:themeShade="BF"/>
              </w:rPr>
              <w:t xml:space="preserve">Subtasks </w:t>
            </w:r>
            <w:r w:rsidRPr="00B36BE6">
              <w:rPr>
                <w:b/>
              </w:rPr>
              <w:t xml:space="preserve">1.1.1: </w:t>
            </w:r>
            <w:r w:rsidRPr="00B36BE6">
              <w:t>…</w:t>
            </w:r>
          </w:p>
          <w:p w14:paraId="1E83C984" w14:textId="33D3F2E1" w:rsidR="00867E82" w:rsidRPr="00B36BE6" w:rsidRDefault="00867E82" w:rsidP="00867E82">
            <w:pPr>
              <w:jc w:val="left"/>
            </w:pPr>
            <w:r w:rsidRPr="00B36BE6">
              <w:rPr>
                <w:b/>
                <w:color w:val="31849B" w:themeColor="accent5" w:themeShade="BF"/>
              </w:rPr>
              <w:t>Subtask</w:t>
            </w:r>
            <w:r w:rsidRPr="00B36BE6">
              <w:rPr>
                <w:b/>
              </w:rPr>
              <w:t xml:space="preserve"> 1.1.2: </w:t>
            </w:r>
            <w:r w:rsidRPr="00B36BE6">
              <w:t>…</w:t>
            </w:r>
          </w:p>
          <w:p w14:paraId="40D68B85" w14:textId="7D2FF4EC" w:rsidR="00867E82" w:rsidRPr="00B36BE6" w:rsidRDefault="00867E82" w:rsidP="00867E82">
            <w:pPr>
              <w:jc w:val="left"/>
            </w:pPr>
            <w:r w:rsidRPr="00B36BE6">
              <w:rPr>
                <w:b/>
              </w:rPr>
              <w:t xml:space="preserve">Subtask 1.1.3: </w:t>
            </w:r>
            <w:r w:rsidRPr="00B36BE6">
              <w:t>…</w:t>
            </w:r>
          </w:p>
          <w:p w14:paraId="67966CD0" w14:textId="197C0BC3" w:rsidR="00F57625" w:rsidRPr="00B36BE6" w:rsidRDefault="00867E82" w:rsidP="009717F3">
            <w:pPr>
              <w:jc w:val="left"/>
              <w:rPr>
                <w:b/>
              </w:rPr>
            </w:pPr>
            <w:r w:rsidRPr="00B36BE6">
              <w:rPr>
                <w:b/>
              </w:rPr>
              <w:t xml:space="preserve">Approach: </w:t>
            </w:r>
            <w:r w:rsidR="00F57625" w:rsidRPr="00B36BE6">
              <w:t xml:space="preserve">The </w:t>
            </w:r>
            <w:r w:rsidRPr="00B36BE6">
              <w:t>c</w:t>
            </w:r>
            <w:r w:rsidR="00F57625" w:rsidRPr="00B36BE6">
              <w:t xml:space="preserve">oordinator will be responsible for achieving the objectives of the project in line with the grant agreement and project proposal. Together with the project manager, the </w:t>
            </w:r>
            <w:r w:rsidR="00B527EE" w:rsidRPr="00B36BE6">
              <w:t>c</w:t>
            </w:r>
            <w:r w:rsidR="00F57625" w:rsidRPr="00B36BE6">
              <w:t xml:space="preserve">oordinator will liaise with the EC on behalf of the HEALICS project consortium, ensuring that reports are transferred, and that the EC is kept informed of any major issues or modifications to the work plan. </w:t>
            </w:r>
            <w:r w:rsidR="00F57625" w:rsidRPr="00B36BE6">
              <w:lastRenderedPageBreak/>
              <w:t xml:space="preserve">The </w:t>
            </w:r>
            <w:r w:rsidR="00B527EE" w:rsidRPr="00B36BE6">
              <w:t>c</w:t>
            </w:r>
            <w:r w:rsidR="00F57625" w:rsidRPr="00B36BE6">
              <w:t xml:space="preserve">oordinator will be supported by a </w:t>
            </w:r>
            <w:r w:rsidR="00F57625" w:rsidRPr="00B36BE6">
              <w:rPr>
                <w:color w:val="31849B" w:themeColor="accent5" w:themeShade="BF"/>
              </w:rPr>
              <w:t xml:space="preserve">Project Support Team </w:t>
            </w:r>
            <w:r w:rsidR="00F57625" w:rsidRPr="00B36BE6">
              <w:t>to deliver effective project management. The project manager will take care of the day-to-day management of the project, will provide an administrative link with the EC officer and the leads at partner institutions, will oversee reports throughout the project (administrative, legal, and financial) and will drive effective and efficient project implementation.</w:t>
            </w:r>
          </w:p>
          <w:p w14:paraId="10D96598" w14:textId="77777777" w:rsidR="00F57625" w:rsidRPr="00B36BE6" w:rsidRDefault="00F57625" w:rsidP="009717F3">
            <w:pPr>
              <w:jc w:val="left"/>
              <w:rPr>
                <w:b/>
              </w:rPr>
            </w:pPr>
            <w:r w:rsidRPr="00B36BE6">
              <w:rPr>
                <w:b/>
              </w:rPr>
              <w:t>Task 1.2: Monitoring of the work plan</w:t>
            </w:r>
          </w:p>
          <w:p w14:paraId="22108EB4" w14:textId="0F38EC43" w:rsidR="00867E82" w:rsidRPr="00B36BE6" w:rsidRDefault="00867E82" w:rsidP="00867E82">
            <w:pPr>
              <w:jc w:val="left"/>
            </w:pPr>
            <w:r w:rsidRPr="00B36BE6">
              <w:rPr>
                <w:b/>
                <w:color w:val="31849B" w:themeColor="accent5" w:themeShade="BF"/>
              </w:rPr>
              <w:t xml:space="preserve">Subtasks </w:t>
            </w:r>
            <w:r w:rsidRPr="00B36BE6">
              <w:rPr>
                <w:b/>
              </w:rPr>
              <w:t xml:space="preserve">1.2.1: </w:t>
            </w:r>
            <w:r w:rsidRPr="00B36BE6">
              <w:t>…</w:t>
            </w:r>
          </w:p>
          <w:p w14:paraId="703F5F90" w14:textId="600E1CBC" w:rsidR="00867E82" w:rsidRPr="00B36BE6" w:rsidRDefault="00867E82" w:rsidP="00867E82">
            <w:pPr>
              <w:jc w:val="left"/>
            </w:pPr>
            <w:r w:rsidRPr="00B36BE6">
              <w:rPr>
                <w:b/>
                <w:color w:val="31849B" w:themeColor="accent5" w:themeShade="BF"/>
              </w:rPr>
              <w:t>Subtask</w:t>
            </w:r>
            <w:r w:rsidRPr="00B36BE6">
              <w:rPr>
                <w:b/>
              </w:rPr>
              <w:t xml:space="preserve"> 1.2.2: </w:t>
            </w:r>
            <w:r w:rsidRPr="00B36BE6">
              <w:t>…</w:t>
            </w:r>
          </w:p>
          <w:p w14:paraId="4A41FECA" w14:textId="4C0FDE31" w:rsidR="00867E82" w:rsidRPr="00B36BE6" w:rsidRDefault="00867E82" w:rsidP="00867E82">
            <w:pPr>
              <w:jc w:val="left"/>
            </w:pPr>
            <w:r w:rsidRPr="00B36BE6">
              <w:rPr>
                <w:b/>
              </w:rPr>
              <w:t xml:space="preserve">Subtask 1.2.3: </w:t>
            </w:r>
            <w:r w:rsidRPr="00B36BE6">
              <w:t>…</w:t>
            </w:r>
          </w:p>
          <w:p w14:paraId="5364BAEF" w14:textId="413C7F63" w:rsidR="00F57625" w:rsidRPr="00B36BE6" w:rsidRDefault="00867E82" w:rsidP="00867E82">
            <w:pPr>
              <w:jc w:val="left"/>
            </w:pPr>
            <w:r w:rsidRPr="00B36BE6">
              <w:rPr>
                <w:b/>
              </w:rPr>
              <w:t xml:space="preserve">Approach: </w:t>
            </w:r>
            <w:r w:rsidRPr="00B36BE6">
              <w:t>Th</w:t>
            </w:r>
            <w:r w:rsidR="00F57625" w:rsidRPr="00B36BE6">
              <w:t xml:space="preserve">e </w:t>
            </w:r>
            <w:r w:rsidR="00F57625" w:rsidRPr="00B36BE6">
              <w:rPr>
                <w:color w:val="31849B" w:themeColor="accent5" w:themeShade="BF"/>
              </w:rPr>
              <w:t xml:space="preserve">Supervisory Board </w:t>
            </w:r>
            <w:r w:rsidR="00F57625" w:rsidRPr="00B36BE6">
              <w:t>will set the annual scientific objectives, policy and strategic orientations of the project in accordance with the project program, the consortium agreement and the rules of the grant agreement, thereby coordinating workflow. The project manager and coordinator will ensure compliance of the project with the technical annex and, if necessary, propose modifications. The project manager will also prepare progress reports.</w:t>
            </w:r>
          </w:p>
          <w:p w14:paraId="5A644C8C" w14:textId="349531D2" w:rsidR="00F57625" w:rsidRPr="00B36BE6" w:rsidRDefault="00F57625" w:rsidP="009717F3">
            <w:pPr>
              <w:jc w:val="left"/>
              <w:rPr>
                <w:b/>
              </w:rPr>
            </w:pPr>
            <w:r w:rsidRPr="00B36BE6">
              <w:rPr>
                <w:b/>
              </w:rPr>
              <w:t>Task 1.3</w:t>
            </w:r>
            <w:r w:rsidR="001B5EA9" w:rsidRPr="00B36BE6">
              <w:rPr>
                <w:b/>
              </w:rPr>
              <w:t>:</w:t>
            </w:r>
            <w:r w:rsidRPr="00B36BE6">
              <w:rPr>
                <w:b/>
              </w:rPr>
              <w:t xml:space="preserve"> Communication among the partners to exchange internal information and handle risk and contingencies</w:t>
            </w:r>
          </w:p>
          <w:p w14:paraId="48EFE34A" w14:textId="3CD80D03" w:rsidR="00867E82" w:rsidRPr="00B36BE6" w:rsidRDefault="00867E82" w:rsidP="00867E82">
            <w:pPr>
              <w:jc w:val="left"/>
            </w:pPr>
            <w:r w:rsidRPr="00B36BE6">
              <w:rPr>
                <w:b/>
                <w:color w:val="31849B" w:themeColor="accent5" w:themeShade="BF"/>
              </w:rPr>
              <w:t xml:space="preserve">Subtasks </w:t>
            </w:r>
            <w:r w:rsidRPr="00B36BE6">
              <w:rPr>
                <w:b/>
              </w:rPr>
              <w:t xml:space="preserve">1.3.1: </w:t>
            </w:r>
            <w:r w:rsidRPr="00B36BE6">
              <w:t>…</w:t>
            </w:r>
          </w:p>
          <w:p w14:paraId="35EF5E0F" w14:textId="618B5883" w:rsidR="00867E82" w:rsidRPr="00B36BE6" w:rsidRDefault="00867E82" w:rsidP="00867E82">
            <w:pPr>
              <w:jc w:val="left"/>
            </w:pPr>
            <w:r w:rsidRPr="00B36BE6">
              <w:rPr>
                <w:b/>
                <w:color w:val="31849B" w:themeColor="accent5" w:themeShade="BF"/>
              </w:rPr>
              <w:t>Subtask</w:t>
            </w:r>
            <w:r w:rsidRPr="00B36BE6">
              <w:rPr>
                <w:b/>
              </w:rPr>
              <w:t xml:space="preserve"> 1.3.2: </w:t>
            </w:r>
            <w:r w:rsidRPr="00B36BE6">
              <w:t>…</w:t>
            </w:r>
          </w:p>
          <w:p w14:paraId="3AF82690" w14:textId="6915B767" w:rsidR="00867E82" w:rsidRPr="00B36BE6" w:rsidRDefault="00867E82" w:rsidP="00867E82">
            <w:pPr>
              <w:jc w:val="left"/>
            </w:pPr>
            <w:r w:rsidRPr="00B36BE6">
              <w:rPr>
                <w:b/>
              </w:rPr>
              <w:t xml:space="preserve">Subtask 1.3.3: </w:t>
            </w:r>
            <w:r w:rsidRPr="00B36BE6">
              <w:t>…</w:t>
            </w:r>
          </w:p>
          <w:p w14:paraId="3677612C" w14:textId="5CEC363B" w:rsidR="00F57625" w:rsidRPr="00B36BE6" w:rsidRDefault="00867E82" w:rsidP="00867E82">
            <w:pPr>
              <w:jc w:val="left"/>
              <w:rPr>
                <w:b/>
              </w:rPr>
            </w:pPr>
            <w:r w:rsidRPr="00B36BE6">
              <w:rPr>
                <w:b/>
              </w:rPr>
              <w:t xml:space="preserve">Approach: </w:t>
            </w:r>
            <w:r w:rsidR="00F57625" w:rsidRPr="00B36BE6">
              <w:t xml:space="preserve">HEALICS is a particularly large consortium. The project manager and coordinator will organise a dedicated meeting schedule to facilitate information exchange and risk identification among partners. Monthly video conferences among the work package leaders and co-leaders will serve as the main forum for formal discussions of progress and for identifying and resolving issues. However, </w:t>
            </w:r>
            <w:r w:rsidR="00F57625" w:rsidRPr="00B36BE6">
              <w:rPr>
                <w:i/>
                <w:iCs/>
              </w:rPr>
              <w:t xml:space="preserve">ad hoc </w:t>
            </w:r>
            <w:r w:rsidR="00F57625" w:rsidRPr="00B36BE6">
              <w:t>meetings will be organised to address unexpected events whenever needed. The coordinator and project manager will share responsibility for organising annual consortium meetings.</w:t>
            </w:r>
            <w:r w:rsidR="00F57625" w:rsidRPr="00B36BE6">
              <w:rPr>
                <w:b/>
              </w:rPr>
              <w:t xml:space="preserve"> </w:t>
            </w:r>
          </w:p>
          <w:p w14:paraId="1CD7A5E9" w14:textId="5AA5256C" w:rsidR="00F57625" w:rsidRPr="00B36BE6" w:rsidRDefault="00F57625" w:rsidP="009717F3">
            <w:pPr>
              <w:jc w:val="left"/>
              <w:rPr>
                <w:b/>
              </w:rPr>
            </w:pPr>
            <w:r w:rsidRPr="00B36BE6">
              <w:rPr>
                <w:b/>
              </w:rPr>
              <w:t>Task 1.4</w:t>
            </w:r>
            <w:r w:rsidR="001B5EA9" w:rsidRPr="00B36BE6">
              <w:rPr>
                <w:b/>
              </w:rPr>
              <w:t>:</w:t>
            </w:r>
            <w:r w:rsidRPr="00B36BE6">
              <w:rPr>
                <w:b/>
              </w:rPr>
              <w:t xml:space="preserve"> Coordination of data communication outside the consortium</w:t>
            </w:r>
          </w:p>
          <w:p w14:paraId="6CE9600E" w14:textId="3E713A93" w:rsidR="00867E82" w:rsidRPr="00B36BE6" w:rsidRDefault="00867E82" w:rsidP="00867E82">
            <w:pPr>
              <w:jc w:val="left"/>
            </w:pPr>
            <w:r w:rsidRPr="00B36BE6">
              <w:rPr>
                <w:b/>
                <w:color w:val="31849B" w:themeColor="accent5" w:themeShade="BF"/>
              </w:rPr>
              <w:t xml:space="preserve">Subtasks </w:t>
            </w:r>
            <w:r w:rsidRPr="00B36BE6">
              <w:rPr>
                <w:b/>
              </w:rPr>
              <w:t xml:space="preserve">1.4.1: </w:t>
            </w:r>
            <w:r w:rsidRPr="00B36BE6">
              <w:t>…</w:t>
            </w:r>
          </w:p>
          <w:p w14:paraId="5016E522" w14:textId="0839B62A" w:rsidR="00867E82" w:rsidRPr="00B36BE6" w:rsidRDefault="00867E82" w:rsidP="00867E82">
            <w:pPr>
              <w:jc w:val="left"/>
            </w:pPr>
            <w:r w:rsidRPr="00B36BE6">
              <w:rPr>
                <w:b/>
                <w:color w:val="31849B" w:themeColor="accent5" w:themeShade="BF"/>
              </w:rPr>
              <w:t>Subtask</w:t>
            </w:r>
            <w:r w:rsidRPr="00B36BE6">
              <w:rPr>
                <w:b/>
              </w:rPr>
              <w:t xml:space="preserve"> 1.4.2: </w:t>
            </w:r>
            <w:r w:rsidRPr="00B36BE6">
              <w:t>…</w:t>
            </w:r>
          </w:p>
          <w:p w14:paraId="1961207F" w14:textId="1D7F8953" w:rsidR="00867E82" w:rsidRPr="00B36BE6" w:rsidRDefault="00867E82" w:rsidP="00867E82">
            <w:pPr>
              <w:jc w:val="left"/>
            </w:pPr>
            <w:r w:rsidRPr="00B36BE6">
              <w:rPr>
                <w:b/>
              </w:rPr>
              <w:t xml:space="preserve">Subtask 1.4.3: </w:t>
            </w:r>
            <w:r w:rsidRPr="00B36BE6">
              <w:t>…</w:t>
            </w:r>
          </w:p>
          <w:p w14:paraId="5541FC0A" w14:textId="09E74A66" w:rsidR="00F57625" w:rsidRPr="00B36BE6" w:rsidRDefault="00867E82" w:rsidP="009717F3">
            <w:pPr>
              <w:jc w:val="left"/>
            </w:pPr>
            <w:r w:rsidRPr="00B36BE6">
              <w:rPr>
                <w:b/>
              </w:rPr>
              <w:t xml:space="preserve">Approach: </w:t>
            </w:r>
            <w:r w:rsidR="00F57625" w:rsidRPr="00B36BE6">
              <w:t xml:space="preserve">We will ensure that data are accessible for further research by publishing results in open access journals. If questions cannot be answered using these databases after the study period, researchers outside of the HEALICS consortium will be granted access to project-specific data upon request. The </w:t>
            </w:r>
            <w:r w:rsidR="00F57625" w:rsidRPr="00B36BE6">
              <w:rPr>
                <w:color w:val="31849B" w:themeColor="accent5" w:themeShade="BF"/>
              </w:rPr>
              <w:t xml:space="preserve">Supervisory Board </w:t>
            </w:r>
            <w:r w:rsidR="00F57625" w:rsidRPr="00B36BE6">
              <w:t>will evaluate if the proposed research question falls within the scope of the informed consent provided by participants.</w:t>
            </w:r>
          </w:p>
        </w:tc>
      </w:tr>
    </w:tbl>
    <w:p w14:paraId="3DE1938F" w14:textId="77777777" w:rsidR="00F57625" w:rsidRPr="00B36BE6" w:rsidRDefault="00F57625" w:rsidP="00F57625"/>
    <w:tbl>
      <w:tblPr>
        <w:tblStyle w:val="TableGrid"/>
        <w:tblW w:w="0" w:type="auto"/>
        <w:tblLook w:val="04A0" w:firstRow="1" w:lastRow="0" w:firstColumn="1" w:lastColumn="0" w:noHBand="0" w:noVBand="1"/>
      </w:tblPr>
      <w:tblGrid>
        <w:gridCol w:w="9063"/>
      </w:tblGrid>
      <w:tr w:rsidR="00F57625" w:rsidRPr="00B36BE6" w14:paraId="386E812F" w14:textId="77777777" w:rsidTr="009717F3">
        <w:tc>
          <w:tcPr>
            <w:tcW w:w="9854" w:type="dxa"/>
          </w:tcPr>
          <w:p w14:paraId="11E6A773" w14:textId="77777777" w:rsidR="00F57625" w:rsidRPr="00B36BE6" w:rsidRDefault="00F57625" w:rsidP="009717F3">
            <w:pPr>
              <w:jc w:val="left"/>
            </w:pPr>
            <w:r w:rsidRPr="00B36BE6">
              <w:rPr>
                <w:rStyle w:val="Strong"/>
                <w:szCs w:val="22"/>
              </w:rPr>
              <w:t>Deliverables</w:t>
            </w:r>
            <w:r w:rsidRPr="00B36BE6">
              <w:t xml:space="preserve"> (brief description and month of delivery)</w:t>
            </w:r>
          </w:p>
          <w:p w14:paraId="58B299BA" w14:textId="77777777" w:rsidR="00F57625" w:rsidRPr="00B36BE6" w:rsidRDefault="00F57625" w:rsidP="009717F3">
            <w:pPr>
              <w:jc w:val="left"/>
              <w:rPr>
                <w:szCs w:val="22"/>
              </w:rPr>
            </w:pPr>
            <w:r w:rsidRPr="00B36BE6">
              <w:rPr>
                <w:b/>
                <w:bCs/>
                <w:szCs w:val="22"/>
              </w:rPr>
              <w:t xml:space="preserve">D1.1 </w:t>
            </w:r>
            <w:r w:rsidRPr="00B36BE6">
              <w:rPr>
                <w:szCs w:val="22"/>
              </w:rPr>
              <w:t xml:space="preserve">Consortium agreement (M1) </w:t>
            </w:r>
          </w:p>
          <w:p w14:paraId="56C06230" w14:textId="77777777" w:rsidR="00F57625" w:rsidRPr="00B36BE6" w:rsidRDefault="00F57625" w:rsidP="009717F3">
            <w:pPr>
              <w:jc w:val="left"/>
            </w:pPr>
            <w:r w:rsidRPr="00B36BE6">
              <w:rPr>
                <w:b/>
                <w:bCs/>
              </w:rPr>
              <w:lastRenderedPageBreak/>
              <w:t xml:space="preserve">D1.2 </w:t>
            </w:r>
            <w:r w:rsidRPr="00B36BE6">
              <w:t xml:space="preserve">Data management plan (M3) </w:t>
            </w:r>
          </w:p>
          <w:p w14:paraId="2D83C1AD" w14:textId="77777777" w:rsidR="00F57625" w:rsidRPr="00B36BE6" w:rsidRDefault="00F57625" w:rsidP="009717F3">
            <w:pPr>
              <w:jc w:val="left"/>
            </w:pPr>
            <w:r w:rsidRPr="00B36BE6">
              <w:rPr>
                <w:b/>
              </w:rPr>
              <w:t>D1.3</w:t>
            </w:r>
            <w:r w:rsidRPr="00B36BE6">
              <w:t xml:space="preserve"> Mid-term report (M26)</w:t>
            </w:r>
          </w:p>
          <w:p w14:paraId="32A9D574" w14:textId="77777777" w:rsidR="00F57625" w:rsidRPr="00B36BE6" w:rsidRDefault="00F57625" w:rsidP="009717F3">
            <w:pPr>
              <w:jc w:val="left"/>
            </w:pPr>
            <w:r w:rsidRPr="00B36BE6">
              <w:rPr>
                <w:b/>
              </w:rPr>
              <w:t>D1.4</w:t>
            </w:r>
            <w:r w:rsidRPr="00B36BE6">
              <w:t xml:space="preserve"> Final progress and financial reports to the EC (M49)</w:t>
            </w:r>
          </w:p>
        </w:tc>
      </w:tr>
    </w:tbl>
    <w:p w14:paraId="479E694E" w14:textId="77777777" w:rsidR="002920C2" w:rsidRPr="00B36BE6" w:rsidRDefault="002920C2">
      <w:pPr>
        <w:spacing w:before="0" w:after="0" w:line="240" w:lineRule="auto"/>
        <w:jc w:val="left"/>
        <w:rPr>
          <w:rStyle w:val="Strong"/>
        </w:rPr>
      </w:pPr>
    </w:p>
    <w:tbl>
      <w:tblPr>
        <w:tblStyle w:val="TableGrid"/>
        <w:tblW w:w="5000" w:type="pct"/>
        <w:tblLook w:val="04A0" w:firstRow="1" w:lastRow="0" w:firstColumn="1" w:lastColumn="0" w:noHBand="0" w:noVBand="1"/>
      </w:tblPr>
      <w:tblGrid>
        <w:gridCol w:w="650"/>
        <w:gridCol w:w="2015"/>
        <w:gridCol w:w="656"/>
        <w:gridCol w:w="1268"/>
        <w:gridCol w:w="1221"/>
        <w:gridCol w:w="1549"/>
        <w:gridCol w:w="693"/>
        <w:gridCol w:w="1011"/>
      </w:tblGrid>
      <w:tr w:rsidR="002920C2" w:rsidRPr="00B36BE6" w14:paraId="39F20ADA" w14:textId="77777777" w:rsidTr="006225B1">
        <w:tc>
          <w:tcPr>
            <w:tcW w:w="432" w:type="pct"/>
          </w:tcPr>
          <w:p w14:paraId="233ABE63" w14:textId="7605273B" w:rsidR="002920C2" w:rsidRPr="00B36BE6" w:rsidRDefault="002920C2" w:rsidP="006225B1">
            <w:pPr>
              <w:pStyle w:val="Tabelle"/>
              <w:jc w:val="left"/>
              <w:rPr>
                <w:rStyle w:val="Strong"/>
                <w:rFonts w:ascii="Times New Roman" w:hAnsi="Times New Roman"/>
              </w:rPr>
            </w:pPr>
            <w:r w:rsidRPr="00B36BE6">
              <w:rPr>
                <w:rStyle w:val="Strong"/>
                <w:rFonts w:ascii="Times New Roman" w:hAnsi="Times New Roman"/>
              </w:rPr>
              <w:t xml:space="preserve">Del. </w:t>
            </w:r>
            <w:r w:rsidR="00536644" w:rsidRPr="00B36BE6">
              <w:rPr>
                <w:rStyle w:val="Strong"/>
                <w:rFonts w:ascii="Times New Roman" w:hAnsi="Times New Roman"/>
              </w:rPr>
              <w:t>n</w:t>
            </w:r>
            <w:r w:rsidRPr="00B36BE6">
              <w:rPr>
                <w:rStyle w:val="Strong"/>
                <w:rFonts w:ascii="Times New Roman" w:hAnsi="Times New Roman"/>
              </w:rPr>
              <w:t>o</w:t>
            </w:r>
            <w:r w:rsidR="00536644" w:rsidRPr="00B36BE6">
              <w:rPr>
                <w:rStyle w:val="Strong"/>
                <w:rFonts w:ascii="Times New Roman" w:hAnsi="Times New Roman"/>
              </w:rPr>
              <w:t>.</w:t>
            </w:r>
          </w:p>
        </w:tc>
        <w:tc>
          <w:tcPr>
            <w:tcW w:w="1283" w:type="pct"/>
          </w:tcPr>
          <w:p w14:paraId="1FA6A8C5" w14:textId="77777777" w:rsidR="002920C2" w:rsidRPr="00B36BE6" w:rsidRDefault="002920C2" w:rsidP="006225B1">
            <w:pPr>
              <w:pStyle w:val="Tabelle"/>
              <w:jc w:val="left"/>
              <w:rPr>
                <w:rStyle w:val="Strong"/>
                <w:rFonts w:ascii="Times New Roman" w:hAnsi="Times New Roman"/>
              </w:rPr>
            </w:pPr>
            <w:r w:rsidRPr="00B36BE6">
              <w:rPr>
                <w:rStyle w:val="Strong"/>
                <w:rFonts w:ascii="Times New Roman" w:hAnsi="Times New Roman"/>
              </w:rPr>
              <w:t>Deliverable name</w:t>
            </w:r>
          </w:p>
        </w:tc>
        <w:tc>
          <w:tcPr>
            <w:tcW w:w="384" w:type="pct"/>
          </w:tcPr>
          <w:p w14:paraId="57A54802" w14:textId="1307CA7B" w:rsidR="002920C2" w:rsidRPr="00B36BE6" w:rsidRDefault="002920C2" w:rsidP="006225B1">
            <w:pPr>
              <w:pStyle w:val="Tabelle"/>
              <w:jc w:val="left"/>
              <w:rPr>
                <w:rStyle w:val="Strong"/>
                <w:rFonts w:ascii="Times New Roman" w:hAnsi="Times New Roman"/>
              </w:rPr>
            </w:pPr>
            <w:r w:rsidRPr="00B36BE6">
              <w:rPr>
                <w:rStyle w:val="Strong"/>
                <w:rFonts w:ascii="Times New Roman" w:hAnsi="Times New Roman"/>
              </w:rPr>
              <w:t>WP no</w:t>
            </w:r>
          </w:p>
        </w:tc>
        <w:tc>
          <w:tcPr>
            <w:tcW w:w="625" w:type="pct"/>
          </w:tcPr>
          <w:p w14:paraId="7AC868A3" w14:textId="77777777" w:rsidR="002920C2" w:rsidRPr="00B36BE6" w:rsidRDefault="002920C2" w:rsidP="006225B1">
            <w:pPr>
              <w:pStyle w:val="Tabelle"/>
              <w:jc w:val="left"/>
              <w:rPr>
                <w:rStyle w:val="Strong"/>
                <w:rFonts w:ascii="Times New Roman" w:hAnsi="Times New Roman"/>
              </w:rPr>
            </w:pPr>
            <w:r w:rsidRPr="00B36BE6">
              <w:rPr>
                <w:rStyle w:val="Strong"/>
                <w:rFonts w:ascii="Times New Roman" w:hAnsi="Times New Roman"/>
              </w:rPr>
              <w:t>Short name of lead participant</w:t>
            </w:r>
          </w:p>
        </w:tc>
        <w:tc>
          <w:tcPr>
            <w:tcW w:w="361" w:type="pct"/>
          </w:tcPr>
          <w:p w14:paraId="75633557" w14:textId="77777777" w:rsidR="002920C2" w:rsidRPr="00B36BE6" w:rsidRDefault="002920C2" w:rsidP="006225B1">
            <w:pPr>
              <w:pStyle w:val="Tabelle"/>
              <w:jc w:val="left"/>
              <w:rPr>
                <w:rStyle w:val="Strong"/>
                <w:rFonts w:ascii="Times New Roman" w:hAnsi="Times New Roman"/>
              </w:rPr>
            </w:pPr>
            <w:r w:rsidRPr="00B36BE6">
              <w:rPr>
                <w:rStyle w:val="Strong"/>
                <w:rFonts w:ascii="Times New Roman" w:hAnsi="Times New Roman"/>
              </w:rPr>
              <w:t>Type</w:t>
            </w:r>
            <w:r w:rsidRPr="00B36BE6">
              <w:rPr>
                <w:rStyle w:val="Strong"/>
                <w:rFonts w:ascii="Times New Roman" w:hAnsi="Times New Roman"/>
                <w:vertAlign w:val="superscript"/>
              </w:rPr>
              <w:t>1</w:t>
            </w:r>
          </w:p>
        </w:tc>
        <w:tc>
          <w:tcPr>
            <w:tcW w:w="793" w:type="pct"/>
          </w:tcPr>
          <w:p w14:paraId="7A023BD2" w14:textId="77777777" w:rsidR="002920C2" w:rsidRPr="00B36BE6" w:rsidRDefault="002920C2" w:rsidP="006225B1">
            <w:pPr>
              <w:pStyle w:val="Tabelle"/>
              <w:jc w:val="left"/>
              <w:rPr>
                <w:rStyle w:val="Strong"/>
                <w:rFonts w:ascii="Times New Roman" w:hAnsi="Times New Roman"/>
              </w:rPr>
            </w:pPr>
            <w:r w:rsidRPr="00B36BE6">
              <w:rPr>
                <w:rStyle w:val="Strong"/>
                <w:rFonts w:ascii="Times New Roman" w:hAnsi="Times New Roman"/>
              </w:rPr>
              <w:t>Dissemination level</w:t>
            </w:r>
            <w:r w:rsidRPr="00B36BE6">
              <w:rPr>
                <w:rStyle w:val="Strong"/>
                <w:rFonts w:ascii="Times New Roman" w:hAnsi="Times New Roman"/>
                <w:vertAlign w:val="superscript"/>
              </w:rPr>
              <w:t>2</w:t>
            </w:r>
          </w:p>
        </w:tc>
        <w:tc>
          <w:tcPr>
            <w:tcW w:w="564" w:type="pct"/>
          </w:tcPr>
          <w:p w14:paraId="42BDD2D0" w14:textId="77777777" w:rsidR="002920C2" w:rsidRPr="00B36BE6" w:rsidRDefault="002920C2" w:rsidP="006225B1">
            <w:pPr>
              <w:pStyle w:val="Tabelle"/>
              <w:jc w:val="left"/>
              <w:rPr>
                <w:rStyle w:val="Strong"/>
                <w:rFonts w:ascii="Times New Roman" w:hAnsi="Times New Roman"/>
              </w:rPr>
            </w:pPr>
            <w:r w:rsidRPr="00B36BE6">
              <w:rPr>
                <w:rStyle w:val="Strong"/>
                <w:rFonts w:ascii="Times New Roman" w:hAnsi="Times New Roman"/>
              </w:rPr>
              <w:t>Start Date</w:t>
            </w:r>
          </w:p>
        </w:tc>
        <w:tc>
          <w:tcPr>
            <w:tcW w:w="558" w:type="pct"/>
          </w:tcPr>
          <w:p w14:paraId="074D4238" w14:textId="77777777" w:rsidR="002920C2" w:rsidRPr="00B36BE6" w:rsidRDefault="002920C2" w:rsidP="006225B1">
            <w:pPr>
              <w:pStyle w:val="Tabelle"/>
              <w:jc w:val="left"/>
              <w:rPr>
                <w:rStyle w:val="Strong"/>
                <w:rFonts w:ascii="Times New Roman" w:hAnsi="Times New Roman"/>
              </w:rPr>
            </w:pPr>
            <w:r w:rsidRPr="00B36BE6">
              <w:rPr>
                <w:rStyle w:val="Strong"/>
                <w:rFonts w:ascii="Times New Roman" w:hAnsi="Times New Roman"/>
              </w:rPr>
              <w:t xml:space="preserve">Delivery date </w:t>
            </w:r>
            <w:r w:rsidRPr="00B36BE6">
              <w:rPr>
                <w:rStyle w:val="Strong"/>
                <w:rFonts w:ascii="Times New Roman" w:hAnsi="Times New Roman"/>
                <w:vertAlign w:val="superscript"/>
              </w:rPr>
              <w:t>3</w:t>
            </w:r>
          </w:p>
        </w:tc>
      </w:tr>
      <w:tr w:rsidR="002920C2" w:rsidRPr="00B36BE6" w14:paraId="1DD41EBE" w14:textId="77777777" w:rsidTr="006225B1">
        <w:tc>
          <w:tcPr>
            <w:tcW w:w="432" w:type="pct"/>
          </w:tcPr>
          <w:p w14:paraId="159722FE" w14:textId="13455ABD"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D1.1</w:t>
            </w:r>
          </w:p>
        </w:tc>
        <w:tc>
          <w:tcPr>
            <w:tcW w:w="1283" w:type="pct"/>
          </w:tcPr>
          <w:p w14:paraId="62261CEC" w14:textId="56A9957C"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 xml:space="preserve">Consortium agreement </w:t>
            </w:r>
          </w:p>
        </w:tc>
        <w:tc>
          <w:tcPr>
            <w:tcW w:w="384" w:type="pct"/>
          </w:tcPr>
          <w:p w14:paraId="6B3081D8" w14:textId="563428C2"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WP1</w:t>
            </w:r>
          </w:p>
        </w:tc>
        <w:tc>
          <w:tcPr>
            <w:tcW w:w="625" w:type="pct"/>
          </w:tcPr>
          <w:p w14:paraId="3EF21BD4" w14:textId="29342FA2"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UMCG ()</w:t>
            </w:r>
          </w:p>
        </w:tc>
        <w:tc>
          <w:tcPr>
            <w:tcW w:w="361" w:type="pct"/>
          </w:tcPr>
          <w:p w14:paraId="69225E44" w14:textId="77777777" w:rsidR="002920C2" w:rsidRPr="00B36BE6" w:rsidRDefault="002920C2"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R</w:t>
            </w:r>
          </w:p>
        </w:tc>
        <w:tc>
          <w:tcPr>
            <w:tcW w:w="793" w:type="pct"/>
          </w:tcPr>
          <w:p w14:paraId="66875721" w14:textId="77777777" w:rsidR="002920C2" w:rsidRPr="00B36BE6" w:rsidRDefault="002920C2"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PU</w:t>
            </w:r>
          </w:p>
        </w:tc>
        <w:tc>
          <w:tcPr>
            <w:tcW w:w="564" w:type="pct"/>
          </w:tcPr>
          <w:p w14:paraId="71267390" w14:textId="77777777"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M0</w:t>
            </w:r>
          </w:p>
        </w:tc>
        <w:tc>
          <w:tcPr>
            <w:tcW w:w="558" w:type="pct"/>
          </w:tcPr>
          <w:p w14:paraId="6B2C4EB3" w14:textId="6CB7F0BA"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M1</w:t>
            </w:r>
          </w:p>
        </w:tc>
      </w:tr>
      <w:tr w:rsidR="002920C2" w:rsidRPr="00B36BE6" w14:paraId="46B354F1" w14:textId="77777777" w:rsidTr="006225B1">
        <w:tc>
          <w:tcPr>
            <w:tcW w:w="432" w:type="pct"/>
          </w:tcPr>
          <w:p w14:paraId="6DAC2049" w14:textId="67FEB2D6"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D1.2</w:t>
            </w:r>
          </w:p>
        </w:tc>
        <w:tc>
          <w:tcPr>
            <w:tcW w:w="1283" w:type="pct"/>
          </w:tcPr>
          <w:p w14:paraId="7F5F725F" w14:textId="4A4D2D6F"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Data management plan</w:t>
            </w:r>
          </w:p>
        </w:tc>
        <w:tc>
          <w:tcPr>
            <w:tcW w:w="384" w:type="pct"/>
          </w:tcPr>
          <w:p w14:paraId="0BB3AF69" w14:textId="6CD792B4"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WP1</w:t>
            </w:r>
          </w:p>
        </w:tc>
        <w:tc>
          <w:tcPr>
            <w:tcW w:w="625" w:type="pct"/>
          </w:tcPr>
          <w:p w14:paraId="075CFD3B" w14:textId="3D0492B2"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UMCG ()</w:t>
            </w:r>
          </w:p>
        </w:tc>
        <w:tc>
          <w:tcPr>
            <w:tcW w:w="361" w:type="pct"/>
          </w:tcPr>
          <w:p w14:paraId="156B68BF" w14:textId="77777777" w:rsidR="002920C2" w:rsidRPr="00B36BE6" w:rsidRDefault="002920C2"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R+OTHER</w:t>
            </w:r>
          </w:p>
        </w:tc>
        <w:tc>
          <w:tcPr>
            <w:tcW w:w="793" w:type="pct"/>
          </w:tcPr>
          <w:p w14:paraId="549E3696" w14:textId="77777777" w:rsidR="002920C2" w:rsidRPr="00B36BE6" w:rsidRDefault="002920C2"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PU</w:t>
            </w:r>
          </w:p>
        </w:tc>
        <w:tc>
          <w:tcPr>
            <w:tcW w:w="564" w:type="pct"/>
          </w:tcPr>
          <w:p w14:paraId="54A0F21B" w14:textId="77777777"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M0</w:t>
            </w:r>
          </w:p>
        </w:tc>
        <w:tc>
          <w:tcPr>
            <w:tcW w:w="558" w:type="pct"/>
          </w:tcPr>
          <w:p w14:paraId="3D74D8F0" w14:textId="2F4AB4F4"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M3</w:t>
            </w:r>
          </w:p>
        </w:tc>
      </w:tr>
      <w:tr w:rsidR="002920C2" w:rsidRPr="00B36BE6" w14:paraId="641624AF" w14:textId="77777777" w:rsidTr="006225B1">
        <w:tc>
          <w:tcPr>
            <w:tcW w:w="432" w:type="pct"/>
          </w:tcPr>
          <w:p w14:paraId="68CE6EA6" w14:textId="57130D6B"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D1.3</w:t>
            </w:r>
          </w:p>
        </w:tc>
        <w:tc>
          <w:tcPr>
            <w:tcW w:w="1283" w:type="pct"/>
          </w:tcPr>
          <w:p w14:paraId="5277D2FC" w14:textId="64636B2B"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Mid-term report</w:t>
            </w:r>
          </w:p>
        </w:tc>
        <w:tc>
          <w:tcPr>
            <w:tcW w:w="384" w:type="pct"/>
          </w:tcPr>
          <w:p w14:paraId="59E5F0FA" w14:textId="0B2BD436"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WP1</w:t>
            </w:r>
          </w:p>
        </w:tc>
        <w:tc>
          <w:tcPr>
            <w:tcW w:w="625" w:type="pct"/>
          </w:tcPr>
          <w:p w14:paraId="655A8215" w14:textId="0A36D3C4"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UMCG ()</w:t>
            </w:r>
          </w:p>
        </w:tc>
        <w:tc>
          <w:tcPr>
            <w:tcW w:w="361" w:type="pct"/>
          </w:tcPr>
          <w:p w14:paraId="5C3D429C" w14:textId="77777777" w:rsidR="002920C2" w:rsidRPr="00B36BE6" w:rsidRDefault="002920C2"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OTHER</w:t>
            </w:r>
          </w:p>
        </w:tc>
        <w:tc>
          <w:tcPr>
            <w:tcW w:w="793" w:type="pct"/>
          </w:tcPr>
          <w:p w14:paraId="3531327D" w14:textId="77777777" w:rsidR="002920C2" w:rsidRPr="00B36BE6" w:rsidRDefault="002920C2"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CO</w:t>
            </w:r>
          </w:p>
        </w:tc>
        <w:tc>
          <w:tcPr>
            <w:tcW w:w="564" w:type="pct"/>
          </w:tcPr>
          <w:p w14:paraId="3B6ABAC1" w14:textId="77777777"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M0</w:t>
            </w:r>
          </w:p>
        </w:tc>
        <w:tc>
          <w:tcPr>
            <w:tcW w:w="558" w:type="pct"/>
          </w:tcPr>
          <w:p w14:paraId="088B53AF" w14:textId="56CC5A53"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M26</w:t>
            </w:r>
          </w:p>
        </w:tc>
      </w:tr>
      <w:tr w:rsidR="002920C2" w:rsidRPr="00B36BE6" w14:paraId="33189932" w14:textId="77777777" w:rsidTr="006225B1">
        <w:tc>
          <w:tcPr>
            <w:tcW w:w="432" w:type="pct"/>
          </w:tcPr>
          <w:p w14:paraId="7EA9A071" w14:textId="34258EBE"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D1.4</w:t>
            </w:r>
          </w:p>
        </w:tc>
        <w:tc>
          <w:tcPr>
            <w:tcW w:w="1283" w:type="pct"/>
          </w:tcPr>
          <w:p w14:paraId="4C7D0151" w14:textId="27980ACC"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Final progress and financial reports to the EC</w:t>
            </w:r>
          </w:p>
        </w:tc>
        <w:tc>
          <w:tcPr>
            <w:tcW w:w="384" w:type="pct"/>
          </w:tcPr>
          <w:p w14:paraId="72A85A69" w14:textId="608C9AE2"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WP1</w:t>
            </w:r>
          </w:p>
        </w:tc>
        <w:tc>
          <w:tcPr>
            <w:tcW w:w="625" w:type="pct"/>
          </w:tcPr>
          <w:p w14:paraId="3FA1741E" w14:textId="7466C3DE"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UMCG ()</w:t>
            </w:r>
          </w:p>
        </w:tc>
        <w:tc>
          <w:tcPr>
            <w:tcW w:w="361" w:type="pct"/>
          </w:tcPr>
          <w:p w14:paraId="2FF0740C" w14:textId="77777777" w:rsidR="002920C2" w:rsidRPr="00B36BE6" w:rsidRDefault="002920C2" w:rsidP="006225B1">
            <w:pPr>
              <w:pStyle w:val="Tabelle"/>
              <w:jc w:val="left"/>
              <w:rPr>
                <w:rFonts w:ascii="Times New Roman" w:hAnsi="Times New Roman" w:cs="Times New Roman"/>
                <w:color w:val="31849B" w:themeColor="accent5" w:themeShade="BF"/>
              </w:rPr>
            </w:pPr>
          </w:p>
        </w:tc>
        <w:tc>
          <w:tcPr>
            <w:tcW w:w="793" w:type="pct"/>
          </w:tcPr>
          <w:p w14:paraId="36A0BF56" w14:textId="77777777" w:rsidR="002920C2" w:rsidRPr="00B36BE6" w:rsidRDefault="002920C2" w:rsidP="006225B1">
            <w:pPr>
              <w:pStyle w:val="Tabelle"/>
              <w:jc w:val="left"/>
              <w:rPr>
                <w:rFonts w:ascii="Times New Roman" w:hAnsi="Times New Roman" w:cs="Times New Roman"/>
                <w:color w:val="31849B" w:themeColor="accent5" w:themeShade="BF"/>
              </w:rPr>
            </w:pPr>
          </w:p>
        </w:tc>
        <w:tc>
          <w:tcPr>
            <w:tcW w:w="564" w:type="pct"/>
          </w:tcPr>
          <w:p w14:paraId="4FD90AF3" w14:textId="33F7ED6D"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M0</w:t>
            </w:r>
          </w:p>
        </w:tc>
        <w:tc>
          <w:tcPr>
            <w:tcW w:w="558" w:type="pct"/>
          </w:tcPr>
          <w:p w14:paraId="5485FBC5" w14:textId="3768501C"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M49</w:t>
            </w:r>
          </w:p>
        </w:tc>
      </w:tr>
    </w:tbl>
    <w:p w14:paraId="0AD1A985" w14:textId="4541815A" w:rsidR="00127A8E" w:rsidRPr="00B36BE6" w:rsidRDefault="00127A8E">
      <w:pPr>
        <w:spacing w:before="0" w:after="0" w:line="240" w:lineRule="auto"/>
        <w:jc w:val="left"/>
        <w:rPr>
          <w:rStyle w:val="Strong"/>
        </w:rPr>
      </w:pPr>
    </w:p>
    <w:p w14:paraId="55BABC1E" w14:textId="77777777" w:rsidR="00536644" w:rsidRPr="00B36BE6" w:rsidRDefault="00536644" w:rsidP="00536644">
      <w:pPr>
        <w:spacing w:before="0" w:after="200"/>
        <w:jc w:val="left"/>
        <w:rPr>
          <w:b/>
        </w:rPr>
      </w:pPr>
      <w:r w:rsidRPr="00B36BE6">
        <w:rPr>
          <w:rStyle w:val="Strong"/>
        </w:rPr>
        <w:t>Critical risks for implementation</w:t>
      </w:r>
    </w:p>
    <w:tbl>
      <w:tblPr>
        <w:tblStyle w:val="TableGrid"/>
        <w:tblW w:w="5000" w:type="pct"/>
        <w:tblLook w:val="04A0" w:firstRow="1" w:lastRow="0" w:firstColumn="1" w:lastColumn="0" w:noHBand="0" w:noVBand="1"/>
      </w:tblPr>
      <w:tblGrid>
        <w:gridCol w:w="3645"/>
        <w:gridCol w:w="1528"/>
        <w:gridCol w:w="3890"/>
      </w:tblGrid>
      <w:tr w:rsidR="00536644" w:rsidRPr="00B36BE6" w14:paraId="622818AC" w14:textId="77777777" w:rsidTr="000B682F">
        <w:tc>
          <w:tcPr>
            <w:tcW w:w="2011" w:type="pct"/>
          </w:tcPr>
          <w:p w14:paraId="77CFA3D6" w14:textId="77777777" w:rsidR="00536644" w:rsidRPr="00B36BE6" w:rsidRDefault="00536644" w:rsidP="000B682F">
            <w:pPr>
              <w:spacing w:before="0" w:after="0"/>
              <w:jc w:val="left"/>
              <w:rPr>
                <w:b/>
              </w:rPr>
            </w:pPr>
            <w:r w:rsidRPr="00B36BE6">
              <w:rPr>
                <w:b/>
              </w:rPr>
              <w:t>Description of risk (indicate level of likelihood: Low/Medium/High)</w:t>
            </w:r>
          </w:p>
        </w:tc>
        <w:tc>
          <w:tcPr>
            <w:tcW w:w="843" w:type="pct"/>
          </w:tcPr>
          <w:p w14:paraId="73CD39E2" w14:textId="77777777" w:rsidR="00536644" w:rsidRPr="00B36BE6" w:rsidRDefault="00536644" w:rsidP="000B682F">
            <w:pPr>
              <w:spacing w:before="0" w:after="0"/>
              <w:jc w:val="left"/>
              <w:rPr>
                <w:b/>
              </w:rPr>
            </w:pPr>
            <w:r w:rsidRPr="00B36BE6">
              <w:rPr>
                <w:b/>
              </w:rPr>
              <w:t>Work package(s) involved</w:t>
            </w:r>
          </w:p>
        </w:tc>
        <w:tc>
          <w:tcPr>
            <w:tcW w:w="2146" w:type="pct"/>
          </w:tcPr>
          <w:p w14:paraId="233277BB" w14:textId="77777777" w:rsidR="00536644" w:rsidRPr="00B36BE6" w:rsidRDefault="00536644" w:rsidP="000B682F">
            <w:pPr>
              <w:spacing w:before="0" w:after="0"/>
              <w:jc w:val="left"/>
              <w:rPr>
                <w:b/>
              </w:rPr>
            </w:pPr>
            <w:r w:rsidRPr="00B36BE6">
              <w:rPr>
                <w:b/>
              </w:rPr>
              <w:t>Proposed risk-mitigation measures</w:t>
            </w:r>
          </w:p>
        </w:tc>
      </w:tr>
      <w:tr w:rsidR="00536644" w:rsidRPr="00B36BE6" w14:paraId="78004603" w14:textId="77777777" w:rsidTr="000B682F">
        <w:tc>
          <w:tcPr>
            <w:tcW w:w="2011" w:type="pct"/>
          </w:tcPr>
          <w:p w14:paraId="37477339" w14:textId="10E47218" w:rsidR="00536644" w:rsidRPr="00B36BE6" w:rsidRDefault="00536644" w:rsidP="000B682F">
            <w:pPr>
              <w:spacing w:before="0" w:after="0"/>
              <w:jc w:val="left"/>
              <w:rPr>
                <w:color w:val="31849B" w:themeColor="accent5" w:themeShade="BF"/>
              </w:rPr>
            </w:pPr>
            <w:r w:rsidRPr="00B36BE6">
              <w:rPr>
                <w:color w:val="31849B" w:themeColor="accent5" w:themeShade="BF"/>
              </w:rPr>
              <w:t>Fill in.</w:t>
            </w:r>
            <w:r w:rsidRPr="00B36BE6">
              <w:rPr>
                <w:color w:val="31849B" w:themeColor="accent5" w:themeShade="BF"/>
              </w:rPr>
              <w:br/>
            </w:r>
            <w:r w:rsidRPr="00B36BE6">
              <w:rPr>
                <w:i/>
                <w:color w:val="31849B" w:themeColor="accent5" w:themeShade="BF"/>
              </w:rPr>
              <w:t>(level of likelihood: low)</w:t>
            </w:r>
          </w:p>
        </w:tc>
        <w:tc>
          <w:tcPr>
            <w:tcW w:w="843" w:type="pct"/>
          </w:tcPr>
          <w:p w14:paraId="4B1C2B65" w14:textId="77777777" w:rsidR="00536644" w:rsidRPr="00B36BE6" w:rsidRDefault="00536644" w:rsidP="000B682F">
            <w:pPr>
              <w:spacing w:before="0" w:after="0"/>
              <w:jc w:val="left"/>
              <w:rPr>
                <w:color w:val="31849B" w:themeColor="accent5" w:themeShade="BF"/>
              </w:rPr>
            </w:pPr>
            <w:r w:rsidRPr="00B36BE6">
              <w:rPr>
                <w:color w:val="31849B" w:themeColor="accent5" w:themeShade="BF"/>
              </w:rPr>
              <w:t>WP1, WP2, WP6</w:t>
            </w:r>
          </w:p>
        </w:tc>
        <w:tc>
          <w:tcPr>
            <w:tcW w:w="2146" w:type="pct"/>
          </w:tcPr>
          <w:p w14:paraId="12B9ABCB" w14:textId="77777777" w:rsidR="00536644" w:rsidRPr="00B36BE6" w:rsidRDefault="00536644" w:rsidP="000B682F">
            <w:pPr>
              <w:spacing w:before="0" w:after="0"/>
              <w:jc w:val="left"/>
              <w:rPr>
                <w:color w:val="31849B" w:themeColor="accent5" w:themeShade="BF"/>
              </w:rPr>
            </w:pPr>
            <w:r w:rsidRPr="00B36BE6">
              <w:rPr>
                <w:color w:val="31849B" w:themeColor="accent5" w:themeShade="BF"/>
              </w:rPr>
              <w:t>Fill in</w:t>
            </w:r>
          </w:p>
        </w:tc>
      </w:tr>
      <w:tr w:rsidR="00536644" w:rsidRPr="00B36BE6" w14:paraId="7B145C63" w14:textId="77777777" w:rsidTr="000B682F">
        <w:tc>
          <w:tcPr>
            <w:tcW w:w="2011" w:type="pct"/>
          </w:tcPr>
          <w:p w14:paraId="3D8AD4EE" w14:textId="704CC61E" w:rsidR="00536644" w:rsidRPr="00B36BE6" w:rsidRDefault="00536644" w:rsidP="000B682F">
            <w:pPr>
              <w:spacing w:before="0" w:after="0"/>
              <w:jc w:val="left"/>
              <w:rPr>
                <w:color w:val="31849B" w:themeColor="accent5" w:themeShade="BF"/>
              </w:rPr>
            </w:pPr>
            <w:r w:rsidRPr="00B36BE6">
              <w:rPr>
                <w:color w:val="31849B" w:themeColor="accent5" w:themeShade="BF"/>
              </w:rPr>
              <w:t>Fill in.</w:t>
            </w:r>
            <w:r w:rsidRPr="00B36BE6">
              <w:rPr>
                <w:color w:val="31849B" w:themeColor="accent5" w:themeShade="BF"/>
              </w:rPr>
              <w:br/>
            </w:r>
            <w:r w:rsidRPr="00B36BE6">
              <w:rPr>
                <w:i/>
                <w:color w:val="31849B" w:themeColor="accent5" w:themeShade="BF"/>
              </w:rPr>
              <w:t>(level of likelihood: low)</w:t>
            </w:r>
          </w:p>
        </w:tc>
        <w:tc>
          <w:tcPr>
            <w:tcW w:w="843" w:type="pct"/>
          </w:tcPr>
          <w:p w14:paraId="12178169" w14:textId="77777777" w:rsidR="00536644" w:rsidRPr="00B36BE6" w:rsidRDefault="00536644" w:rsidP="000B682F">
            <w:pPr>
              <w:spacing w:before="0" w:after="0"/>
              <w:jc w:val="left"/>
              <w:rPr>
                <w:color w:val="31849B" w:themeColor="accent5" w:themeShade="BF"/>
              </w:rPr>
            </w:pPr>
            <w:r w:rsidRPr="00B36BE6">
              <w:rPr>
                <w:color w:val="31849B" w:themeColor="accent5" w:themeShade="BF"/>
              </w:rPr>
              <w:t>WP1, WP2, WP6</w:t>
            </w:r>
          </w:p>
        </w:tc>
        <w:tc>
          <w:tcPr>
            <w:tcW w:w="2146" w:type="pct"/>
          </w:tcPr>
          <w:p w14:paraId="2ACC4F8B" w14:textId="77777777" w:rsidR="00536644" w:rsidRPr="00B36BE6" w:rsidRDefault="00536644" w:rsidP="000B682F">
            <w:pPr>
              <w:spacing w:before="0" w:after="0"/>
              <w:jc w:val="left"/>
              <w:rPr>
                <w:color w:val="31849B" w:themeColor="accent5" w:themeShade="BF"/>
              </w:rPr>
            </w:pPr>
            <w:r w:rsidRPr="00B36BE6">
              <w:rPr>
                <w:color w:val="31849B" w:themeColor="accent5" w:themeShade="BF"/>
              </w:rPr>
              <w:t>Fill in</w:t>
            </w:r>
          </w:p>
        </w:tc>
      </w:tr>
      <w:tr w:rsidR="00536644" w:rsidRPr="00B36BE6" w14:paraId="7F69D98D" w14:textId="77777777" w:rsidTr="000B682F">
        <w:tc>
          <w:tcPr>
            <w:tcW w:w="2011" w:type="pct"/>
          </w:tcPr>
          <w:p w14:paraId="57293A73" w14:textId="54BE2E9C" w:rsidR="00536644" w:rsidRPr="00B36BE6" w:rsidRDefault="00536644" w:rsidP="000B682F">
            <w:pPr>
              <w:spacing w:before="0" w:after="0"/>
              <w:jc w:val="left"/>
              <w:rPr>
                <w:color w:val="31849B" w:themeColor="accent5" w:themeShade="BF"/>
              </w:rPr>
            </w:pPr>
            <w:r w:rsidRPr="00B36BE6">
              <w:rPr>
                <w:color w:val="31849B" w:themeColor="accent5" w:themeShade="BF"/>
              </w:rPr>
              <w:t>Fill in.</w:t>
            </w:r>
            <w:r w:rsidRPr="00B36BE6">
              <w:rPr>
                <w:color w:val="31849B" w:themeColor="accent5" w:themeShade="BF"/>
              </w:rPr>
              <w:br/>
            </w:r>
            <w:r w:rsidRPr="00B36BE6">
              <w:rPr>
                <w:i/>
                <w:color w:val="31849B" w:themeColor="accent5" w:themeShade="BF"/>
              </w:rPr>
              <w:t>(level of likelihood: low)</w:t>
            </w:r>
          </w:p>
        </w:tc>
        <w:tc>
          <w:tcPr>
            <w:tcW w:w="843" w:type="pct"/>
          </w:tcPr>
          <w:p w14:paraId="63B42A9D" w14:textId="77777777" w:rsidR="00536644" w:rsidRPr="00B36BE6" w:rsidRDefault="00536644" w:rsidP="000B682F">
            <w:pPr>
              <w:spacing w:before="0" w:after="0"/>
              <w:jc w:val="left"/>
              <w:rPr>
                <w:color w:val="31849B" w:themeColor="accent5" w:themeShade="BF"/>
              </w:rPr>
            </w:pPr>
            <w:r w:rsidRPr="00B36BE6">
              <w:rPr>
                <w:color w:val="31849B" w:themeColor="accent5" w:themeShade="BF"/>
              </w:rPr>
              <w:t>WP2, WP6</w:t>
            </w:r>
          </w:p>
        </w:tc>
        <w:tc>
          <w:tcPr>
            <w:tcW w:w="2146" w:type="pct"/>
          </w:tcPr>
          <w:p w14:paraId="11D3A4E6" w14:textId="77777777" w:rsidR="00536644" w:rsidRPr="00B36BE6" w:rsidRDefault="00536644" w:rsidP="000B682F">
            <w:pPr>
              <w:spacing w:before="0" w:after="0"/>
              <w:jc w:val="left"/>
              <w:rPr>
                <w:color w:val="31849B" w:themeColor="accent5" w:themeShade="BF"/>
              </w:rPr>
            </w:pPr>
            <w:r w:rsidRPr="00B36BE6">
              <w:rPr>
                <w:color w:val="31849B" w:themeColor="accent5" w:themeShade="BF"/>
              </w:rPr>
              <w:t>Fill in</w:t>
            </w:r>
          </w:p>
        </w:tc>
      </w:tr>
      <w:tr w:rsidR="00536644" w:rsidRPr="00B36BE6" w14:paraId="00EF4CDC" w14:textId="77777777" w:rsidTr="000B682F">
        <w:tc>
          <w:tcPr>
            <w:tcW w:w="2011" w:type="pct"/>
          </w:tcPr>
          <w:p w14:paraId="1ACBF9CD" w14:textId="1ED0F95D" w:rsidR="00536644" w:rsidRPr="00B36BE6" w:rsidRDefault="00536644" w:rsidP="000B682F">
            <w:pPr>
              <w:spacing w:before="0" w:after="0"/>
              <w:jc w:val="left"/>
              <w:rPr>
                <w:color w:val="31849B" w:themeColor="accent5" w:themeShade="BF"/>
              </w:rPr>
            </w:pPr>
            <w:r w:rsidRPr="00B36BE6">
              <w:rPr>
                <w:color w:val="31849B" w:themeColor="accent5" w:themeShade="BF"/>
              </w:rPr>
              <w:t>Fill in.</w:t>
            </w:r>
            <w:r w:rsidRPr="00B36BE6">
              <w:rPr>
                <w:color w:val="31849B" w:themeColor="accent5" w:themeShade="BF"/>
              </w:rPr>
              <w:br/>
            </w:r>
            <w:r w:rsidRPr="00B36BE6">
              <w:rPr>
                <w:i/>
                <w:color w:val="31849B" w:themeColor="accent5" w:themeShade="BF"/>
              </w:rPr>
              <w:t>(level of likelihood: low)</w:t>
            </w:r>
          </w:p>
        </w:tc>
        <w:tc>
          <w:tcPr>
            <w:tcW w:w="843" w:type="pct"/>
          </w:tcPr>
          <w:p w14:paraId="1E3ADF74" w14:textId="77777777" w:rsidR="00536644" w:rsidRPr="00B36BE6" w:rsidRDefault="00536644" w:rsidP="000B682F">
            <w:pPr>
              <w:spacing w:before="0" w:after="0"/>
              <w:jc w:val="left"/>
              <w:rPr>
                <w:color w:val="31849B" w:themeColor="accent5" w:themeShade="BF"/>
              </w:rPr>
            </w:pPr>
            <w:r w:rsidRPr="00B36BE6">
              <w:rPr>
                <w:color w:val="31849B" w:themeColor="accent5" w:themeShade="BF"/>
              </w:rPr>
              <w:t>WP2</w:t>
            </w:r>
          </w:p>
        </w:tc>
        <w:tc>
          <w:tcPr>
            <w:tcW w:w="2146" w:type="pct"/>
          </w:tcPr>
          <w:p w14:paraId="539B1E89" w14:textId="77777777" w:rsidR="00536644" w:rsidRPr="00B36BE6" w:rsidRDefault="00536644" w:rsidP="000B682F">
            <w:pPr>
              <w:spacing w:before="0" w:after="0"/>
              <w:jc w:val="left"/>
              <w:rPr>
                <w:color w:val="31849B" w:themeColor="accent5" w:themeShade="BF"/>
              </w:rPr>
            </w:pPr>
            <w:r w:rsidRPr="00B36BE6">
              <w:rPr>
                <w:color w:val="31849B" w:themeColor="accent5" w:themeShade="BF"/>
              </w:rPr>
              <w:t>Fill in</w:t>
            </w:r>
          </w:p>
        </w:tc>
      </w:tr>
    </w:tbl>
    <w:p w14:paraId="7764344A" w14:textId="77777777" w:rsidR="00536644" w:rsidRPr="00B36BE6" w:rsidRDefault="00536644" w:rsidP="00536644">
      <w:pPr>
        <w:rPr>
          <w:rStyle w:val="Strong"/>
        </w:rPr>
      </w:pPr>
    </w:p>
    <w:p w14:paraId="7D0C237F" w14:textId="77777777" w:rsidR="00536644" w:rsidRPr="00B36BE6" w:rsidRDefault="00536644">
      <w:pPr>
        <w:spacing w:before="0" w:after="0" w:line="240" w:lineRule="auto"/>
        <w:jc w:val="left"/>
        <w:rPr>
          <w:rStyle w:val="Strong"/>
        </w:rPr>
      </w:pPr>
    </w:p>
    <w:p w14:paraId="6B9C8EFA" w14:textId="5A36E6B4" w:rsidR="00536644" w:rsidRPr="00B36BE6" w:rsidRDefault="00536644">
      <w:pPr>
        <w:spacing w:before="0" w:after="0" w:line="240" w:lineRule="auto"/>
        <w:jc w:val="left"/>
        <w:rPr>
          <w:rStyle w:val="Strong"/>
        </w:rPr>
      </w:pPr>
      <w:r w:rsidRPr="00B36BE6">
        <w:rPr>
          <w:rStyle w:val="Strong"/>
        </w:rPr>
        <w:br w:type="page"/>
      </w:r>
    </w:p>
    <w:p w14:paraId="073D7B75" w14:textId="77777777" w:rsidR="00367BCF" w:rsidRPr="00B36BE6" w:rsidRDefault="00367BCF" w:rsidP="001B5EA9">
      <w:pPr>
        <w:jc w:val="left"/>
        <w:rPr>
          <w:rStyle w:val="Strong"/>
        </w:rPr>
      </w:pPr>
    </w:p>
    <w:tbl>
      <w:tblPr>
        <w:tblStyle w:val="TableGrid"/>
        <w:tblW w:w="0" w:type="auto"/>
        <w:tblLook w:val="04A0" w:firstRow="1" w:lastRow="0" w:firstColumn="1" w:lastColumn="0" w:noHBand="0" w:noVBand="1"/>
      </w:tblPr>
      <w:tblGrid>
        <w:gridCol w:w="2415"/>
        <w:gridCol w:w="878"/>
        <w:gridCol w:w="318"/>
        <w:gridCol w:w="318"/>
        <w:gridCol w:w="1536"/>
        <w:gridCol w:w="527"/>
        <w:gridCol w:w="527"/>
        <w:gridCol w:w="636"/>
        <w:gridCol w:w="636"/>
        <w:gridCol w:w="636"/>
        <w:gridCol w:w="636"/>
      </w:tblGrid>
      <w:tr w:rsidR="00367BCF" w:rsidRPr="00B36BE6" w14:paraId="32622AB2" w14:textId="77777777" w:rsidTr="001B5EA9">
        <w:tc>
          <w:tcPr>
            <w:tcW w:w="0" w:type="auto"/>
          </w:tcPr>
          <w:p w14:paraId="286114A8" w14:textId="77777777" w:rsidR="00367BCF" w:rsidRPr="00B36BE6" w:rsidRDefault="00367BCF" w:rsidP="001B5EA9">
            <w:pPr>
              <w:pStyle w:val="Tabelle"/>
              <w:jc w:val="left"/>
              <w:rPr>
                <w:rStyle w:val="Strong"/>
                <w:rFonts w:ascii="Times New Roman" w:hAnsi="Times New Roman"/>
              </w:rPr>
            </w:pPr>
            <w:r w:rsidRPr="00B36BE6">
              <w:rPr>
                <w:rStyle w:val="Strong"/>
                <w:rFonts w:ascii="Times New Roman" w:hAnsi="Times New Roman"/>
              </w:rPr>
              <w:t>Work package number</w:t>
            </w:r>
          </w:p>
        </w:tc>
        <w:tc>
          <w:tcPr>
            <w:tcW w:w="0" w:type="auto"/>
            <w:gridSpan w:val="2"/>
          </w:tcPr>
          <w:p w14:paraId="2F62337E" w14:textId="77777777" w:rsidR="00367BCF" w:rsidRPr="00B36BE6" w:rsidRDefault="00367BCF" w:rsidP="001B5EA9">
            <w:pPr>
              <w:pStyle w:val="Tabelle"/>
              <w:jc w:val="left"/>
              <w:rPr>
                <w:rFonts w:ascii="Times New Roman" w:hAnsi="Times New Roman" w:cs="Times New Roman"/>
              </w:rPr>
            </w:pPr>
            <w:r w:rsidRPr="00B36BE6">
              <w:rPr>
                <w:rFonts w:ascii="Times New Roman" w:hAnsi="Times New Roman" w:cs="Times New Roman"/>
              </w:rPr>
              <w:t>2</w:t>
            </w:r>
          </w:p>
        </w:tc>
        <w:tc>
          <w:tcPr>
            <w:tcW w:w="0" w:type="auto"/>
            <w:gridSpan w:val="3"/>
          </w:tcPr>
          <w:p w14:paraId="655E4708" w14:textId="77777777" w:rsidR="00367BCF" w:rsidRPr="00B36BE6" w:rsidRDefault="00367BCF" w:rsidP="001B5EA9">
            <w:pPr>
              <w:pStyle w:val="Tabelle"/>
              <w:jc w:val="left"/>
              <w:rPr>
                <w:rStyle w:val="Strong"/>
                <w:rFonts w:ascii="Times New Roman" w:hAnsi="Times New Roman"/>
              </w:rPr>
            </w:pPr>
            <w:r w:rsidRPr="00B36BE6">
              <w:rPr>
                <w:rStyle w:val="Strong"/>
                <w:rFonts w:ascii="Times New Roman" w:hAnsi="Times New Roman"/>
              </w:rPr>
              <w:t>Lead beneficiary</w:t>
            </w:r>
          </w:p>
        </w:tc>
        <w:tc>
          <w:tcPr>
            <w:tcW w:w="0" w:type="auto"/>
            <w:gridSpan w:val="5"/>
          </w:tcPr>
          <w:p w14:paraId="6CD7EB13" w14:textId="77777777" w:rsidR="00367BCF" w:rsidRPr="00B36BE6" w:rsidRDefault="00367BCF" w:rsidP="001B5EA9">
            <w:pPr>
              <w:pStyle w:val="Tabelle"/>
              <w:jc w:val="left"/>
              <w:rPr>
                <w:rFonts w:ascii="Times New Roman" w:hAnsi="Times New Roman" w:cs="Times New Roman"/>
              </w:rPr>
            </w:pPr>
            <w:r w:rsidRPr="00B36BE6">
              <w:rPr>
                <w:rFonts w:ascii="Times New Roman" w:hAnsi="Times New Roman" w:cs="Times New Roman"/>
              </w:rPr>
              <w:t>AU, Denmark</w:t>
            </w:r>
          </w:p>
        </w:tc>
      </w:tr>
      <w:tr w:rsidR="00367BCF" w:rsidRPr="00B36BE6" w14:paraId="41D257FB" w14:textId="77777777" w:rsidTr="001B5EA9">
        <w:tc>
          <w:tcPr>
            <w:tcW w:w="0" w:type="auto"/>
          </w:tcPr>
          <w:p w14:paraId="7B0CACA0" w14:textId="77777777" w:rsidR="00367BCF" w:rsidRPr="00B36BE6" w:rsidRDefault="00367BCF" w:rsidP="001B5EA9">
            <w:pPr>
              <w:pStyle w:val="Tabelle"/>
              <w:jc w:val="left"/>
              <w:rPr>
                <w:rStyle w:val="Strong"/>
                <w:rFonts w:ascii="Times New Roman" w:hAnsi="Times New Roman"/>
              </w:rPr>
            </w:pPr>
            <w:r w:rsidRPr="00B36BE6">
              <w:rPr>
                <w:rStyle w:val="Strong"/>
                <w:rFonts w:ascii="Times New Roman" w:hAnsi="Times New Roman"/>
              </w:rPr>
              <w:t>Work package title</w:t>
            </w:r>
          </w:p>
        </w:tc>
        <w:tc>
          <w:tcPr>
            <w:tcW w:w="0" w:type="auto"/>
            <w:gridSpan w:val="10"/>
          </w:tcPr>
          <w:p w14:paraId="30477EA5" w14:textId="77777777" w:rsidR="00367BCF" w:rsidRPr="00B36BE6" w:rsidRDefault="00367BCF" w:rsidP="001B5EA9">
            <w:pPr>
              <w:pStyle w:val="Tabelle"/>
              <w:jc w:val="left"/>
              <w:rPr>
                <w:rFonts w:ascii="Times New Roman" w:hAnsi="Times New Roman" w:cs="Times New Roman"/>
              </w:rPr>
            </w:pPr>
            <w:r w:rsidRPr="00B36BE6">
              <w:rPr>
                <w:rFonts w:ascii="Times New Roman" w:hAnsi="Times New Roman" w:cs="Times New Roman"/>
              </w:rPr>
              <w:t>Data management</w:t>
            </w:r>
          </w:p>
        </w:tc>
      </w:tr>
      <w:tr w:rsidR="00367BCF" w:rsidRPr="00B36BE6" w14:paraId="21129DDF" w14:textId="77777777" w:rsidTr="001B5EA9">
        <w:tc>
          <w:tcPr>
            <w:tcW w:w="0" w:type="auto"/>
          </w:tcPr>
          <w:p w14:paraId="3D86226F" w14:textId="77777777" w:rsidR="00367BCF" w:rsidRPr="00B36BE6" w:rsidRDefault="00367BCF" w:rsidP="001B5EA9">
            <w:pPr>
              <w:pStyle w:val="Tabelle"/>
              <w:jc w:val="left"/>
              <w:rPr>
                <w:rStyle w:val="Strong"/>
                <w:rFonts w:ascii="Times New Roman" w:hAnsi="Times New Roman"/>
              </w:rPr>
            </w:pPr>
            <w:r w:rsidRPr="00B36BE6">
              <w:rPr>
                <w:rStyle w:val="Strong"/>
                <w:rFonts w:ascii="Times New Roman" w:hAnsi="Times New Roman"/>
              </w:rPr>
              <w:t>Participant number</w:t>
            </w:r>
          </w:p>
        </w:tc>
        <w:tc>
          <w:tcPr>
            <w:tcW w:w="0" w:type="auto"/>
            <w:shd w:val="clear" w:color="auto" w:fill="auto"/>
          </w:tcPr>
          <w:p w14:paraId="5DE3C587" w14:textId="77777777" w:rsidR="00367BCF" w:rsidRPr="00B36BE6" w:rsidRDefault="00367BCF" w:rsidP="001B5EA9">
            <w:pPr>
              <w:spacing w:before="0" w:after="0"/>
              <w:jc w:val="left"/>
            </w:pPr>
            <w:r w:rsidRPr="00B36BE6">
              <w:t>Fill in</w:t>
            </w:r>
          </w:p>
        </w:tc>
        <w:tc>
          <w:tcPr>
            <w:tcW w:w="0" w:type="auto"/>
            <w:gridSpan w:val="2"/>
            <w:shd w:val="clear" w:color="auto" w:fill="auto"/>
          </w:tcPr>
          <w:p w14:paraId="061DB7A5" w14:textId="77777777" w:rsidR="00367BCF" w:rsidRPr="00B36BE6" w:rsidRDefault="00367BCF" w:rsidP="001B5EA9">
            <w:pPr>
              <w:spacing w:before="0" w:after="0"/>
              <w:jc w:val="left"/>
            </w:pPr>
            <w:r w:rsidRPr="00B36BE6">
              <w:t>Fill in</w:t>
            </w:r>
          </w:p>
        </w:tc>
        <w:tc>
          <w:tcPr>
            <w:tcW w:w="0" w:type="auto"/>
            <w:shd w:val="clear" w:color="auto" w:fill="auto"/>
          </w:tcPr>
          <w:p w14:paraId="3D1AE220" w14:textId="77777777" w:rsidR="00367BCF" w:rsidRPr="00B36BE6" w:rsidRDefault="00367BCF" w:rsidP="001B5EA9">
            <w:pPr>
              <w:spacing w:before="0" w:after="0"/>
              <w:jc w:val="left"/>
            </w:pPr>
            <w:r w:rsidRPr="00B36BE6">
              <w:t>Fill in</w:t>
            </w:r>
          </w:p>
        </w:tc>
        <w:tc>
          <w:tcPr>
            <w:tcW w:w="0" w:type="auto"/>
            <w:gridSpan w:val="2"/>
            <w:shd w:val="clear" w:color="auto" w:fill="auto"/>
          </w:tcPr>
          <w:p w14:paraId="4B61AD68" w14:textId="77777777" w:rsidR="00367BCF" w:rsidRPr="00B36BE6" w:rsidRDefault="00367BCF" w:rsidP="001B5EA9">
            <w:pPr>
              <w:spacing w:before="0" w:after="0"/>
              <w:jc w:val="left"/>
            </w:pPr>
            <w:r w:rsidRPr="00B36BE6">
              <w:t>Fill in</w:t>
            </w:r>
          </w:p>
        </w:tc>
        <w:tc>
          <w:tcPr>
            <w:tcW w:w="0" w:type="auto"/>
            <w:shd w:val="clear" w:color="auto" w:fill="auto"/>
          </w:tcPr>
          <w:p w14:paraId="7D464911" w14:textId="77777777" w:rsidR="00367BCF" w:rsidRPr="00B36BE6" w:rsidRDefault="00367BCF" w:rsidP="001B5EA9">
            <w:pPr>
              <w:spacing w:before="0" w:after="0"/>
              <w:jc w:val="left"/>
            </w:pPr>
            <w:r w:rsidRPr="00B36BE6">
              <w:t>Fill in</w:t>
            </w:r>
          </w:p>
        </w:tc>
        <w:tc>
          <w:tcPr>
            <w:tcW w:w="0" w:type="auto"/>
            <w:shd w:val="clear" w:color="auto" w:fill="auto"/>
          </w:tcPr>
          <w:p w14:paraId="0C6E0CA9" w14:textId="77777777" w:rsidR="00367BCF" w:rsidRPr="00B36BE6" w:rsidRDefault="00367BCF" w:rsidP="001B5EA9">
            <w:pPr>
              <w:spacing w:before="0" w:after="0"/>
              <w:jc w:val="left"/>
            </w:pPr>
            <w:r w:rsidRPr="00B36BE6">
              <w:t>Fill in</w:t>
            </w:r>
          </w:p>
        </w:tc>
        <w:tc>
          <w:tcPr>
            <w:tcW w:w="0" w:type="auto"/>
            <w:shd w:val="clear" w:color="auto" w:fill="auto"/>
          </w:tcPr>
          <w:p w14:paraId="74E8700E" w14:textId="77777777" w:rsidR="00367BCF" w:rsidRPr="00B36BE6" w:rsidRDefault="00367BCF" w:rsidP="001B5EA9">
            <w:pPr>
              <w:spacing w:before="0" w:after="0"/>
              <w:jc w:val="left"/>
            </w:pPr>
            <w:r w:rsidRPr="00B36BE6">
              <w:t>Fill in</w:t>
            </w:r>
          </w:p>
        </w:tc>
        <w:tc>
          <w:tcPr>
            <w:tcW w:w="0" w:type="auto"/>
          </w:tcPr>
          <w:p w14:paraId="141FBFED" w14:textId="77777777" w:rsidR="00367BCF" w:rsidRPr="00B36BE6" w:rsidRDefault="00367BCF" w:rsidP="001B5EA9">
            <w:pPr>
              <w:spacing w:before="0" w:after="0"/>
              <w:jc w:val="left"/>
            </w:pPr>
            <w:r w:rsidRPr="00B36BE6">
              <w:t>Fill in</w:t>
            </w:r>
          </w:p>
        </w:tc>
      </w:tr>
      <w:tr w:rsidR="00367BCF" w:rsidRPr="00B36BE6" w14:paraId="3265D69B" w14:textId="77777777" w:rsidTr="001B5EA9">
        <w:tc>
          <w:tcPr>
            <w:tcW w:w="0" w:type="auto"/>
          </w:tcPr>
          <w:p w14:paraId="623F4562" w14:textId="77777777" w:rsidR="00367BCF" w:rsidRPr="00B36BE6" w:rsidRDefault="00367BCF" w:rsidP="001B5EA9">
            <w:pPr>
              <w:pStyle w:val="Tabelle"/>
              <w:jc w:val="left"/>
              <w:rPr>
                <w:rStyle w:val="Strong"/>
                <w:rFonts w:ascii="Times New Roman" w:hAnsi="Times New Roman"/>
              </w:rPr>
            </w:pPr>
            <w:r w:rsidRPr="00B36BE6">
              <w:rPr>
                <w:rStyle w:val="Strong"/>
                <w:rFonts w:ascii="Times New Roman" w:hAnsi="Times New Roman"/>
              </w:rPr>
              <w:t>Short name of participant</w:t>
            </w:r>
          </w:p>
        </w:tc>
        <w:tc>
          <w:tcPr>
            <w:tcW w:w="0" w:type="auto"/>
            <w:shd w:val="clear" w:color="auto" w:fill="auto"/>
          </w:tcPr>
          <w:p w14:paraId="3055A47B" w14:textId="77777777" w:rsidR="00367BCF" w:rsidRPr="00B36BE6" w:rsidRDefault="00367BCF" w:rsidP="001B5EA9">
            <w:pPr>
              <w:spacing w:before="0" w:after="0"/>
              <w:jc w:val="left"/>
            </w:pPr>
            <w:r w:rsidRPr="00B36BE6">
              <w:t>UMCG</w:t>
            </w:r>
          </w:p>
        </w:tc>
        <w:tc>
          <w:tcPr>
            <w:tcW w:w="0" w:type="auto"/>
            <w:gridSpan w:val="2"/>
            <w:shd w:val="clear" w:color="auto" w:fill="auto"/>
          </w:tcPr>
          <w:p w14:paraId="6093E164" w14:textId="77777777" w:rsidR="00367BCF" w:rsidRPr="00B36BE6" w:rsidRDefault="00367BCF" w:rsidP="001B5EA9">
            <w:pPr>
              <w:spacing w:before="0" w:after="0"/>
              <w:jc w:val="left"/>
            </w:pPr>
          </w:p>
        </w:tc>
        <w:tc>
          <w:tcPr>
            <w:tcW w:w="0" w:type="auto"/>
            <w:shd w:val="clear" w:color="auto" w:fill="auto"/>
          </w:tcPr>
          <w:p w14:paraId="243AA9F3" w14:textId="77777777" w:rsidR="00367BCF" w:rsidRPr="00B36BE6" w:rsidRDefault="00367BCF" w:rsidP="001B5EA9">
            <w:pPr>
              <w:spacing w:before="0" w:after="0"/>
              <w:jc w:val="left"/>
            </w:pPr>
          </w:p>
        </w:tc>
        <w:tc>
          <w:tcPr>
            <w:tcW w:w="0" w:type="auto"/>
            <w:gridSpan w:val="2"/>
            <w:shd w:val="clear" w:color="auto" w:fill="auto"/>
          </w:tcPr>
          <w:p w14:paraId="799682FA" w14:textId="77777777" w:rsidR="00367BCF" w:rsidRPr="00B36BE6" w:rsidRDefault="00367BCF" w:rsidP="001B5EA9">
            <w:pPr>
              <w:spacing w:before="0" w:after="0"/>
              <w:jc w:val="left"/>
            </w:pPr>
          </w:p>
        </w:tc>
        <w:tc>
          <w:tcPr>
            <w:tcW w:w="0" w:type="auto"/>
            <w:shd w:val="clear" w:color="auto" w:fill="auto"/>
          </w:tcPr>
          <w:p w14:paraId="1E2B9766" w14:textId="77777777" w:rsidR="00367BCF" w:rsidRPr="00B36BE6" w:rsidRDefault="00367BCF" w:rsidP="001B5EA9">
            <w:pPr>
              <w:spacing w:before="0" w:after="0"/>
              <w:jc w:val="left"/>
            </w:pPr>
          </w:p>
        </w:tc>
        <w:tc>
          <w:tcPr>
            <w:tcW w:w="0" w:type="auto"/>
            <w:shd w:val="clear" w:color="auto" w:fill="auto"/>
          </w:tcPr>
          <w:p w14:paraId="095BF129" w14:textId="77777777" w:rsidR="00367BCF" w:rsidRPr="00B36BE6" w:rsidRDefault="00367BCF" w:rsidP="001B5EA9">
            <w:pPr>
              <w:spacing w:before="0" w:after="0"/>
              <w:jc w:val="left"/>
            </w:pPr>
          </w:p>
        </w:tc>
        <w:tc>
          <w:tcPr>
            <w:tcW w:w="0" w:type="auto"/>
            <w:shd w:val="clear" w:color="auto" w:fill="auto"/>
          </w:tcPr>
          <w:p w14:paraId="273F61DA" w14:textId="77777777" w:rsidR="00367BCF" w:rsidRPr="00B36BE6" w:rsidRDefault="00367BCF" w:rsidP="001B5EA9">
            <w:pPr>
              <w:spacing w:before="0" w:after="0"/>
              <w:jc w:val="left"/>
            </w:pPr>
          </w:p>
        </w:tc>
        <w:tc>
          <w:tcPr>
            <w:tcW w:w="0" w:type="auto"/>
          </w:tcPr>
          <w:p w14:paraId="4599A543" w14:textId="77777777" w:rsidR="00367BCF" w:rsidRPr="00B36BE6" w:rsidRDefault="00367BCF" w:rsidP="001B5EA9">
            <w:pPr>
              <w:spacing w:before="0" w:after="0"/>
              <w:jc w:val="left"/>
            </w:pPr>
          </w:p>
        </w:tc>
      </w:tr>
      <w:tr w:rsidR="00367BCF" w:rsidRPr="00B36BE6" w14:paraId="20AE85A3" w14:textId="77777777" w:rsidTr="001B5EA9">
        <w:tc>
          <w:tcPr>
            <w:tcW w:w="0" w:type="auto"/>
          </w:tcPr>
          <w:p w14:paraId="07E6B4EE" w14:textId="77777777" w:rsidR="00367BCF" w:rsidRPr="00B36BE6" w:rsidRDefault="00367BCF" w:rsidP="001B5EA9">
            <w:pPr>
              <w:pStyle w:val="Tabelle"/>
              <w:jc w:val="left"/>
              <w:rPr>
                <w:rStyle w:val="Strong"/>
                <w:rFonts w:ascii="Times New Roman" w:hAnsi="Times New Roman"/>
              </w:rPr>
            </w:pPr>
            <w:r w:rsidRPr="00B36BE6">
              <w:rPr>
                <w:rStyle w:val="Strong"/>
                <w:rFonts w:ascii="Times New Roman" w:hAnsi="Times New Roman"/>
              </w:rPr>
              <w:t>Person/months per participants</w:t>
            </w:r>
          </w:p>
        </w:tc>
        <w:tc>
          <w:tcPr>
            <w:tcW w:w="0" w:type="auto"/>
            <w:shd w:val="clear" w:color="auto" w:fill="auto"/>
          </w:tcPr>
          <w:p w14:paraId="38B7BFEA" w14:textId="77777777" w:rsidR="00367BCF" w:rsidRPr="00B36BE6" w:rsidRDefault="00367BCF" w:rsidP="001B5EA9">
            <w:pPr>
              <w:spacing w:before="0" w:after="0"/>
              <w:jc w:val="left"/>
            </w:pPr>
            <w:r w:rsidRPr="00B36BE6">
              <w:t>Fill in</w:t>
            </w:r>
          </w:p>
        </w:tc>
        <w:tc>
          <w:tcPr>
            <w:tcW w:w="0" w:type="auto"/>
            <w:gridSpan w:val="2"/>
            <w:shd w:val="clear" w:color="auto" w:fill="auto"/>
          </w:tcPr>
          <w:p w14:paraId="7C4A4959" w14:textId="77777777" w:rsidR="00367BCF" w:rsidRPr="00B36BE6" w:rsidRDefault="00367BCF" w:rsidP="001B5EA9">
            <w:pPr>
              <w:spacing w:before="0" w:after="0"/>
              <w:jc w:val="left"/>
            </w:pPr>
            <w:r w:rsidRPr="00B36BE6">
              <w:t>Fill in</w:t>
            </w:r>
          </w:p>
        </w:tc>
        <w:tc>
          <w:tcPr>
            <w:tcW w:w="0" w:type="auto"/>
            <w:shd w:val="clear" w:color="auto" w:fill="auto"/>
          </w:tcPr>
          <w:p w14:paraId="48ECD743" w14:textId="77777777" w:rsidR="00367BCF" w:rsidRPr="00B36BE6" w:rsidRDefault="00367BCF" w:rsidP="001B5EA9">
            <w:pPr>
              <w:spacing w:before="0" w:after="0"/>
              <w:jc w:val="left"/>
            </w:pPr>
            <w:r w:rsidRPr="00B36BE6">
              <w:t>Fill in</w:t>
            </w:r>
          </w:p>
        </w:tc>
        <w:tc>
          <w:tcPr>
            <w:tcW w:w="0" w:type="auto"/>
            <w:gridSpan w:val="2"/>
            <w:shd w:val="clear" w:color="auto" w:fill="auto"/>
          </w:tcPr>
          <w:p w14:paraId="410B0FF7" w14:textId="77777777" w:rsidR="00367BCF" w:rsidRPr="00B36BE6" w:rsidRDefault="00367BCF" w:rsidP="001B5EA9">
            <w:pPr>
              <w:spacing w:before="0" w:after="0"/>
              <w:jc w:val="left"/>
            </w:pPr>
            <w:r w:rsidRPr="00B36BE6">
              <w:t>Fill in</w:t>
            </w:r>
          </w:p>
        </w:tc>
        <w:tc>
          <w:tcPr>
            <w:tcW w:w="0" w:type="auto"/>
            <w:shd w:val="clear" w:color="auto" w:fill="auto"/>
          </w:tcPr>
          <w:p w14:paraId="60703C6A" w14:textId="77777777" w:rsidR="00367BCF" w:rsidRPr="00B36BE6" w:rsidRDefault="00367BCF" w:rsidP="001B5EA9">
            <w:pPr>
              <w:spacing w:before="0" w:after="0"/>
              <w:jc w:val="left"/>
            </w:pPr>
            <w:r w:rsidRPr="00B36BE6">
              <w:t>Fill in</w:t>
            </w:r>
          </w:p>
        </w:tc>
        <w:tc>
          <w:tcPr>
            <w:tcW w:w="0" w:type="auto"/>
            <w:shd w:val="clear" w:color="auto" w:fill="auto"/>
          </w:tcPr>
          <w:p w14:paraId="4CCA8580" w14:textId="77777777" w:rsidR="00367BCF" w:rsidRPr="00B36BE6" w:rsidRDefault="00367BCF" w:rsidP="001B5EA9">
            <w:pPr>
              <w:spacing w:before="0" w:after="0"/>
              <w:jc w:val="left"/>
            </w:pPr>
            <w:r w:rsidRPr="00B36BE6">
              <w:t>Fill in</w:t>
            </w:r>
          </w:p>
        </w:tc>
        <w:tc>
          <w:tcPr>
            <w:tcW w:w="0" w:type="auto"/>
            <w:shd w:val="clear" w:color="auto" w:fill="auto"/>
          </w:tcPr>
          <w:p w14:paraId="107054EC" w14:textId="77777777" w:rsidR="00367BCF" w:rsidRPr="00B36BE6" w:rsidRDefault="00367BCF" w:rsidP="001B5EA9">
            <w:pPr>
              <w:spacing w:before="0" w:after="0"/>
              <w:jc w:val="left"/>
            </w:pPr>
            <w:r w:rsidRPr="00B36BE6">
              <w:t>Fill in</w:t>
            </w:r>
          </w:p>
        </w:tc>
        <w:tc>
          <w:tcPr>
            <w:tcW w:w="0" w:type="auto"/>
          </w:tcPr>
          <w:p w14:paraId="407697E8" w14:textId="77777777" w:rsidR="00367BCF" w:rsidRPr="00B36BE6" w:rsidRDefault="00367BCF" w:rsidP="001B5EA9">
            <w:pPr>
              <w:spacing w:before="0" w:after="0"/>
              <w:jc w:val="left"/>
            </w:pPr>
            <w:r w:rsidRPr="00B36BE6">
              <w:t>Fill in</w:t>
            </w:r>
          </w:p>
        </w:tc>
      </w:tr>
      <w:tr w:rsidR="00367BCF" w:rsidRPr="00B36BE6" w14:paraId="2C9C8015" w14:textId="77777777" w:rsidTr="001B5EA9">
        <w:tc>
          <w:tcPr>
            <w:tcW w:w="0" w:type="auto"/>
          </w:tcPr>
          <w:p w14:paraId="62497656" w14:textId="77777777" w:rsidR="00367BCF" w:rsidRPr="00B36BE6" w:rsidRDefault="00367BCF" w:rsidP="001B5EA9">
            <w:pPr>
              <w:pStyle w:val="Tabelle"/>
              <w:jc w:val="left"/>
              <w:rPr>
                <w:rStyle w:val="Strong"/>
                <w:rFonts w:ascii="Times New Roman" w:hAnsi="Times New Roman"/>
              </w:rPr>
            </w:pPr>
            <w:r w:rsidRPr="00B36BE6">
              <w:rPr>
                <w:rStyle w:val="Strong"/>
                <w:rFonts w:ascii="Times New Roman" w:hAnsi="Times New Roman"/>
              </w:rPr>
              <w:t>Start month</w:t>
            </w:r>
          </w:p>
        </w:tc>
        <w:tc>
          <w:tcPr>
            <w:tcW w:w="0" w:type="auto"/>
            <w:gridSpan w:val="4"/>
            <w:shd w:val="clear" w:color="auto" w:fill="auto"/>
          </w:tcPr>
          <w:p w14:paraId="374D9CF5" w14:textId="6ADB03B5" w:rsidR="00367BCF" w:rsidRPr="00B36BE6" w:rsidRDefault="00367BCF" w:rsidP="001B5EA9">
            <w:pPr>
              <w:spacing w:before="0" w:after="0"/>
              <w:jc w:val="left"/>
            </w:pPr>
            <w:r w:rsidRPr="00B36BE6">
              <w:t>0</w:t>
            </w:r>
          </w:p>
        </w:tc>
        <w:tc>
          <w:tcPr>
            <w:tcW w:w="0" w:type="auto"/>
            <w:gridSpan w:val="2"/>
            <w:shd w:val="clear" w:color="auto" w:fill="auto"/>
          </w:tcPr>
          <w:p w14:paraId="378B2312" w14:textId="77777777" w:rsidR="00367BCF" w:rsidRPr="00B36BE6" w:rsidRDefault="00367BCF" w:rsidP="001B5EA9">
            <w:pPr>
              <w:pStyle w:val="Tabelle"/>
              <w:jc w:val="left"/>
              <w:rPr>
                <w:rFonts w:ascii="Times New Roman" w:hAnsi="Times New Roman" w:cs="Times New Roman"/>
                <w:b/>
              </w:rPr>
            </w:pPr>
            <w:r w:rsidRPr="00B36BE6">
              <w:rPr>
                <w:rFonts w:ascii="Times New Roman" w:hAnsi="Times New Roman" w:cs="Times New Roman"/>
                <w:b/>
              </w:rPr>
              <w:t>End month</w:t>
            </w:r>
          </w:p>
        </w:tc>
        <w:tc>
          <w:tcPr>
            <w:tcW w:w="0" w:type="auto"/>
            <w:gridSpan w:val="4"/>
            <w:shd w:val="clear" w:color="auto" w:fill="auto"/>
          </w:tcPr>
          <w:p w14:paraId="6FCD28A0" w14:textId="6F2A33A8" w:rsidR="00367BCF" w:rsidRPr="00B36BE6" w:rsidRDefault="00367BCF" w:rsidP="001B5EA9">
            <w:pPr>
              <w:spacing w:before="0" w:after="0"/>
              <w:jc w:val="left"/>
            </w:pPr>
            <w:r w:rsidRPr="00B36BE6">
              <w:t>60</w:t>
            </w:r>
          </w:p>
        </w:tc>
      </w:tr>
    </w:tbl>
    <w:p w14:paraId="0AEA6625" w14:textId="77777777" w:rsidR="00367BCF" w:rsidRPr="00B36BE6" w:rsidRDefault="00367BCF" w:rsidP="00367BCF">
      <w:pPr>
        <w:pStyle w:val="Tabelle"/>
        <w:rPr>
          <w:rFonts w:ascii="Times New Roman" w:hAnsi="Times New Roman" w:cs="Times New Roman"/>
        </w:rPr>
      </w:pPr>
    </w:p>
    <w:tbl>
      <w:tblPr>
        <w:tblStyle w:val="TableGrid"/>
        <w:tblW w:w="5000" w:type="pct"/>
        <w:tblLook w:val="04A0" w:firstRow="1" w:lastRow="0" w:firstColumn="1" w:lastColumn="0" w:noHBand="0" w:noVBand="1"/>
      </w:tblPr>
      <w:tblGrid>
        <w:gridCol w:w="9063"/>
      </w:tblGrid>
      <w:tr w:rsidR="00367BCF" w:rsidRPr="00B36BE6" w14:paraId="75D05A3D" w14:textId="77777777" w:rsidTr="009717F3">
        <w:tc>
          <w:tcPr>
            <w:tcW w:w="5000" w:type="pct"/>
          </w:tcPr>
          <w:p w14:paraId="5D5D5BFA" w14:textId="77777777" w:rsidR="00367BCF" w:rsidRPr="00B36BE6" w:rsidRDefault="00367BCF" w:rsidP="006C585A">
            <w:pPr>
              <w:jc w:val="left"/>
              <w:rPr>
                <w:rStyle w:val="Strong"/>
              </w:rPr>
            </w:pPr>
            <w:r w:rsidRPr="00B36BE6">
              <w:rPr>
                <w:rStyle w:val="Strong"/>
              </w:rPr>
              <w:t xml:space="preserve">Objectives </w:t>
            </w:r>
          </w:p>
          <w:p w14:paraId="619E6B0C" w14:textId="77777777" w:rsidR="00367BCF" w:rsidRPr="00B36BE6" w:rsidRDefault="00367BCF" w:rsidP="006C585A">
            <w:pPr>
              <w:jc w:val="left"/>
            </w:pPr>
            <w:r w:rsidRPr="00B36BE6">
              <w:t>This WP will provide an understanding of multimorbidity in existing ICU cohorts through the development of a common data model and data infrastructure for the HEALICS project in close collaboration with the other WPs. The specific objectives are:</w:t>
            </w:r>
          </w:p>
          <w:p w14:paraId="157D9469" w14:textId="77777777" w:rsidR="00367BCF" w:rsidRPr="00B36BE6" w:rsidRDefault="00367BCF" w:rsidP="000208BD">
            <w:pPr>
              <w:pStyle w:val="ListParagraph"/>
              <w:numPr>
                <w:ilvl w:val="0"/>
                <w:numId w:val="47"/>
              </w:numPr>
              <w:jc w:val="left"/>
            </w:pPr>
            <w:r w:rsidRPr="00B36BE6">
              <w:t>To provide detailed information of each participating cohort (</w:t>
            </w:r>
            <w:r w:rsidRPr="00B36BE6">
              <w:rPr>
                <w:color w:val="31849B" w:themeColor="accent5" w:themeShade="BF"/>
              </w:rPr>
              <w:t>data located in Denmark, Finland, the Netherlands</w:t>
            </w:r>
            <w:r w:rsidRPr="00B36BE6">
              <w:t>) with respect to the population included, the data available, the local data model, the mechanism generating the data, and the ability to address specific re-use issues (such as ability to contact the patients or inclusion of patients in clinical trials).</w:t>
            </w:r>
          </w:p>
          <w:p w14:paraId="0DB34CF3" w14:textId="19038EF7" w:rsidR="00367BCF" w:rsidRPr="00B36BE6" w:rsidRDefault="00367BCF" w:rsidP="000208BD">
            <w:pPr>
              <w:pStyle w:val="ListParagraph"/>
              <w:numPr>
                <w:ilvl w:val="0"/>
                <w:numId w:val="47"/>
              </w:numPr>
              <w:jc w:val="left"/>
            </w:pPr>
            <w:r w:rsidRPr="00B36BE6">
              <w:t xml:space="preserve">To develop and apply a common data model with scripts for data validation, description of data, data visualization and data analyses for two studies focusing on the characterization of heterogeneity of ICU patients within and between cohorts. These scripts allow similar data handling and analyses to be performed at multiple sites and results (aggregated data) to be merged when individual-level data cannot be transferred to the data repository for legally or technically reasons. </w:t>
            </w:r>
          </w:p>
          <w:p w14:paraId="1C3D46C3" w14:textId="1EEF2FC3" w:rsidR="00367BCF" w:rsidRPr="00B36BE6" w:rsidRDefault="00367BCF" w:rsidP="000208BD">
            <w:pPr>
              <w:pStyle w:val="ListParagraph"/>
              <w:numPr>
                <w:ilvl w:val="0"/>
                <w:numId w:val="47"/>
              </w:numPr>
              <w:jc w:val="left"/>
            </w:pPr>
            <w:r w:rsidRPr="00B36BE6">
              <w:t>To establish a common HEALICS data platform including a data repository for aggregated and anonymized individual-level data for the existing data and the prospective cohort study.</w:t>
            </w:r>
          </w:p>
        </w:tc>
      </w:tr>
    </w:tbl>
    <w:p w14:paraId="5522C73A" w14:textId="77777777" w:rsidR="00367BCF" w:rsidRPr="00B36BE6" w:rsidRDefault="00367BCF" w:rsidP="00367BCF">
      <w:pPr>
        <w:pStyle w:val="Tabelle"/>
        <w:rPr>
          <w:rFonts w:ascii="Times New Roman" w:hAnsi="Times New Roman" w:cs="Times New Roman"/>
        </w:rPr>
      </w:pPr>
    </w:p>
    <w:tbl>
      <w:tblPr>
        <w:tblStyle w:val="TableGrid"/>
        <w:tblW w:w="0" w:type="auto"/>
        <w:tblLook w:val="04A0" w:firstRow="1" w:lastRow="0" w:firstColumn="1" w:lastColumn="0" w:noHBand="0" w:noVBand="1"/>
      </w:tblPr>
      <w:tblGrid>
        <w:gridCol w:w="9063"/>
      </w:tblGrid>
      <w:tr w:rsidR="00367BCF" w:rsidRPr="00B36BE6" w14:paraId="156336B6" w14:textId="77777777" w:rsidTr="009717F3">
        <w:tc>
          <w:tcPr>
            <w:tcW w:w="9854" w:type="dxa"/>
          </w:tcPr>
          <w:p w14:paraId="2347D6DA" w14:textId="064A5824" w:rsidR="00367BCF" w:rsidRPr="00B36BE6" w:rsidRDefault="00367BCF" w:rsidP="00B527EE">
            <w:pPr>
              <w:jc w:val="left"/>
            </w:pPr>
            <w:r w:rsidRPr="00B36BE6">
              <w:rPr>
                <w:rStyle w:val="Strong"/>
              </w:rPr>
              <w:t>Description of work</w:t>
            </w:r>
            <w:r w:rsidRPr="00B36BE6">
              <w:t xml:space="preserve"> </w:t>
            </w:r>
          </w:p>
          <w:p w14:paraId="20871B4B" w14:textId="045B53EE" w:rsidR="00367BCF" w:rsidRPr="00B36BE6" w:rsidRDefault="00367BCF" w:rsidP="00B527EE">
            <w:pPr>
              <w:jc w:val="left"/>
            </w:pPr>
            <w:r w:rsidRPr="00B36BE6">
              <w:t>The WP2 team will build upon experience from previous EU funded projects and existing data sources to conduct studies describing the heterogeneity of ICU patients through development of a uniform</w:t>
            </w:r>
            <w:r w:rsidR="00EB05CF" w:rsidRPr="00B36BE6">
              <w:t xml:space="preserve">, </w:t>
            </w:r>
            <w:r w:rsidRPr="00B36BE6">
              <w:t>common data model for both existing data and prospective stud</w:t>
            </w:r>
            <w:r w:rsidR="00DB0736" w:rsidRPr="00B36BE6">
              <w:t>ies</w:t>
            </w:r>
            <w:r w:rsidRPr="00B36BE6">
              <w:t xml:space="preserve">. This common data model can be applied locally within each partner of the distributed data network and will provide uniform data management, validation, visualization and aggregation of results. Two studies describing the prevalence and prognosis of multimorbidity will serve as use cases to test the model. Aggregated results can be uploaded and merged within the HEALICS common data platform, </w:t>
            </w:r>
            <w:r w:rsidRPr="00B36BE6">
              <w:lastRenderedPageBreak/>
              <w:t xml:space="preserve">which also allows uploading of raw data and cleaned individual-level data after appropriate deidentification. The data platform and sharing process is illustrated in the </w:t>
            </w:r>
            <w:r w:rsidRPr="00B36BE6">
              <w:rPr>
                <w:color w:val="00B050"/>
              </w:rPr>
              <w:t xml:space="preserve">figure </w:t>
            </w:r>
            <w:r w:rsidR="005F075A" w:rsidRPr="00B36BE6">
              <w:rPr>
                <w:color w:val="00B050"/>
              </w:rPr>
              <w:t>x</w:t>
            </w:r>
            <w:r w:rsidRPr="00B36BE6">
              <w:t>.</w:t>
            </w:r>
          </w:p>
          <w:p w14:paraId="6EBD2B08" w14:textId="691F6206" w:rsidR="00367BCF" w:rsidRPr="00B36BE6" w:rsidRDefault="00367BCF" w:rsidP="00B527EE">
            <w:pPr>
              <w:jc w:val="left"/>
              <w:rPr>
                <w:b/>
              </w:rPr>
            </w:pPr>
            <w:r w:rsidRPr="00B36BE6">
              <w:rPr>
                <w:b/>
              </w:rPr>
              <w:t>Task 2.1: Profiling of existing cohorts (AU)</w:t>
            </w:r>
          </w:p>
          <w:p w14:paraId="65586D44" w14:textId="1946A051" w:rsidR="00B527EE" w:rsidRPr="00B36BE6" w:rsidRDefault="00367BCF" w:rsidP="00B527EE">
            <w:pPr>
              <w:jc w:val="left"/>
            </w:pPr>
            <w:r w:rsidRPr="00B36BE6">
              <w:rPr>
                <w:b/>
              </w:rPr>
              <w:t>Subtask</w:t>
            </w:r>
            <w:r w:rsidR="00867E82" w:rsidRPr="00B36BE6">
              <w:rPr>
                <w:b/>
              </w:rPr>
              <w:t>s</w:t>
            </w:r>
            <w:r w:rsidRPr="00B36BE6">
              <w:rPr>
                <w:b/>
              </w:rPr>
              <w:t xml:space="preserve"> 2.1.1: </w:t>
            </w:r>
            <w:r w:rsidRPr="00B36BE6">
              <w:t>Obtain information about existing cohorts located in Denmark, Finland, and the Netherlands.</w:t>
            </w:r>
          </w:p>
          <w:p w14:paraId="38E966C0" w14:textId="6F3BD49D" w:rsidR="00367BCF" w:rsidRPr="00B36BE6" w:rsidRDefault="00367BCF" w:rsidP="00B527EE">
            <w:pPr>
              <w:jc w:val="left"/>
            </w:pPr>
            <w:r w:rsidRPr="00B36BE6">
              <w:rPr>
                <w:b/>
              </w:rPr>
              <w:t xml:space="preserve">Subtasks 2.1.2: </w:t>
            </w:r>
            <w:r w:rsidRPr="00B36BE6">
              <w:t>Examine the ability to enrich data by linking data to local/national registries and biobanks and to re-use data to contact the patients or to include patients in clinical trials.</w:t>
            </w:r>
          </w:p>
          <w:p w14:paraId="6D17A5B8" w14:textId="77777777" w:rsidR="00367BCF" w:rsidRPr="00B36BE6" w:rsidRDefault="00367BCF" w:rsidP="00B527EE">
            <w:pPr>
              <w:jc w:val="left"/>
            </w:pPr>
            <w:r w:rsidRPr="00B36BE6">
              <w:rPr>
                <w:b/>
              </w:rPr>
              <w:t xml:space="preserve">Subtask 2.1.3: </w:t>
            </w:r>
            <w:r w:rsidRPr="00B36BE6">
              <w:t>Report the description of the HEALICS cohort of existing data.</w:t>
            </w:r>
          </w:p>
          <w:p w14:paraId="3F3D791B" w14:textId="4EF80646" w:rsidR="00367BCF" w:rsidRPr="00B36BE6" w:rsidRDefault="00367BCF" w:rsidP="00B527EE">
            <w:pPr>
              <w:jc w:val="left"/>
            </w:pPr>
            <w:r w:rsidRPr="00B36BE6">
              <w:rPr>
                <w:b/>
              </w:rPr>
              <w:t xml:space="preserve">Approach: </w:t>
            </w:r>
            <w:r w:rsidRPr="00B36BE6">
              <w:t xml:space="preserve">A survey will be used to secure uniform gathering of information from the relevant HEALICS consortium partners </w:t>
            </w:r>
            <w:r w:rsidR="005D3126" w:rsidRPr="00B36BE6">
              <w:t>with</w:t>
            </w:r>
            <w:r w:rsidRPr="00B36BE6">
              <w:t xml:space="preserve"> existing cohorts in Denmark, Finland, and the Netherlands. Information will include study period, context (type of ICU), the detail in the data available, the local data model, the coding scheme, the availability of free text records, and internal data quality standards and verification. The ability to re-use data will be examined. Each partner will be asked to provide a full description of the data. </w:t>
            </w:r>
          </w:p>
          <w:p w14:paraId="142EDC20" w14:textId="77777777" w:rsidR="00367BCF" w:rsidRPr="00B36BE6" w:rsidRDefault="00367BCF" w:rsidP="00B527EE">
            <w:pPr>
              <w:jc w:val="left"/>
              <w:rPr>
                <w:b/>
              </w:rPr>
            </w:pPr>
            <w:r w:rsidRPr="00B36BE6">
              <w:rPr>
                <w:b/>
              </w:rPr>
              <w:t>Task 2.2: Development and application of common data model (AU)</w:t>
            </w:r>
          </w:p>
          <w:p w14:paraId="64BF6CD2" w14:textId="548703B2" w:rsidR="00367BCF" w:rsidRPr="00B36BE6" w:rsidRDefault="00367BCF" w:rsidP="00B527EE">
            <w:pPr>
              <w:autoSpaceDE w:val="0"/>
              <w:autoSpaceDN w:val="0"/>
              <w:spacing w:before="0" w:after="0"/>
              <w:jc w:val="left"/>
            </w:pPr>
            <w:r w:rsidRPr="00B36BE6">
              <w:rPr>
                <w:b/>
              </w:rPr>
              <w:t xml:space="preserve">Subtasks 2.2.1: </w:t>
            </w:r>
            <w:r w:rsidRPr="00B36BE6">
              <w:t>To develop a common data model to be used throughout the HEALICS Platform architecture to represent queries and result sets for aggregate and patient-level data based on core variables identified in task 2.1.</w:t>
            </w:r>
          </w:p>
          <w:p w14:paraId="1EBEB325" w14:textId="39F7DFB8" w:rsidR="00367BCF" w:rsidRPr="00B36BE6" w:rsidRDefault="00367BCF" w:rsidP="00B527EE">
            <w:pPr>
              <w:jc w:val="left"/>
            </w:pPr>
            <w:r w:rsidRPr="00B36BE6">
              <w:rPr>
                <w:b/>
              </w:rPr>
              <w:t xml:space="preserve">Subtasks 2.2.2: </w:t>
            </w:r>
            <w:r w:rsidRPr="00B36BE6">
              <w:t xml:space="preserve">Development of scripts for local data cleaning, mapping, validation, </w:t>
            </w:r>
            <w:r w:rsidR="002829B3" w:rsidRPr="00B36BE6">
              <w:t xml:space="preserve">as well as </w:t>
            </w:r>
            <w:r w:rsidRPr="00B36BE6">
              <w:t>data description, visualization, and analys</w:t>
            </w:r>
            <w:r w:rsidR="002829B3" w:rsidRPr="00B36BE6">
              <w:t>is</w:t>
            </w:r>
            <w:r w:rsidRPr="00B36BE6">
              <w:t xml:space="preserve">. </w:t>
            </w:r>
          </w:p>
          <w:p w14:paraId="14EB59C7" w14:textId="77777777" w:rsidR="00367BCF" w:rsidRPr="00B36BE6" w:rsidRDefault="00367BCF" w:rsidP="00B527EE">
            <w:pPr>
              <w:jc w:val="left"/>
            </w:pPr>
            <w:r w:rsidRPr="00B36BE6">
              <w:rPr>
                <w:b/>
              </w:rPr>
              <w:t xml:space="preserve">Subtasks 2.2.3: </w:t>
            </w:r>
            <w:r w:rsidRPr="00B36BE6">
              <w:t xml:space="preserve">Implementation of the scripts in local data to generate aggregated data, which are merged at the HEALICS common data platform (Task 2.3). </w:t>
            </w:r>
          </w:p>
          <w:p w14:paraId="23DFD7C6" w14:textId="77777777" w:rsidR="00367BCF" w:rsidRPr="00B36BE6" w:rsidRDefault="00367BCF" w:rsidP="00B527EE">
            <w:pPr>
              <w:jc w:val="left"/>
            </w:pPr>
            <w:r w:rsidRPr="00B36BE6">
              <w:rPr>
                <w:b/>
              </w:rPr>
              <w:t>Subtasks 2.2.4:</w:t>
            </w:r>
            <w:r w:rsidRPr="00B36BE6">
              <w:t xml:space="preserve"> Test of the common data model by use cases including two studies examining the heterogeneity of prevalence and prognosis of multimorbidity.</w:t>
            </w:r>
          </w:p>
          <w:p w14:paraId="5D658E69" w14:textId="77777777" w:rsidR="00367BCF" w:rsidRPr="00B36BE6" w:rsidRDefault="00367BCF" w:rsidP="00B527EE">
            <w:pPr>
              <w:jc w:val="left"/>
            </w:pPr>
            <w:r w:rsidRPr="00B36BE6">
              <w:rPr>
                <w:b/>
              </w:rPr>
              <w:t xml:space="preserve">Approach: </w:t>
            </w:r>
            <w:r w:rsidRPr="00B36BE6">
              <w:t xml:space="preserve">Based on core variables identified in task 2.1, a common data model will be developed and described to form a distributed data network. Scripts will be developed in existing software or in an open-source language for implementation within each site and tested by two use cases with the aim to describe the heterogeneity of multimorbidity within and between included cohorts. </w:t>
            </w:r>
          </w:p>
          <w:p w14:paraId="251985C6" w14:textId="77777777" w:rsidR="00367BCF" w:rsidRPr="00B36BE6" w:rsidRDefault="00367BCF" w:rsidP="00B527EE">
            <w:pPr>
              <w:jc w:val="left"/>
              <w:rPr>
                <w:b/>
              </w:rPr>
            </w:pPr>
            <w:r w:rsidRPr="00B36BE6">
              <w:rPr>
                <w:b/>
              </w:rPr>
              <w:t>Task 2.3: Establishment of common HEALICS data platform (</w:t>
            </w:r>
            <w:proofErr w:type="spellStart"/>
            <w:r w:rsidRPr="00B36BE6">
              <w:rPr>
                <w:b/>
              </w:rPr>
              <w:t>Enversion</w:t>
            </w:r>
            <w:proofErr w:type="spellEnd"/>
            <w:r w:rsidRPr="00B36BE6">
              <w:rPr>
                <w:b/>
              </w:rPr>
              <w:t>)</w:t>
            </w:r>
          </w:p>
          <w:p w14:paraId="5F2DB533" w14:textId="77777777" w:rsidR="00367BCF" w:rsidRPr="00B36BE6" w:rsidRDefault="00367BCF" w:rsidP="00B527EE">
            <w:pPr>
              <w:jc w:val="left"/>
            </w:pPr>
            <w:r w:rsidRPr="00B36BE6">
              <w:rPr>
                <w:b/>
              </w:rPr>
              <w:t xml:space="preserve">Subtasks 2.3.1: </w:t>
            </w:r>
            <w:r w:rsidRPr="00B36BE6">
              <w:t>Development of the HEALICS common data platform providing the technical infrastructure for secure, cross-project data exchange across up to 30 ICUs in 6 countries.</w:t>
            </w:r>
          </w:p>
          <w:p w14:paraId="778D4F2C" w14:textId="77777777" w:rsidR="00367BCF" w:rsidRPr="00B36BE6" w:rsidRDefault="00367BCF" w:rsidP="00B527EE">
            <w:pPr>
              <w:jc w:val="left"/>
            </w:pPr>
            <w:r w:rsidRPr="00B36BE6">
              <w:rPr>
                <w:b/>
              </w:rPr>
              <w:t xml:space="preserve">Subtask 2.3.2: </w:t>
            </w:r>
            <w:r w:rsidRPr="00B36BE6">
              <w:t>Development and implementation of scripts for deidentification of individual-level data.</w:t>
            </w:r>
          </w:p>
          <w:p w14:paraId="03234F89" w14:textId="77777777" w:rsidR="00367BCF" w:rsidRPr="00B36BE6" w:rsidRDefault="00367BCF" w:rsidP="00B527EE">
            <w:pPr>
              <w:spacing w:before="0" w:after="0"/>
              <w:jc w:val="left"/>
            </w:pPr>
            <w:r w:rsidRPr="00B36BE6">
              <w:rPr>
                <w:b/>
              </w:rPr>
              <w:t xml:space="preserve">Subtask 2.3.3: </w:t>
            </w:r>
            <w:r w:rsidRPr="00B36BE6">
              <w:t>To define the different types of users of the HEALICS Platform, the levels of access for each type of user, and the procedures and safeguards to handle permissions.</w:t>
            </w:r>
          </w:p>
          <w:p w14:paraId="7CAEFAAE" w14:textId="77777777" w:rsidR="00367BCF" w:rsidRPr="00B36BE6" w:rsidRDefault="00367BCF" w:rsidP="00B527EE">
            <w:pPr>
              <w:autoSpaceDE w:val="0"/>
              <w:autoSpaceDN w:val="0"/>
              <w:spacing w:before="0" w:after="0"/>
              <w:jc w:val="left"/>
            </w:pPr>
            <w:r w:rsidRPr="00B36BE6">
              <w:rPr>
                <w:b/>
              </w:rPr>
              <w:t xml:space="preserve">Subtask 2.3.4: </w:t>
            </w:r>
            <w:r w:rsidRPr="00B36BE6">
              <w:t>To create a development environment for the Platform ecosystem, enabling the creation of software such as the clinical information browser, the evolving biomedical knowledge bases and the Private Remote Research Environments.</w:t>
            </w:r>
          </w:p>
          <w:p w14:paraId="689774A8" w14:textId="67669250" w:rsidR="00367BCF" w:rsidRPr="00B36BE6" w:rsidRDefault="00367BCF" w:rsidP="00B527EE">
            <w:pPr>
              <w:jc w:val="left"/>
            </w:pPr>
            <w:r w:rsidRPr="00B36BE6">
              <w:rPr>
                <w:b/>
              </w:rPr>
              <w:t xml:space="preserve">Approach: </w:t>
            </w:r>
            <w:r w:rsidRPr="00B36BE6">
              <w:t xml:space="preserve">The HEALICS common data platform will allow all HEALICS consortium partners to share and work on aggregated and/or anonymized individual-level data. The platform will be developed in accordance with the Finable, </w:t>
            </w:r>
            <w:r w:rsidR="005F075A" w:rsidRPr="00B36BE6">
              <w:t>Accessible</w:t>
            </w:r>
            <w:r w:rsidRPr="00B36BE6">
              <w:t xml:space="preserve">, Interoperable, </w:t>
            </w:r>
            <w:r w:rsidR="005F075A" w:rsidRPr="00B36BE6">
              <w:t>Reusable</w:t>
            </w:r>
            <w:r w:rsidR="00D96204" w:rsidRPr="00B36BE6">
              <w:t xml:space="preserve"> (FAIR) data </w:t>
            </w:r>
            <w:r w:rsidR="00D96204" w:rsidRPr="00B36BE6">
              <w:lastRenderedPageBreak/>
              <w:t>principal</w:t>
            </w:r>
            <w:r w:rsidRPr="00B36BE6">
              <w:t xml:space="preserve"> and in accordance with the General Data Protection Regulation. The platform will be able to receive structured data from electronic medical record systems, such as the EPIC.</w:t>
            </w:r>
          </w:p>
        </w:tc>
      </w:tr>
    </w:tbl>
    <w:p w14:paraId="1A36AA41" w14:textId="77777777" w:rsidR="00367BCF" w:rsidRPr="00B36BE6" w:rsidRDefault="00367BCF" w:rsidP="00367BCF">
      <w:pPr>
        <w:pStyle w:val="Tabelle"/>
        <w:rPr>
          <w:rFonts w:ascii="Times New Roman" w:hAnsi="Times New Roman" w:cs="Times New Roman"/>
        </w:rPr>
      </w:pPr>
    </w:p>
    <w:tbl>
      <w:tblPr>
        <w:tblStyle w:val="TableGrid"/>
        <w:tblW w:w="0" w:type="auto"/>
        <w:tblLook w:val="04A0" w:firstRow="1" w:lastRow="0" w:firstColumn="1" w:lastColumn="0" w:noHBand="0" w:noVBand="1"/>
      </w:tblPr>
      <w:tblGrid>
        <w:gridCol w:w="9063"/>
      </w:tblGrid>
      <w:tr w:rsidR="00367BCF" w:rsidRPr="00B36BE6" w14:paraId="2F7A3CA0" w14:textId="77777777" w:rsidTr="009717F3">
        <w:tc>
          <w:tcPr>
            <w:tcW w:w="9063" w:type="dxa"/>
          </w:tcPr>
          <w:p w14:paraId="3E2E33B0" w14:textId="77777777" w:rsidR="00367BCF" w:rsidRPr="00B36BE6" w:rsidRDefault="00367BCF" w:rsidP="009717F3">
            <w:pPr>
              <w:jc w:val="left"/>
            </w:pPr>
            <w:r w:rsidRPr="00B36BE6">
              <w:rPr>
                <w:rStyle w:val="Strong"/>
              </w:rPr>
              <w:t>Deliverables</w:t>
            </w:r>
            <w:r w:rsidRPr="00B36BE6">
              <w:t xml:space="preserve"> (brief description and month of delivery)</w:t>
            </w:r>
          </w:p>
          <w:p w14:paraId="0D81C9FF" w14:textId="7709B91F" w:rsidR="00367BCF" w:rsidRPr="00B36BE6" w:rsidRDefault="00367BCF" w:rsidP="009717F3">
            <w:pPr>
              <w:tabs>
                <w:tab w:val="left" w:pos="993"/>
              </w:tabs>
              <w:jc w:val="left"/>
            </w:pPr>
            <w:r w:rsidRPr="00B36BE6">
              <w:rPr>
                <w:b/>
              </w:rPr>
              <w:t>D2.1</w:t>
            </w:r>
            <w:r w:rsidR="00A35DE7" w:rsidRPr="00B36BE6">
              <w:t xml:space="preserve"> </w:t>
            </w:r>
            <w:r w:rsidRPr="00B36BE6">
              <w:t>Profiling of existing cohorts</w:t>
            </w:r>
            <w:r w:rsidRPr="00B36BE6">
              <w:rPr>
                <w:b/>
              </w:rPr>
              <w:t xml:space="preserve"> </w:t>
            </w:r>
            <w:r w:rsidR="00A35DE7" w:rsidRPr="00B36BE6">
              <w:t>(M</w:t>
            </w:r>
            <w:r w:rsidRPr="00B36BE6">
              <w:t>12)</w:t>
            </w:r>
          </w:p>
          <w:p w14:paraId="472EF40F" w14:textId="37E887FE" w:rsidR="00367BCF" w:rsidRPr="00B36BE6" w:rsidRDefault="00367BCF" w:rsidP="009717F3">
            <w:pPr>
              <w:tabs>
                <w:tab w:val="left" w:pos="993"/>
              </w:tabs>
              <w:jc w:val="left"/>
            </w:pPr>
            <w:r w:rsidRPr="00B36BE6">
              <w:rPr>
                <w:b/>
              </w:rPr>
              <w:t>D</w:t>
            </w:r>
            <w:r w:rsidR="00A35DE7" w:rsidRPr="00B36BE6">
              <w:rPr>
                <w:b/>
              </w:rPr>
              <w:t>2.2</w:t>
            </w:r>
            <w:r w:rsidR="00A35DE7" w:rsidRPr="00B36BE6">
              <w:t xml:space="preserve"> </w:t>
            </w:r>
            <w:r w:rsidRPr="00B36BE6">
              <w:t>Common data model</w:t>
            </w:r>
            <w:r w:rsidR="00A35DE7" w:rsidRPr="00B36BE6">
              <w:t xml:space="preserve"> (M</w:t>
            </w:r>
            <w:r w:rsidRPr="00B36BE6">
              <w:t>24)</w:t>
            </w:r>
          </w:p>
          <w:p w14:paraId="6F55B4AB" w14:textId="5480B71B" w:rsidR="00367BCF" w:rsidRPr="00B36BE6" w:rsidRDefault="00367BCF" w:rsidP="009717F3">
            <w:pPr>
              <w:tabs>
                <w:tab w:val="left" w:pos="993"/>
              </w:tabs>
              <w:jc w:val="left"/>
            </w:pPr>
            <w:r w:rsidRPr="00B36BE6">
              <w:rPr>
                <w:b/>
                <w:color w:val="31849B" w:themeColor="accent5" w:themeShade="BF"/>
              </w:rPr>
              <w:t>D2.2.4</w:t>
            </w:r>
            <w:r w:rsidR="00A35DE7" w:rsidRPr="00B36BE6">
              <w:t xml:space="preserve"> </w:t>
            </w:r>
            <w:r w:rsidRPr="00B36BE6">
              <w:t>Final application in</w:t>
            </w:r>
            <w:r w:rsidR="00A35DE7" w:rsidRPr="00B36BE6">
              <w:t xml:space="preserve"> use cases (M</w:t>
            </w:r>
            <w:r w:rsidRPr="00B36BE6">
              <w:t>60)</w:t>
            </w:r>
          </w:p>
          <w:p w14:paraId="4601006D" w14:textId="5AB99A41" w:rsidR="00367BCF" w:rsidRPr="00B36BE6" w:rsidRDefault="00367BCF" w:rsidP="009717F3">
            <w:pPr>
              <w:tabs>
                <w:tab w:val="left" w:pos="993"/>
              </w:tabs>
              <w:jc w:val="left"/>
            </w:pPr>
            <w:r w:rsidRPr="00B36BE6">
              <w:rPr>
                <w:b/>
              </w:rPr>
              <w:t>D2.3</w:t>
            </w:r>
            <w:r w:rsidR="00A35DE7" w:rsidRPr="00B36BE6">
              <w:t xml:space="preserve"> </w:t>
            </w:r>
            <w:r w:rsidRPr="00B36BE6">
              <w:t>HEALICS comm</w:t>
            </w:r>
            <w:r w:rsidR="00A35DE7" w:rsidRPr="00B36BE6">
              <w:t>on data platform (M</w:t>
            </w:r>
            <w:r w:rsidRPr="00B36BE6">
              <w:t>36)</w:t>
            </w:r>
          </w:p>
        </w:tc>
      </w:tr>
    </w:tbl>
    <w:p w14:paraId="6B568A6A" w14:textId="314178A7" w:rsidR="00367BCF" w:rsidRPr="00B36BE6" w:rsidRDefault="00367BCF" w:rsidP="00367BCF">
      <w:pPr>
        <w:rPr>
          <w:highlight w:val="cyan"/>
        </w:rPr>
      </w:pPr>
    </w:p>
    <w:tbl>
      <w:tblPr>
        <w:tblStyle w:val="TableGrid"/>
        <w:tblW w:w="5000" w:type="pct"/>
        <w:tblLook w:val="04A0" w:firstRow="1" w:lastRow="0" w:firstColumn="1" w:lastColumn="0" w:noHBand="0" w:noVBand="1"/>
      </w:tblPr>
      <w:tblGrid>
        <w:gridCol w:w="650"/>
        <w:gridCol w:w="2015"/>
        <w:gridCol w:w="656"/>
        <w:gridCol w:w="1268"/>
        <w:gridCol w:w="1221"/>
        <w:gridCol w:w="1549"/>
        <w:gridCol w:w="693"/>
        <w:gridCol w:w="1011"/>
      </w:tblGrid>
      <w:tr w:rsidR="00367BCF" w:rsidRPr="00B36BE6" w14:paraId="39CBBF02" w14:textId="77777777" w:rsidTr="009717F3">
        <w:tc>
          <w:tcPr>
            <w:tcW w:w="432" w:type="pct"/>
          </w:tcPr>
          <w:p w14:paraId="7208F5B9" w14:textId="44206C7A" w:rsidR="00367BCF" w:rsidRPr="00B36BE6" w:rsidRDefault="00A35DE7" w:rsidP="009717F3">
            <w:pPr>
              <w:pStyle w:val="Tabelle"/>
              <w:jc w:val="left"/>
              <w:rPr>
                <w:rStyle w:val="Strong"/>
                <w:rFonts w:ascii="Times New Roman" w:hAnsi="Times New Roman"/>
              </w:rPr>
            </w:pPr>
            <w:r w:rsidRPr="00B36BE6">
              <w:rPr>
                <w:rStyle w:val="Strong"/>
                <w:rFonts w:ascii="Times New Roman" w:hAnsi="Times New Roman"/>
              </w:rPr>
              <w:t>Del. n</w:t>
            </w:r>
            <w:r w:rsidR="00367BCF" w:rsidRPr="00B36BE6">
              <w:rPr>
                <w:rStyle w:val="Strong"/>
                <w:rFonts w:ascii="Times New Roman" w:hAnsi="Times New Roman"/>
              </w:rPr>
              <w:t>o.</w:t>
            </w:r>
          </w:p>
        </w:tc>
        <w:tc>
          <w:tcPr>
            <w:tcW w:w="1283" w:type="pct"/>
          </w:tcPr>
          <w:p w14:paraId="5CC7A5BA" w14:textId="77777777" w:rsidR="00367BCF" w:rsidRPr="00B36BE6" w:rsidRDefault="00367BCF" w:rsidP="009717F3">
            <w:pPr>
              <w:pStyle w:val="Tabelle"/>
              <w:jc w:val="left"/>
              <w:rPr>
                <w:rStyle w:val="Strong"/>
                <w:rFonts w:ascii="Times New Roman" w:hAnsi="Times New Roman"/>
              </w:rPr>
            </w:pPr>
            <w:r w:rsidRPr="00B36BE6">
              <w:rPr>
                <w:rStyle w:val="Strong"/>
                <w:rFonts w:ascii="Times New Roman" w:hAnsi="Times New Roman"/>
              </w:rPr>
              <w:t>Deliverable name</w:t>
            </w:r>
          </w:p>
        </w:tc>
        <w:tc>
          <w:tcPr>
            <w:tcW w:w="384" w:type="pct"/>
          </w:tcPr>
          <w:p w14:paraId="722DC395" w14:textId="77777777" w:rsidR="00367BCF" w:rsidRPr="00B36BE6" w:rsidRDefault="00367BCF" w:rsidP="009717F3">
            <w:pPr>
              <w:pStyle w:val="Tabelle"/>
              <w:jc w:val="left"/>
              <w:rPr>
                <w:rStyle w:val="Strong"/>
                <w:rFonts w:ascii="Times New Roman" w:hAnsi="Times New Roman"/>
              </w:rPr>
            </w:pPr>
            <w:r w:rsidRPr="00B36BE6">
              <w:rPr>
                <w:rStyle w:val="Strong"/>
                <w:rFonts w:ascii="Times New Roman" w:hAnsi="Times New Roman"/>
              </w:rPr>
              <w:t>WP no.</w:t>
            </w:r>
          </w:p>
        </w:tc>
        <w:tc>
          <w:tcPr>
            <w:tcW w:w="625" w:type="pct"/>
          </w:tcPr>
          <w:p w14:paraId="60B5245C" w14:textId="77777777" w:rsidR="00367BCF" w:rsidRPr="00B36BE6" w:rsidRDefault="00367BCF" w:rsidP="009717F3">
            <w:pPr>
              <w:pStyle w:val="Tabelle"/>
              <w:jc w:val="left"/>
              <w:rPr>
                <w:rStyle w:val="Strong"/>
                <w:rFonts w:ascii="Times New Roman" w:hAnsi="Times New Roman"/>
              </w:rPr>
            </w:pPr>
            <w:r w:rsidRPr="00B36BE6">
              <w:rPr>
                <w:rStyle w:val="Strong"/>
                <w:rFonts w:ascii="Times New Roman" w:hAnsi="Times New Roman"/>
              </w:rPr>
              <w:t>Short name of lead participant</w:t>
            </w:r>
          </w:p>
        </w:tc>
        <w:tc>
          <w:tcPr>
            <w:tcW w:w="361" w:type="pct"/>
          </w:tcPr>
          <w:p w14:paraId="2040D9BB" w14:textId="77777777" w:rsidR="00367BCF" w:rsidRPr="00B36BE6" w:rsidRDefault="00367BCF" w:rsidP="009717F3">
            <w:pPr>
              <w:pStyle w:val="Tabelle"/>
              <w:jc w:val="left"/>
              <w:rPr>
                <w:rStyle w:val="Strong"/>
                <w:rFonts w:ascii="Times New Roman" w:hAnsi="Times New Roman"/>
              </w:rPr>
            </w:pPr>
            <w:r w:rsidRPr="00B36BE6">
              <w:rPr>
                <w:rStyle w:val="Strong"/>
                <w:rFonts w:ascii="Times New Roman" w:hAnsi="Times New Roman"/>
              </w:rPr>
              <w:t>Type</w:t>
            </w:r>
            <w:r w:rsidRPr="00B36BE6">
              <w:rPr>
                <w:rStyle w:val="Strong"/>
                <w:rFonts w:ascii="Times New Roman" w:hAnsi="Times New Roman"/>
                <w:vertAlign w:val="superscript"/>
              </w:rPr>
              <w:t>1</w:t>
            </w:r>
          </w:p>
        </w:tc>
        <w:tc>
          <w:tcPr>
            <w:tcW w:w="793" w:type="pct"/>
          </w:tcPr>
          <w:p w14:paraId="72ED9B85" w14:textId="77777777" w:rsidR="00367BCF" w:rsidRPr="00B36BE6" w:rsidRDefault="00367BCF" w:rsidP="009717F3">
            <w:pPr>
              <w:pStyle w:val="Tabelle"/>
              <w:jc w:val="left"/>
              <w:rPr>
                <w:rStyle w:val="Strong"/>
                <w:rFonts w:ascii="Times New Roman" w:hAnsi="Times New Roman"/>
              </w:rPr>
            </w:pPr>
            <w:r w:rsidRPr="00B36BE6">
              <w:rPr>
                <w:rStyle w:val="Strong"/>
                <w:rFonts w:ascii="Times New Roman" w:hAnsi="Times New Roman"/>
              </w:rPr>
              <w:t>Dissemination level</w:t>
            </w:r>
            <w:r w:rsidRPr="00B36BE6">
              <w:rPr>
                <w:rStyle w:val="Strong"/>
                <w:rFonts w:ascii="Times New Roman" w:hAnsi="Times New Roman"/>
                <w:vertAlign w:val="superscript"/>
              </w:rPr>
              <w:t>2</w:t>
            </w:r>
          </w:p>
        </w:tc>
        <w:tc>
          <w:tcPr>
            <w:tcW w:w="564" w:type="pct"/>
          </w:tcPr>
          <w:p w14:paraId="20742D30" w14:textId="77777777" w:rsidR="00367BCF" w:rsidRPr="00B36BE6" w:rsidRDefault="00367BCF" w:rsidP="009717F3">
            <w:pPr>
              <w:pStyle w:val="Tabelle"/>
              <w:jc w:val="left"/>
              <w:rPr>
                <w:rStyle w:val="Strong"/>
                <w:rFonts w:ascii="Times New Roman" w:hAnsi="Times New Roman"/>
              </w:rPr>
            </w:pPr>
            <w:r w:rsidRPr="00B36BE6">
              <w:rPr>
                <w:rStyle w:val="Strong"/>
                <w:rFonts w:ascii="Times New Roman" w:hAnsi="Times New Roman"/>
              </w:rPr>
              <w:t>Start Date</w:t>
            </w:r>
          </w:p>
        </w:tc>
        <w:tc>
          <w:tcPr>
            <w:tcW w:w="558" w:type="pct"/>
          </w:tcPr>
          <w:p w14:paraId="23F64542" w14:textId="77777777" w:rsidR="00367BCF" w:rsidRPr="00B36BE6" w:rsidRDefault="00367BCF" w:rsidP="009717F3">
            <w:pPr>
              <w:pStyle w:val="Tabelle"/>
              <w:jc w:val="left"/>
              <w:rPr>
                <w:rStyle w:val="Strong"/>
                <w:rFonts w:ascii="Times New Roman" w:hAnsi="Times New Roman"/>
              </w:rPr>
            </w:pPr>
            <w:r w:rsidRPr="00B36BE6">
              <w:rPr>
                <w:rStyle w:val="Strong"/>
                <w:rFonts w:ascii="Times New Roman" w:hAnsi="Times New Roman"/>
              </w:rPr>
              <w:t xml:space="preserve">Delivery date </w:t>
            </w:r>
            <w:r w:rsidRPr="00B36BE6">
              <w:rPr>
                <w:rStyle w:val="Strong"/>
                <w:rFonts w:ascii="Times New Roman" w:hAnsi="Times New Roman"/>
                <w:vertAlign w:val="superscript"/>
              </w:rPr>
              <w:t>3</w:t>
            </w:r>
          </w:p>
        </w:tc>
      </w:tr>
      <w:tr w:rsidR="00367BCF" w:rsidRPr="00B36BE6" w14:paraId="677258B6" w14:textId="77777777" w:rsidTr="009717F3">
        <w:tc>
          <w:tcPr>
            <w:tcW w:w="432" w:type="pct"/>
          </w:tcPr>
          <w:p w14:paraId="586B74E2"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D2.1</w:t>
            </w:r>
          </w:p>
        </w:tc>
        <w:tc>
          <w:tcPr>
            <w:tcW w:w="1283" w:type="pct"/>
          </w:tcPr>
          <w:p w14:paraId="2D6FF50B" w14:textId="77777777" w:rsidR="00367BCF" w:rsidRPr="00B36BE6" w:rsidRDefault="00367BCF" w:rsidP="009717F3">
            <w:pPr>
              <w:pStyle w:val="Tabelle"/>
              <w:jc w:val="left"/>
              <w:rPr>
                <w:rFonts w:ascii="Times New Roman" w:hAnsi="Times New Roman" w:cs="Times New Roman"/>
              </w:rPr>
            </w:pPr>
            <w:commentRangeStart w:id="49"/>
            <w:r w:rsidRPr="00B36BE6">
              <w:rPr>
                <w:rFonts w:ascii="Times New Roman" w:hAnsi="Times New Roman" w:cs="Times New Roman"/>
              </w:rPr>
              <w:t xml:space="preserve">Profiling of existing cohorts </w:t>
            </w:r>
            <w:commentRangeEnd w:id="49"/>
            <w:r w:rsidR="00EF24E0">
              <w:rPr>
                <w:rStyle w:val="CommentReference"/>
                <w:rFonts w:ascii="Times New Roman" w:eastAsia="Times New Roman" w:hAnsi="Times New Roman"/>
                <w:szCs w:val="20"/>
                <w:lang w:eastAsia="en-US"/>
              </w:rPr>
              <w:commentReference w:id="49"/>
            </w:r>
          </w:p>
        </w:tc>
        <w:tc>
          <w:tcPr>
            <w:tcW w:w="384" w:type="pct"/>
          </w:tcPr>
          <w:p w14:paraId="3B1872E6"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WP2</w:t>
            </w:r>
          </w:p>
        </w:tc>
        <w:tc>
          <w:tcPr>
            <w:tcW w:w="625" w:type="pct"/>
          </w:tcPr>
          <w:p w14:paraId="33FCBB78"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AU (CFC)</w:t>
            </w:r>
          </w:p>
        </w:tc>
        <w:tc>
          <w:tcPr>
            <w:tcW w:w="361" w:type="pct"/>
          </w:tcPr>
          <w:p w14:paraId="01B0C33D"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R</w:t>
            </w:r>
          </w:p>
        </w:tc>
        <w:tc>
          <w:tcPr>
            <w:tcW w:w="793" w:type="pct"/>
          </w:tcPr>
          <w:p w14:paraId="753EAA10"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PU</w:t>
            </w:r>
          </w:p>
        </w:tc>
        <w:tc>
          <w:tcPr>
            <w:tcW w:w="564" w:type="pct"/>
          </w:tcPr>
          <w:p w14:paraId="000F1CC8"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M0</w:t>
            </w:r>
          </w:p>
        </w:tc>
        <w:tc>
          <w:tcPr>
            <w:tcW w:w="558" w:type="pct"/>
          </w:tcPr>
          <w:p w14:paraId="5ECFDD86"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M12</w:t>
            </w:r>
          </w:p>
        </w:tc>
      </w:tr>
      <w:tr w:rsidR="00367BCF" w:rsidRPr="00B36BE6" w14:paraId="04B79E6F" w14:textId="77777777" w:rsidTr="009717F3">
        <w:tc>
          <w:tcPr>
            <w:tcW w:w="432" w:type="pct"/>
          </w:tcPr>
          <w:p w14:paraId="28C22F56"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D2.2</w:t>
            </w:r>
          </w:p>
        </w:tc>
        <w:tc>
          <w:tcPr>
            <w:tcW w:w="1283" w:type="pct"/>
          </w:tcPr>
          <w:p w14:paraId="3C9EBB54"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Common data model</w:t>
            </w:r>
          </w:p>
        </w:tc>
        <w:tc>
          <w:tcPr>
            <w:tcW w:w="384" w:type="pct"/>
          </w:tcPr>
          <w:p w14:paraId="30854B20"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WP2</w:t>
            </w:r>
          </w:p>
        </w:tc>
        <w:tc>
          <w:tcPr>
            <w:tcW w:w="625" w:type="pct"/>
          </w:tcPr>
          <w:p w14:paraId="049FDAA7"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AU (LP)</w:t>
            </w:r>
          </w:p>
        </w:tc>
        <w:tc>
          <w:tcPr>
            <w:tcW w:w="361" w:type="pct"/>
          </w:tcPr>
          <w:p w14:paraId="0393EBD9"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R+OTHER</w:t>
            </w:r>
          </w:p>
        </w:tc>
        <w:tc>
          <w:tcPr>
            <w:tcW w:w="793" w:type="pct"/>
          </w:tcPr>
          <w:p w14:paraId="5CCB99A1"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PU</w:t>
            </w:r>
          </w:p>
        </w:tc>
        <w:tc>
          <w:tcPr>
            <w:tcW w:w="564" w:type="pct"/>
          </w:tcPr>
          <w:p w14:paraId="09D19F5E"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M0</w:t>
            </w:r>
          </w:p>
        </w:tc>
        <w:tc>
          <w:tcPr>
            <w:tcW w:w="558" w:type="pct"/>
          </w:tcPr>
          <w:p w14:paraId="49DB7F83"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M24</w:t>
            </w:r>
          </w:p>
        </w:tc>
      </w:tr>
      <w:tr w:rsidR="00367BCF" w:rsidRPr="00B36BE6" w14:paraId="21120064" w14:textId="77777777" w:rsidTr="009717F3">
        <w:tc>
          <w:tcPr>
            <w:tcW w:w="432" w:type="pct"/>
          </w:tcPr>
          <w:p w14:paraId="1345B3A3"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D2.3</w:t>
            </w:r>
          </w:p>
        </w:tc>
        <w:tc>
          <w:tcPr>
            <w:tcW w:w="1283" w:type="pct"/>
          </w:tcPr>
          <w:p w14:paraId="7409273D"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HEALICS common data platform</w:t>
            </w:r>
          </w:p>
        </w:tc>
        <w:tc>
          <w:tcPr>
            <w:tcW w:w="384" w:type="pct"/>
          </w:tcPr>
          <w:p w14:paraId="1E3343C0"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WP2</w:t>
            </w:r>
          </w:p>
        </w:tc>
        <w:tc>
          <w:tcPr>
            <w:tcW w:w="625" w:type="pct"/>
          </w:tcPr>
          <w:p w14:paraId="2FBAE881" w14:textId="77777777" w:rsidR="00367BCF" w:rsidRPr="00B36BE6" w:rsidRDefault="00367BCF" w:rsidP="009717F3">
            <w:pPr>
              <w:pStyle w:val="Tabelle"/>
              <w:jc w:val="left"/>
              <w:rPr>
                <w:rFonts w:ascii="Times New Roman" w:hAnsi="Times New Roman" w:cs="Times New Roman"/>
              </w:rPr>
            </w:pPr>
            <w:proofErr w:type="spellStart"/>
            <w:r w:rsidRPr="00B36BE6">
              <w:rPr>
                <w:rFonts w:ascii="Times New Roman" w:hAnsi="Times New Roman" w:cs="Times New Roman"/>
              </w:rPr>
              <w:t>Enversion</w:t>
            </w:r>
            <w:proofErr w:type="spellEnd"/>
            <w:r w:rsidRPr="00B36BE6">
              <w:rPr>
                <w:rFonts w:ascii="Times New Roman" w:hAnsi="Times New Roman" w:cs="Times New Roman"/>
              </w:rPr>
              <w:t xml:space="preserve"> (JHB)</w:t>
            </w:r>
          </w:p>
        </w:tc>
        <w:tc>
          <w:tcPr>
            <w:tcW w:w="361" w:type="pct"/>
          </w:tcPr>
          <w:p w14:paraId="307668D8"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OTHER</w:t>
            </w:r>
          </w:p>
        </w:tc>
        <w:tc>
          <w:tcPr>
            <w:tcW w:w="793" w:type="pct"/>
          </w:tcPr>
          <w:p w14:paraId="49A0E0FD"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CO</w:t>
            </w:r>
          </w:p>
        </w:tc>
        <w:tc>
          <w:tcPr>
            <w:tcW w:w="564" w:type="pct"/>
          </w:tcPr>
          <w:p w14:paraId="3BE41E6E"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M0</w:t>
            </w:r>
          </w:p>
        </w:tc>
        <w:tc>
          <w:tcPr>
            <w:tcW w:w="558" w:type="pct"/>
          </w:tcPr>
          <w:p w14:paraId="3970379B"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M36</w:t>
            </w:r>
          </w:p>
        </w:tc>
      </w:tr>
    </w:tbl>
    <w:p w14:paraId="12EB318A" w14:textId="77777777" w:rsidR="00367BCF" w:rsidRPr="00B36BE6" w:rsidRDefault="00367BCF" w:rsidP="00367BCF">
      <w:r w:rsidRPr="00B36BE6">
        <w:t xml:space="preserve"> </w:t>
      </w:r>
    </w:p>
    <w:tbl>
      <w:tblPr>
        <w:tblStyle w:val="TableGrid"/>
        <w:tblW w:w="5000" w:type="pct"/>
        <w:tblLook w:val="04A0" w:firstRow="1" w:lastRow="0" w:firstColumn="1" w:lastColumn="0" w:noHBand="0" w:noVBand="1"/>
      </w:tblPr>
      <w:tblGrid>
        <w:gridCol w:w="1439"/>
        <w:gridCol w:w="2545"/>
        <w:gridCol w:w="1845"/>
        <w:gridCol w:w="1345"/>
        <w:gridCol w:w="1889"/>
      </w:tblGrid>
      <w:tr w:rsidR="00367BCF" w:rsidRPr="00B36BE6" w14:paraId="51706CA0" w14:textId="77777777" w:rsidTr="009717F3">
        <w:tc>
          <w:tcPr>
            <w:tcW w:w="794" w:type="pct"/>
          </w:tcPr>
          <w:p w14:paraId="63D82D8F" w14:textId="77777777" w:rsidR="00367BCF" w:rsidRPr="00B36BE6" w:rsidRDefault="00367BCF" w:rsidP="009717F3">
            <w:pPr>
              <w:pStyle w:val="Tabelle"/>
              <w:jc w:val="left"/>
              <w:rPr>
                <w:rStyle w:val="Strong"/>
                <w:rFonts w:ascii="Times New Roman" w:hAnsi="Times New Roman"/>
                <w:highlight w:val="green"/>
              </w:rPr>
            </w:pPr>
            <w:r w:rsidRPr="00B36BE6">
              <w:rPr>
                <w:rStyle w:val="Strong"/>
                <w:rFonts w:ascii="Times New Roman" w:hAnsi="Times New Roman"/>
              </w:rPr>
              <w:t>Milestone number</w:t>
            </w:r>
          </w:p>
        </w:tc>
        <w:tc>
          <w:tcPr>
            <w:tcW w:w="1404" w:type="pct"/>
          </w:tcPr>
          <w:p w14:paraId="7758AA27" w14:textId="77777777" w:rsidR="00367BCF" w:rsidRPr="00B36BE6" w:rsidRDefault="00367BCF" w:rsidP="009717F3">
            <w:pPr>
              <w:pStyle w:val="Tabelle"/>
              <w:jc w:val="left"/>
              <w:rPr>
                <w:rStyle w:val="Strong"/>
                <w:rFonts w:ascii="Times New Roman" w:hAnsi="Times New Roman"/>
              </w:rPr>
            </w:pPr>
            <w:r w:rsidRPr="00B36BE6">
              <w:rPr>
                <w:rStyle w:val="Strong"/>
                <w:rFonts w:ascii="Times New Roman" w:hAnsi="Times New Roman"/>
              </w:rPr>
              <w:t>Milestone name</w:t>
            </w:r>
          </w:p>
        </w:tc>
        <w:tc>
          <w:tcPr>
            <w:tcW w:w="1018" w:type="pct"/>
          </w:tcPr>
          <w:p w14:paraId="1F8486E4" w14:textId="77777777" w:rsidR="00367BCF" w:rsidRPr="00B36BE6" w:rsidRDefault="00367BCF" w:rsidP="009717F3">
            <w:pPr>
              <w:pStyle w:val="Tabelle"/>
              <w:jc w:val="left"/>
              <w:rPr>
                <w:rStyle w:val="Strong"/>
                <w:rFonts w:ascii="Times New Roman" w:hAnsi="Times New Roman"/>
              </w:rPr>
            </w:pPr>
            <w:r w:rsidRPr="00B36BE6">
              <w:rPr>
                <w:rStyle w:val="Strong"/>
                <w:rFonts w:ascii="Times New Roman" w:hAnsi="Times New Roman"/>
              </w:rPr>
              <w:t>Related work package(s)</w:t>
            </w:r>
          </w:p>
        </w:tc>
        <w:tc>
          <w:tcPr>
            <w:tcW w:w="742" w:type="pct"/>
          </w:tcPr>
          <w:p w14:paraId="3A37A1E2" w14:textId="77777777" w:rsidR="00367BCF" w:rsidRPr="00B36BE6" w:rsidRDefault="00367BCF" w:rsidP="009717F3">
            <w:pPr>
              <w:pStyle w:val="Tabelle"/>
              <w:jc w:val="left"/>
              <w:rPr>
                <w:rStyle w:val="Strong"/>
                <w:rFonts w:ascii="Times New Roman" w:hAnsi="Times New Roman"/>
              </w:rPr>
            </w:pPr>
            <w:r w:rsidRPr="00B36BE6">
              <w:rPr>
                <w:rStyle w:val="Strong"/>
                <w:rFonts w:ascii="Times New Roman" w:hAnsi="Times New Roman"/>
              </w:rPr>
              <w:t>Estimated date</w:t>
            </w:r>
          </w:p>
        </w:tc>
        <w:tc>
          <w:tcPr>
            <w:tcW w:w="1042" w:type="pct"/>
          </w:tcPr>
          <w:p w14:paraId="034A38C4" w14:textId="77777777" w:rsidR="00367BCF" w:rsidRPr="00B36BE6" w:rsidRDefault="00367BCF" w:rsidP="009717F3">
            <w:pPr>
              <w:pStyle w:val="Tabelle"/>
              <w:jc w:val="left"/>
              <w:rPr>
                <w:rStyle w:val="Strong"/>
                <w:rFonts w:ascii="Times New Roman" w:hAnsi="Times New Roman"/>
              </w:rPr>
            </w:pPr>
            <w:r w:rsidRPr="00B36BE6">
              <w:rPr>
                <w:rStyle w:val="Strong"/>
                <w:rFonts w:ascii="Times New Roman" w:hAnsi="Times New Roman"/>
              </w:rPr>
              <w:t>Means of Verification</w:t>
            </w:r>
          </w:p>
        </w:tc>
      </w:tr>
      <w:tr w:rsidR="00367BCF" w:rsidRPr="00B36BE6" w14:paraId="6C25076C" w14:textId="77777777" w:rsidTr="009717F3">
        <w:tc>
          <w:tcPr>
            <w:tcW w:w="794" w:type="pct"/>
          </w:tcPr>
          <w:p w14:paraId="61042385" w14:textId="77777777" w:rsidR="00367BCF" w:rsidRPr="00B36BE6" w:rsidRDefault="00367BCF" w:rsidP="00971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M2.1.1</w:t>
            </w:r>
          </w:p>
        </w:tc>
        <w:tc>
          <w:tcPr>
            <w:tcW w:w="1404" w:type="pct"/>
          </w:tcPr>
          <w:p w14:paraId="76D39DA6"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Delivery of information from existing cohorts</w:t>
            </w:r>
          </w:p>
        </w:tc>
        <w:tc>
          <w:tcPr>
            <w:tcW w:w="1018" w:type="pct"/>
          </w:tcPr>
          <w:p w14:paraId="2F53DE92"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WP1, WP3, WP4</w:t>
            </w:r>
          </w:p>
        </w:tc>
        <w:tc>
          <w:tcPr>
            <w:tcW w:w="742" w:type="pct"/>
          </w:tcPr>
          <w:p w14:paraId="3F8E44DB"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M6</w:t>
            </w:r>
          </w:p>
        </w:tc>
        <w:tc>
          <w:tcPr>
            <w:tcW w:w="1042" w:type="pct"/>
          </w:tcPr>
          <w:p w14:paraId="4FF459C7"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Information delivered</w:t>
            </w:r>
          </w:p>
        </w:tc>
      </w:tr>
      <w:tr w:rsidR="00367BCF" w:rsidRPr="00B36BE6" w14:paraId="6B196026" w14:textId="77777777" w:rsidTr="009717F3">
        <w:tc>
          <w:tcPr>
            <w:tcW w:w="794" w:type="pct"/>
          </w:tcPr>
          <w:p w14:paraId="639ABC28" w14:textId="77777777" w:rsidR="00367BCF" w:rsidRPr="00B36BE6" w:rsidRDefault="00367BCF" w:rsidP="00971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M2.2.2</w:t>
            </w:r>
          </w:p>
        </w:tc>
        <w:tc>
          <w:tcPr>
            <w:tcW w:w="1404" w:type="pct"/>
          </w:tcPr>
          <w:p w14:paraId="42314989"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Common data model with scripts</w:t>
            </w:r>
          </w:p>
        </w:tc>
        <w:tc>
          <w:tcPr>
            <w:tcW w:w="1018" w:type="pct"/>
          </w:tcPr>
          <w:p w14:paraId="77DEE209"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WP3, WP5</w:t>
            </w:r>
          </w:p>
        </w:tc>
        <w:tc>
          <w:tcPr>
            <w:tcW w:w="742" w:type="pct"/>
          </w:tcPr>
          <w:p w14:paraId="3C92683C"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M20</w:t>
            </w:r>
          </w:p>
        </w:tc>
        <w:tc>
          <w:tcPr>
            <w:tcW w:w="1042" w:type="pct"/>
          </w:tcPr>
          <w:p w14:paraId="57B58E1A"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Data analyses possible</w:t>
            </w:r>
          </w:p>
        </w:tc>
      </w:tr>
      <w:tr w:rsidR="00367BCF" w:rsidRPr="00B36BE6" w14:paraId="6EE65A23" w14:textId="77777777" w:rsidTr="009717F3">
        <w:tc>
          <w:tcPr>
            <w:tcW w:w="794" w:type="pct"/>
          </w:tcPr>
          <w:p w14:paraId="478A7070" w14:textId="77777777" w:rsidR="00367BCF" w:rsidRPr="00B36BE6" w:rsidRDefault="00367BCF" w:rsidP="00971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M2.3.3</w:t>
            </w:r>
          </w:p>
        </w:tc>
        <w:tc>
          <w:tcPr>
            <w:tcW w:w="1404" w:type="pct"/>
          </w:tcPr>
          <w:p w14:paraId="2508626A"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Common data platform established and accessible</w:t>
            </w:r>
          </w:p>
        </w:tc>
        <w:tc>
          <w:tcPr>
            <w:tcW w:w="1018" w:type="pct"/>
          </w:tcPr>
          <w:p w14:paraId="4DB43B4C"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WP1, WP3, WP4, WP5, WP6</w:t>
            </w:r>
          </w:p>
        </w:tc>
        <w:tc>
          <w:tcPr>
            <w:tcW w:w="742" w:type="pct"/>
          </w:tcPr>
          <w:p w14:paraId="1653B4B2"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M24</w:t>
            </w:r>
          </w:p>
        </w:tc>
        <w:tc>
          <w:tcPr>
            <w:tcW w:w="1042" w:type="pct"/>
          </w:tcPr>
          <w:p w14:paraId="2447BB3A"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Data available for other WPs</w:t>
            </w:r>
          </w:p>
        </w:tc>
      </w:tr>
    </w:tbl>
    <w:p w14:paraId="025A4DD9" w14:textId="77777777" w:rsidR="00367BCF" w:rsidRPr="00B36BE6" w:rsidRDefault="00367BCF" w:rsidP="00367BCF">
      <w:pPr>
        <w:spacing w:before="0" w:after="200"/>
        <w:jc w:val="left"/>
      </w:pPr>
    </w:p>
    <w:p w14:paraId="6CDF7D87" w14:textId="2DFC7C13" w:rsidR="00367BCF" w:rsidRPr="00B36BE6" w:rsidRDefault="00367BCF" w:rsidP="00C170F5">
      <w:pPr>
        <w:spacing w:before="0" w:after="200"/>
        <w:jc w:val="left"/>
        <w:rPr>
          <w:b/>
        </w:rPr>
      </w:pPr>
      <w:r w:rsidRPr="00B36BE6">
        <w:rPr>
          <w:rStyle w:val="Strong"/>
        </w:rPr>
        <w:t>Critical risks for implementation</w:t>
      </w:r>
    </w:p>
    <w:tbl>
      <w:tblPr>
        <w:tblStyle w:val="TableGrid"/>
        <w:tblW w:w="5000" w:type="pct"/>
        <w:tblLook w:val="04A0" w:firstRow="1" w:lastRow="0" w:firstColumn="1" w:lastColumn="0" w:noHBand="0" w:noVBand="1"/>
      </w:tblPr>
      <w:tblGrid>
        <w:gridCol w:w="3645"/>
        <w:gridCol w:w="1528"/>
        <w:gridCol w:w="3890"/>
      </w:tblGrid>
      <w:tr w:rsidR="00367BCF" w:rsidRPr="00B36BE6" w14:paraId="51D72C56" w14:textId="77777777" w:rsidTr="009717F3">
        <w:tc>
          <w:tcPr>
            <w:tcW w:w="2011" w:type="pct"/>
          </w:tcPr>
          <w:p w14:paraId="54DF8C7E" w14:textId="61DABFDC" w:rsidR="00367BCF" w:rsidRPr="00B36BE6" w:rsidRDefault="00367BCF" w:rsidP="009717F3">
            <w:pPr>
              <w:spacing w:before="0" w:after="0"/>
              <w:jc w:val="left"/>
              <w:rPr>
                <w:b/>
              </w:rPr>
            </w:pPr>
            <w:r w:rsidRPr="00B36BE6">
              <w:rPr>
                <w:b/>
              </w:rPr>
              <w:t>Description of risk (indicate level of likelihood: Low/Medium/High)</w:t>
            </w:r>
          </w:p>
        </w:tc>
        <w:tc>
          <w:tcPr>
            <w:tcW w:w="843" w:type="pct"/>
          </w:tcPr>
          <w:p w14:paraId="1F1D9FB5" w14:textId="77777777" w:rsidR="00367BCF" w:rsidRPr="00B36BE6" w:rsidRDefault="00367BCF" w:rsidP="009717F3">
            <w:pPr>
              <w:spacing w:before="0" w:after="0"/>
              <w:jc w:val="left"/>
              <w:rPr>
                <w:b/>
              </w:rPr>
            </w:pPr>
            <w:r w:rsidRPr="00B36BE6">
              <w:rPr>
                <w:b/>
              </w:rPr>
              <w:t>Work package(s) involved</w:t>
            </w:r>
          </w:p>
        </w:tc>
        <w:tc>
          <w:tcPr>
            <w:tcW w:w="2146" w:type="pct"/>
          </w:tcPr>
          <w:p w14:paraId="4E84A5BD" w14:textId="77777777" w:rsidR="00367BCF" w:rsidRPr="00B36BE6" w:rsidRDefault="00367BCF" w:rsidP="009717F3">
            <w:pPr>
              <w:spacing w:before="0" w:after="0"/>
              <w:jc w:val="left"/>
              <w:rPr>
                <w:b/>
              </w:rPr>
            </w:pPr>
            <w:r w:rsidRPr="00B36BE6">
              <w:rPr>
                <w:b/>
              </w:rPr>
              <w:t>Proposed risk-mitigation measures</w:t>
            </w:r>
          </w:p>
        </w:tc>
      </w:tr>
      <w:tr w:rsidR="00367BCF" w:rsidRPr="00B36BE6" w14:paraId="0E387743" w14:textId="77777777" w:rsidTr="009717F3">
        <w:tc>
          <w:tcPr>
            <w:tcW w:w="2011" w:type="pct"/>
          </w:tcPr>
          <w:p w14:paraId="46CCAF91" w14:textId="09C296B7" w:rsidR="00367BCF" w:rsidRPr="00B36BE6" w:rsidRDefault="00367BCF" w:rsidP="009717F3">
            <w:pPr>
              <w:spacing w:before="0" w:after="0"/>
              <w:jc w:val="left"/>
              <w:rPr>
                <w:color w:val="000000" w:themeColor="text1"/>
              </w:rPr>
            </w:pPr>
            <w:r w:rsidRPr="00B36BE6">
              <w:rPr>
                <w:color w:val="000000" w:themeColor="text1"/>
              </w:rPr>
              <w:lastRenderedPageBreak/>
              <w:t xml:space="preserve">Data from existing cohorts not available for the common data model </w:t>
            </w:r>
            <w:r w:rsidR="00B957F3" w:rsidRPr="00B36BE6">
              <w:rPr>
                <w:i/>
                <w:color w:val="000000" w:themeColor="text1"/>
              </w:rPr>
              <w:t>(level of likelihood: low)</w:t>
            </w:r>
          </w:p>
        </w:tc>
        <w:tc>
          <w:tcPr>
            <w:tcW w:w="843" w:type="pct"/>
          </w:tcPr>
          <w:p w14:paraId="35781CBA" w14:textId="7136E8D7" w:rsidR="00367BCF" w:rsidRPr="00B36BE6" w:rsidRDefault="00367BCF" w:rsidP="009717F3">
            <w:pPr>
              <w:spacing w:before="0" w:after="0"/>
              <w:jc w:val="left"/>
            </w:pPr>
            <w:r w:rsidRPr="00B36BE6">
              <w:t>WP1, WP2</w:t>
            </w:r>
            <w:r w:rsidR="00B957F3" w:rsidRPr="00B36BE6">
              <w:t xml:space="preserve">, </w:t>
            </w:r>
            <w:r w:rsidRPr="00B36BE6">
              <w:t>WP6</w:t>
            </w:r>
          </w:p>
        </w:tc>
        <w:tc>
          <w:tcPr>
            <w:tcW w:w="2146" w:type="pct"/>
          </w:tcPr>
          <w:p w14:paraId="5BF2D73F" w14:textId="376F3A17" w:rsidR="00367BCF" w:rsidRPr="00B36BE6" w:rsidRDefault="00367BCF" w:rsidP="009717F3">
            <w:pPr>
              <w:spacing w:before="0" w:after="0"/>
              <w:jc w:val="left"/>
            </w:pPr>
            <w:r w:rsidRPr="00B36BE6">
              <w:t xml:space="preserve">Information to participants about the study including the fact that analyses will be performed locally without data leaving the centre/country. </w:t>
            </w:r>
          </w:p>
        </w:tc>
      </w:tr>
      <w:tr w:rsidR="00367BCF" w:rsidRPr="00B36BE6" w14:paraId="00920E0C" w14:textId="77777777" w:rsidTr="009717F3">
        <w:tc>
          <w:tcPr>
            <w:tcW w:w="2011" w:type="pct"/>
          </w:tcPr>
          <w:p w14:paraId="274403FB" w14:textId="64263130" w:rsidR="00367BCF" w:rsidRPr="00B36BE6" w:rsidRDefault="00367BCF" w:rsidP="009717F3">
            <w:pPr>
              <w:spacing w:before="0" w:after="0"/>
              <w:jc w:val="left"/>
              <w:rPr>
                <w:color w:val="000000" w:themeColor="text1"/>
              </w:rPr>
            </w:pPr>
            <w:r w:rsidRPr="00B36BE6">
              <w:rPr>
                <w:color w:val="000000" w:themeColor="text1"/>
              </w:rPr>
              <w:t>Lack of local data management skills to prepare the data and run scripts locally</w:t>
            </w:r>
            <w:r w:rsidR="00B957F3" w:rsidRPr="00B36BE6">
              <w:rPr>
                <w:color w:val="000000" w:themeColor="text1"/>
              </w:rPr>
              <w:t>.</w:t>
            </w:r>
            <w:r w:rsidR="00B957F3" w:rsidRPr="00B36BE6">
              <w:rPr>
                <w:color w:val="000000" w:themeColor="text1"/>
              </w:rPr>
              <w:br/>
            </w:r>
            <w:r w:rsidR="00B957F3" w:rsidRPr="00B36BE6">
              <w:rPr>
                <w:i/>
                <w:color w:val="000000" w:themeColor="text1"/>
              </w:rPr>
              <w:t>(level of likelihood: low)</w:t>
            </w:r>
          </w:p>
        </w:tc>
        <w:tc>
          <w:tcPr>
            <w:tcW w:w="843" w:type="pct"/>
          </w:tcPr>
          <w:p w14:paraId="77598853" w14:textId="347888C9" w:rsidR="00367BCF" w:rsidRPr="00B36BE6" w:rsidRDefault="00367BCF" w:rsidP="009717F3">
            <w:pPr>
              <w:spacing w:before="0" w:after="0"/>
              <w:jc w:val="left"/>
            </w:pPr>
            <w:r w:rsidRPr="00B36BE6">
              <w:t>WP1, WP2</w:t>
            </w:r>
            <w:r w:rsidR="00B957F3" w:rsidRPr="00B36BE6">
              <w:t xml:space="preserve">, </w:t>
            </w:r>
            <w:r w:rsidRPr="00B36BE6">
              <w:t>WP6</w:t>
            </w:r>
          </w:p>
        </w:tc>
        <w:tc>
          <w:tcPr>
            <w:tcW w:w="2146" w:type="pct"/>
          </w:tcPr>
          <w:p w14:paraId="40CFD7AE" w14:textId="2D94FB6F" w:rsidR="00367BCF" w:rsidRPr="00B36BE6" w:rsidRDefault="00367BCF" w:rsidP="009717F3">
            <w:pPr>
              <w:spacing w:before="0" w:after="0"/>
              <w:jc w:val="left"/>
            </w:pPr>
            <w:r w:rsidRPr="00B36BE6">
              <w:t xml:space="preserve">Provide a thorough description of the task to participating </w:t>
            </w:r>
            <w:r w:rsidR="00C97506" w:rsidRPr="00B36BE6">
              <w:t>centres</w:t>
            </w:r>
            <w:r w:rsidRPr="00B36BE6">
              <w:t xml:space="preserve">. Use of open-access software. </w:t>
            </w:r>
          </w:p>
        </w:tc>
      </w:tr>
      <w:tr w:rsidR="00367BCF" w:rsidRPr="00B36BE6" w14:paraId="2CEAF5C9" w14:textId="77777777" w:rsidTr="009717F3">
        <w:tc>
          <w:tcPr>
            <w:tcW w:w="2011" w:type="pct"/>
          </w:tcPr>
          <w:p w14:paraId="7E31A20C" w14:textId="11F8F51D" w:rsidR="00367BCF" w:rsidRPr="00B36BE6" w:rsidRDefault="00367BCF" w:rsidP="009717F3">
            <w:pPr>
              <w:spacing w:before="0" w:after="0"/>
              <w:jc w:val="left"/>
              <w:rPr>
                <w:b/>
                <w:color w:val="000000" w:themeColor="text1"/>
              </w:rPr>
            </w:pPr>
            <w:r w:rsidRPr="00B36BE6">
              <w:rPr>
                <w:color w:val="000000" w:themeColor="text1"/>
              </w:rPr>
              <w:t>Local data from electronic medical record systems not available for the prospective study</w:t>
            </w:r>
            <w:r w:rsidR="00B957F3" w:rsidRPr="00B36BE6">
              <w:rPr>
                <w:color w:val="000000" w:themeColor="text1"/>
              </w:rPr>
              <w:t>.</w:t>
            </w:r>
            <w:r w:rsidR="00B957F3" w:rsidRPr="00B36BE6">
              <w:rPr>
                <w:color w:val="000000" w:themeColor="text1"/>
              </w:rPr>
              <w:br/>
            </w:r>
            <w:r w:rsidR="00B957F3" w:rsidRPr="00B36BE6">
              <w:rPr>
                <w:i/>
                <w:color w:val="000000" w:themeColor="text1"/>
              </w:rPr>
              <w:t>(level of likelihood: medium)</w:t>
            </w:r>
          </w:p>
        </w:tc>
        <w:tc>
          <w:tcPr>
            <w:tcW w:w="843" w:type="pct"/>
          </w:tcPr>
          <w:p w14:paraId="51228F56" w14:textId="0C4C4FDC" w:rsidR="00367BCF" w:rsidRPr="00B36BE6" w:rsidRDefault="00367BCF" w:rsidP="009717F3">
            <w:pPr>
              <w:spacing w:before="0" w:after="0"/>
              <w:jc w:val="left"/>
            </w:pPr>
            <w:r w:rsidRPr="00B36BE6">
              <w:t>WP2</w:t>
            </w:r>
            <w:r w:rsidR="00B957F3" w:rsidRPr="00B36BE6">
              <w:t xml:space="preserve">, </w:t>
            </w:r>
            <w:r w:rsidRPr="00B36BE6">
              <w:t>WP6</w:t>
            </w:r>
          </w:p>
        </w:tc>
        <w:tc>
          <w:tcPr>
            <w:tcW w:w="2146" w:type="pct"/>
          </w:tcPr>
          <w:p w14:paraId="35E1A7B1" w14:textId="0CA22E6C" w:rsidR="00367BCF" w:rsidRPr="00B36BE6" w:rsidRDefault="00367BCF" w:rsidP="009717F3">
            <w:pPr>
              <w:spacing w:before="0" w:after="0"/>
              <w:jc w:val="left"/>
            </w:pPr>
            <w:r w:rsidRPr="00B36BE6">
              <w:t xml:space="preserve">Collaboration with partners (Cambridge) with experience in using specific electronic </w:t>
            </w:r>
            <w:r w:rsidR="00B957F3" w:rsidRPr="00B36BE6">
              <w:t>health</w:t>
            </w:r>
            <w:r w:rsidRPr="00B36BE6">
              <w:t xml:space="preserve"> record systems for research, e.g. the EPIC.</w:t>
            </w:r>
          </w:p>
        </w:tc>
      </w:tr>
      <w:tr w:rsidR="00367BCF" w:rsidRPr="00B36BE6" w14:paraId="53241EED" w14:textId="77777777" w:rsidTr="009717F3">
        <w:tc>
          <w:tcPr>
            <w:tcW w:w="2011" w:type="pct"/>
          </w:tcPr>
          <w:p w14:paraId="4CE3FA9B" w14:textId="78F5F60C" w:rsidR="00367BCF" w:rsidRPr="00B36BE6" w:rsidRDefault="00367BCF" w:rsidP="009717F3">
            <w:pPr>
              <w:spacing w:before="0" w:after="0"/>
              <w:jc w:val="left"/>
              <w:rPr>
                <w:color w:val="000000" w:themeColor="text1"/>
              </w:rPr>
            </w:pPr>
            <w:r w:rsidRPr="00B36BE6">
              <w:rPr>
                <w:color w:val="000000" w:themeColor="text1"/>
              </w:rPr>
              <w:t>Individual-level data cannot be delivered from sites due to legal issues</w:t>
            </w:r>
            <w:r w:rsidR="00B957F3" w:rsidRPr="00B36BE6">
              <w:rPr>
                <w:color w:val="000000" w:themeColor="text1"/>
              </w:rPr>
              <w:t>.</w:t>
            </w:r>
            <w:r w:rsidR="00B957F3" w:rsidRPr="00B36BE6">
              <w:rPr>
                <w:color w:val="000000" w:themeColor="text1"/>
              </w:rPr>
              <w:br/>
            </w:r>
            <w:r w:rsidR="00B957F3" w:rsidRPr="00B36BE6">
              <w:rPr>
                <w:i/>
                <w:color w:val="000000" w:themeColor="text1"/>
              </w:rPr>
              <w:t>(level of likelihood: high)</w:t>
            </w:r>
          </w:p>
        </w:tc>
        <w:tc>
          <w:tcPr>
            <w:tcW w:w="843" w:type="pct"/>
          </w:tcPr>
          <w:p w14:paraId="6111FD4C" w14:textId="77777777" w:rsidR="00367BCF" w:rsidRPr="00B36BE6" w:rsidRDefault="00367BCF" w:rsidP="009717F3">
            <w:pPr>
              <w:spacing w:before="0" w:after="0"/>
              <w:jc w:val="left"/>
            </w:pPr>
            <w:r w:rsidRPr="00B36BE6">
              <w:t>WP2</w:t>
            </w:r>
          </w:p>
        </w:tc>
        <w:tc>
          <w:tcPr>
            <w:tcW w:w="2146" w:type="pct"/>
          </w:tcPr>
          <w:p w14:paraId="0A2F4985" w14:textId="77777777" w:rsidR="00367BCF" w:rsidRPr="00B36BE6" w:rsidRDefault="00367BCF" w:rsidP="009717F3">
            <w:pPr>
              <w:spacing w:before="0" w:after="0"/>
              <w:jc w:val="left"/>
            </w:pPr>
            <w:r w:rsidRPr="00B36BE6">
              <w:t>The common data model can be applied locally by the developed scripts and results can be merged without need for individual-level data.</w:t>
            </w:r>
          </w:p>
        </w:tc>
      </w:tr>
    </w:tbl>
    <w:p w14:paraId="2E7976B0" w14:textId="2B880B4B" w:rsidR="00C170F5" w:rsidRPr="00B36BE6" w:rsidRDefault="00C170F5" w:rsidP="00F116D4">
      <w:pPr>
        <w:spacing w:before="60"/>
      </w:pPr>
    </w:p>
    <w:p w14:paraId="1D2607DA" w14:textId="77777777" w:rsidR="00C170F5" w:rsidRPr="00B36BE6" w:rsidRDefault="00C170F5">
      <w:pPr>
        <w:spacing w:before="0" w:after="0" w:line="240" w:lineRule="auto"/>
        <w:jc w:val="left"/>
      </w:pPr>
      <w:r w:rsidRPr="00B36BE6">
        <w:br w:type="page"/>
      </w:r>
    </w:p>
    <w:tbl>
      <w:tblPr>
        <w:tblStyle w:val="TableGrid"/>
        <w:tblW w:w="0" w:type="auto"/>
        <w:tblLook w:val="04A0" w:firstRow="1" w:lastRow="0" w:firstColumn="1" w:lastColumn="0" w:noHBand="0" w:noVBand="1"/>
      </w:tblPr>
      <w:tblGrid>
        <w:gridCol w:w="2482"/>
        <w:gridCol w:w="712"/>
        <w:gridCol w:w="327"/>
        <w:gridCol w:w="325"/>
        <w:gridCol w:w="1559"/>
        <w:gridCol w:w="537"/>
        <w:gridCol w:w="537"/>
        <w:gridCol w:w="646"/>
        <w:gridCol w:w="646"/>
        <w:gridCol w:w="646"/>
        <w:gridCol w:w="646"/>
      </w:tblGrid>
      <w:tr w:rsidR="00C97506" w:rsidRPr="00B36BE6" w14:paraId="2F38145B" w14:textId="77777777" w:rsidTr="009717F3">
        <w:tc>
          <w:tcPr>
            <w:tcW w:w="0" w:type="auto"/>
          </w:tcPr>
          <w:p w14:paraId="6D588CF5" w14:textId="77777777" w:rsidR="00C97506" w:rsidRPr="00B36BE6" w:rsidRDefault="00C97506" w:rsidP="009717F3">
            <w:pPr>
              <w:pStyle w:val="Tabelle"/>
              <w:jc w:val="left"/>
              <w:rPr>
                <w:rStyle w:val="Strong"/>
                <w:rFonts w:ascii="Times New Roman" w:hAnsi="Times New Roman"/>
              </w:rPr>
            </w:pPr>
            <w:r w:rsidRPr="00B36BE6">
              <w:rPr>
                <w:rStyle w:val="Strong"/>
                <w:rFonts w:ascii="Times New Roman" w:hAnsi="Times New Roman"/>
              </w:rPr>
              <w:lastRenderedPageBreak/>
              <w:t>Work package number</w:t>
            </w:r>
          </w:p>
        </w:tc>
        <w:tc>
          <w:tcPr>
            <w:tcW w:w="0" w:type="auto"/>
            <w:gridSpan w:val="2"/>
          </w:tcPr>
          <w:p w14:paraId="7924748F" w14:textId="54A5C79C" w:rsidR="00C97506" w:rsidRPr="00B36BE6" w:rsidRDefault="00C97506" w:rsidP="009717F3">
            <w:pPr>
              <w:pStyle w:val="Tabelle"/>
              <w:jc w:val="left"/>
              <w:rPr>
                <w:rFonts w:ascii="Times New Roman" w:hAnsi="Times New Roman" w:cs="Times New Roman"/>
              </w:rPr>
            </w:pPr>
            <w:r w:rsidRPr="00B36BE6">
              <w:rPr>
                <w:rFonts w:ascii="Times New Roman" w:hAnsi="Times New Roman" w:cs="Times New Roman"/>
              </w:rPr>
              <w:t>3</w:t>
            </w:r>
          </w:p>
        </w:tc>
        <w:tc>
          <w:tcPr>
            <w:tcW w:w="0" w:type="auto"/>
            <w:gridSpan w:val="3"/>
          </w:tcPr>
          <w:p w14:paraId="06987EF9" w14:textId="77777777" w:rsidR="00C97506" w:rsidRPr="00B36BE6" w:rsidRDefault="00C97506" w:rsidP="009717F3">
            <w:pPr>
              <w:pStyle w:val="Tabelle"/>
              <w:jc w:val="left"/>
              <w:rPr>
                <w:rStyle w:val="Strong"/>
                <w:rFonts w:ascii="Times New Roman" w:hAnsi="Times New Roman"/>
              </w:rPr>
            </w:pPr>
            <w:r w:rsidRPr="00B36BE6">
              <w:rPr>
                <w:rStyle w:val="Strong"/>
                <w:rFonts w:ascii="Times New Roman" w:hAnsi="Times New Roman"/>
              </w:rPr>
              <w:t>Lead beneficiary</w:t>
            </w:r>
          </w:p>
        </w:tc>
        <w:tc>
          <w:tcPr>
            <w:tcW w:w="0" w:type="auto"/>
            <w:gridSpan w:val="5"/>
          </w:tcPr>
          <w:p w14:paraId="234BD506" w14:textId="4687B4DC" w:rsidR="00C97506" w:rsidRPr="00B36BE6" w:rsidRDefault="00C97506" w:rsidP="009717F3">
            <w:pPr>
              <w:pStyle w:val="Tabelle"/>
              <w:jc w:val="left"/>
              <w:rPr>
                <w:rFonts w:ascii="Times New Roman" w:hAnsi="Times New Roman" w:cs="Times New Roman"/>
              </w:rPr>
            </w:pPr>
            <w:r w:rsidRPr="00B36BE6">
              <w:rPr>
                <w:rFonts w:ascii="Times New Roman" w:hAnsi="Times New Roman" w:cs="Times New Roman"/>
              </w:rPr>
              <w:t>LUH, Sweden</w:t>
            </w:r>
          </w:p>
        </w:tc>
      </w:tr>
      <w:tr w:rsidR="00C97506" w:rsidRPr="00B36BE6" w14:paraId="79C74818" w14:textId="77777777" w:rsidTr="009717F3">
        <w:tc>
          <w:tcPr>
            <w:tcW w:w="0" w:type="auto"/>
          </w:tcPr>
          <w:p w14:paraId="507F20AA" w14:textId="77777777" w:rsidR="00C97506" w:rsidRPr="00B36BE6" w:rsidRDefault="00C97506" w:rsidP="009717F3">
            <w:pPr>
              <w:pStyle w:val="Tabelle"/>
              <w:jc w:val="left"/>
              <w:rPr>
                <w:rStyle w:val="Strong"/>
                <w:rFonts w:ascii="Times New Roman" w:hAnsi="Times New Roman"/>
              </w:rPr>
            </w:pPr>
          </w:p>
        </w:tc>
        <w:tc>
          <w:tcPr>
            <w:tcW w:w="0" w:type="auto"/>
            <w:gridSpan w:val="2"/>
          </w:tcPr>
          <w:p w14:paraId="38150C2D" w14:textId="77777777" w:rsidR="00C97506" w:rsidRPr="00B36BE6" w:rsidRDefault="00C97506" w:rsidP="009717F3">
            <w:pPr>
              <w:pStyle w:val="Tabelle"/>
              <w:jc w:val="left"/>
              <w:rPr>
                <w:rFonts w:ascii="Times New Roman" w:hAnsi="Times New Roman" w:cs="Times New Roman"/>
              </w:rPr>
            </w:pPr>
          </w:p>
        </w:tc>
        <w:tc>
          <w:tcPr>
            <w:tcW w:w="0" w:type="auto"/>
            <w:gridSpan w:val="3"/>
          </w:tcPr>
          <w:p w14:paraId="1A80DBD6" w14:textId="1ACFA57D" w:rsidR="00C97506" w:rsidRPr="00B36BE6" w:rsidRDefault="00C97506" w:rsidP="009717F3">
            <w:pPr>
              <w:pStyle w:val="Tabelle"/>
              <w:jc w:val="left"/>
              <w:rPr>
                <w:rStyle w:val="Strong"/>
                <w:rFonts w:ascii="Times New Roman" w:hAnsi="Times New Roman"/>
              </w:rPr>
            </w:pPr>
            <w:r w:rsidRPr="00B36BE6">
              <w:rPr>
                <w:rStyle w:val="Strong"/>
                <w:rFonts w:ascii="Times New Roman" w:hAnsi="Times New Roman"/>
              </w:rPr>
              <w:t>Deputy leads</w:t>
            </w:r>
          </w:p>
        </w:tc>
        <w:tc>
          <w:tcPr>
            <w:tcW w:w="0" w:type="auto"/>
            <w:gridSpan w:val="5"/>
          </w:tcPr>
          <w:p w14:paraId="5C7E7124" w14:textId="22191085" w:rsidR="00C97506" w:rsidRPr="00B36BE6" w:rsidRDefault="00C97506" w:rsidP="009717F3">
            <w:pPr>
              <w:pStyle w:val="Tabelle"/>
              <w:jc w:val="left"/>
              <w:rPr>
                <w:rFonts w:ascii="Times New Roman" w:hAnsi="Times New Roman" w:cs="Times New Roman"/>
              </w:rPr>
            </w:pPr>
            <w:r w:rsidRPr="00B36BE6">
              <w:rPr>
                <w:rFonts w:ascii="Times New Roman" w:hAnsi="Times New Roman" w:cs="Times New Roman"/>
              </w:rPr>
              <w:t>UH, Fin; UMCG, NL</w:t>
            </w:r>
          </w:p>
        </w:tc>
      </w:tr>
      <w:tr w:rsidR="00C97506" w:rsidRPr="00B36BE6" w14:paraId="61CFD66E" w14:textId="77777777" w:rsidTr="009717F3">
        <w:tc>
          <w:tcPr>
            <w:tcW w:w="0" w:type="auto"/>
          </w:tcPr>
          <w:p w14:paraId="1571C459" w14:textId="77777777" w:rsidR="00C97506" w:rsidRPr="00B36BE6" w:rsidRDefault="00C97506" w:rsidP="009717F3">
            <w:pPr>
              <w:pStyle w:val="Tabelle"/>
              <w:jc w:val="left"/>
              <w:rPr>
                <w:rStyle w:val="Strong"/>
                <w:rFonts w:ascii="Times New Roman" w:hAnsi="Times New Roman"/>
              </w:rPr>
            </w:pPr>
            <w:r w:rsidRPr="00B36BE6">
              <w:rPr>
                <w:rStyle w:val="Strong"/>
                <w:rFonts w:ascii="Times New Roman" w:hAnsi="Times New Roman"/>
              </w:rPr>
              <w:t>Work package title</w:t>
            </w:r>
          </w:p>
        </w:tc>
        <w:tc>
          <w:tcPr>
            <w:tcW w:w="0" w:type="auto"/>
            <w:gridSpan w:val="10"/>
          </w:tcPr>
          <w:p w14:paraId="48864347" w14:textId="35E6105B" w:rsidR="00C97506" w:rsidRPr="00B36BE6" w:rsidRDefault="00C97506" w:rsidP="009717F3">
            <w:pPr>
              <w:pStyle w:val="Tabelle"/>
              <w:jc w:val="left"/>
              <w:rPr>
                <w:rFonts w:ascii="Times New Roman" w:hAnsi="Times New Roman" w:cs="Times New Roman"/>
              </w:rPr>
            </w:pPr>
            <w:r w:rsidRPr="00B36BE6">
              <w:rPr>
                <w:rFonts w:ascii="Times New Roman" w:hAnsi="Times New Roman" w:cs="Times New Roman"/>
              </w:rPr>
              <w:t>Patient characterisation</w:t>
            </w:r>
          </w:p>
        </w:tc>
      </w:tr>
      <w:tr w:rsidR="00C97506" w:rsidRPr="00B36BE6" w14:paraId="4E5FECC2" w14:textId="77777777" w:rsidTr="009717F3">
        <w:tc>
          <w:tcPr>
            <w:tcW w:w="0" w:type="auto"/>
          </w:tcPr>
          <w:p w14:paraId="7D62196B" w14:textId="77777777" w:rsidR="00C97506" w:rsidRPr="00B36BE6" w:rsidRDefault="00C97506" w:rsidP="009717F3">
            <w:pPr>
              <w:pStyle w:val="Tabelle"/>
              <w:jc w:val="left"/>
              <w:rPr>
                <w:rStyle w:val="Strong"/>
                <w:rFonts w:ascii="Times New Roman" w:hAnsi="Times New Roman"/>
              </w:rPr>
            </w:pPr>
            <w:r w:rsidRPr="00B36BE6">
              <w:rPr>
                <w:rStyle w:val="Strong"/>
                <w:rFonts w:ascii="Times New Roman" w:hAnsi="Times New Roman"/>
              </w:rPr>
              <w:t>Participant number</w:t>
            </w:r>
          </w:p>
        </w:tc>
        <w:tc>
          <w:tcPr>
            <w:tcW w:w="0" w:type="auto"/>
          </w:tcPr>
          <w:p w14:paraId="37760772" w14:textId="77777777" w:rsidR="00C97506" w:rsidRPr="00B36BE6" w:rsidRDefault="00C97506" w:rsidP="009717F3">
            <w:pPr>
              <w:spacing w:before="0" w:after="0"/>
              <w:jc w:val="left"/>
            </w:pPr>
            <w:r w:rsidRPr="00B36BE6">
              <w:t>Fill in</w:t>
            </w:r>
          </w:p>
        </w:tc>
        <w:tc>
          <w:tcPr>
            <w:tcW w:w="0" w:type="auto"/>
            <w:gridSpan w:val="2"/>
          </w:tcPr>
          <w:p w14:paraId="460877B5" w14:textId="77777777" w:rsidR="00C97506" w:rsidRPr="00B36BE6" w:rsidRDefault="00C97506" w:rsidP="009717F3">
            <w:pPr>
              <w:spacing w:before="0" w:after="0"/>
              <w:jc w:val="left"/>
            </w:pPr>
            <w:r w:rsidRPr="00B36BE6">
              <w:t>Fill in</w:t>
            </w:r>
          </w:p>
        </w:tc>
        <w:tc>
          <w:tcPr>
            <w:tcW w:w="0" w:type="auto"/>
          </w:tcPr>
          <w:p w14:paraId="4DE525AF" w14:textId="77777777" w:rsidR="00C97506" w:rsidRPr="00B36BE6" w:rsidRDefault="00C97506" w:rsidP="009717F3">
            <w:pPr>
              <w:spacing w:before="0" w:after="0"/>
              <w:jc w:val="left"/>
            </w:pPr>
            <w:r w:rsidRPr="00B36BE6">
              <w:t>Fill in</w:t>
            </w:r>
          </w:p>
        </w:tc>
        <w:tc>
          <w:tcPr>
            <w:tcW w:w="0" w:type="auto"/>
            <w:gridSpan w:val="2"/>
          </w:tcPr>
          <w:p w14:paraId="6AE376A0" w14:textId="77777777" w:rsidR="00C97506" w:rsidRPr="00B36BE6" w:rsidRDefault="00C97506" w:rsidP="009717F3">
            <w:pPr>
              <w:spacing w:before="0" w:after="0"/>
              <w:jc w:val="left"/>
            </w:pPr>
            <w:r w:rsidRPr="00B36BE6">
              <w:t>Fill in</w:t>
            </w:r>
          </w:p>
        </w:tc>
        <w:tc>
          <w:tcPr>
            <w:tcW w:w="0" w:type="auto"/>
          </w:tcPr>
          <w:p w14:paraId="334ABFFA" w14:textId="77777777" w:rsidR="00C97506" w:rsidRPr="00B36BE6" w:rsidRDefault="00C97506" w:rsidP="009717F3">
            <w:pPr>
              <w:spacing w:before="0" w:after="0"/>
              <w:jc w:val="left"/>
            </w:pPr>
            <w:r w:rsidRPr="00B36BE6">
              <w:t>Fill in</w:t>
            </w:r>
          </w:p>
        </w:tc>
        <w:tc>
          <w:tcPr>
            <w:tcW w:w="0" w:type="auto"/>
          </w:tcPr>
          <w:p w14:paraId="55B3AA5E" w14:textId="77777777" w:rsidR="00C97506" w:rsidRPr="00B36BE6" w:rsidRDefault="00C97506" w:rsidP="009717F3">
            <w:pPr>
              <w:spacing w:before="0" w:after="0"/>
              <w:jc w:val="left"/>
            </w:pPr>
            <w:r w:rsidRPr="00B36BE6">
              <w:t>Fill in</w:t>
            </w:r>
          </w:p>
        </w:tc>
        <w:tc>
          <w:tcPr>
            <w:tcW w:w="0" w:type="auto"/>
          </w:tcPr>
          <w:p w14:paraId="689BBC1A" w14:textId="77777777" w:rsidR="00C97506" w:rsidRPr="00B36BE6" w:rsidRDefault="00C97506" w:rsidP="009717F3">
            <w:pPr>
              <w:spacing w:before="0" w:after="0"/>
              <w:jc w:val="left"/>
            </w:pPr>
            <w:r w:rsidRPr="00B36BE6">
              <w:t>Fill in</w:t>
            </w:r>
          </w:p>
        </w:tc>
        <w:tc>
          <w:tcPr>
            <w:tcW w:w="0" w:type="auto"/>
          </w:tcPr>
          <w:p w14:paraId="398C1720" w14:textId="77777777" w:rsidR="00C97506" w:rsidRPr="00B36BE6" w:rsidRDefault="00C97506" w:rsidP="009717F3">
            <w:pPr>
              <w:spacing w:before="0" w:after="0"/>
              <w:jc w:val="left"/>
            </w:pPr>
            <w:r w:rsidRPr="00B36BE6">
              <w:t>Fill in</w:t>
            </w:r>
          </w:p>
        </w:tc>
      </w:tr>
      <w:tr w:rsidR="00C97506" w:rsidRPr="00B36BE6" w14:paraId="22A269EC" w14:textId="77777777" w:rsidTr="009717F3">
        <w:tc>
          <w:tcPr>
            <w:tcW w:w="0" w:type="auto"/>
          </w:tcPr>
          <w:p w14:paraId="510AA8EA" w14:textId="77777777" w:rsidR="00C97506" w:rsidRPr="00B36BE6" w:rsidRDefault="00C97506" w:rsidP="009717F3">
            <w:pPr>
              <w:pStyle w:val="Tabelle"/>
              <w:jc w:val="left"/>
              <w:rPr>
                <w:rStyle w:val="Strong"/>
                <w:rFonts w:ascii="Times New Roman" w:hAnsi="Times New Roman"/>
              </w:rPr>
            </w:pPr>
            <w:r w:rsidRPr="00B36BE6">
              <w:rPr>
                <w:rStyle w:val="Strong"/>
                <w:rFonts w:ascii="Times New Roman" w:hAnsi="Times New Roman"/>
              </w:rPr>
              <w:t>Short name of participant</w:t>
            </w:r>
          </w:p>
        </w:tc>
        <w:tc>
          <w:tcPr>
            <w:tcW w:w="0" w:type="auto"/>
          </w:tcPr>
          <w:p w14:paraId="20FEFC11" w14:textId="48058ED8" w:rsidR="00C97506" w:rsidRPr="00B36BE6" w:rsidRDefault="00C97506" w:rsidP="009717F3">
            <w:pPr>
              <w:spacing w:before="0" w:after="0"/>
              <w:jc w:val="left"/>
            </w:pPr>
            <w:r w:rsidRPr="00B36BE6">
              <w:t>LUH</w:t>
            </w:r>
          </w:p>
        </w:tc>
        <w:tc>
          <w:tcPr>
            <w:tcW w:w="0" w:type="auto"/>
            <w:gridSpan w:val="2"/>
          </w:tcPr>
          <w:p w14:paraId="7118D098" w14:textId="48592642" w:rsidR="00C97506" w:rsidRPr="00B36BE6" w:rsidRDefault="00C97506" w:rsidP="009717F3">
            <w:pPr>
              <w:spacing w:before="0" w:after="0"/>
              <w:jc w:val="left"/>
            </w:pPr>
            <w:r w:rsidRPr="00B36BE6">
              <w:t>UH</w:t>
            </w:r>
          </w:p>
        </w:tc>
        <w:tc>
          <w:tcPr>
            <w:tcW w:w="0" w:type="auto"/>
          </w:tcPr>
          <w:p w14:paraId="60074ECD" w14:textId="21D206DA" w:rsidR="00C97506" w:rsidRPr="00B36BE6" w:rsidRDefault="00C97506" w:rsidP="009717F3">
            <w:pPr>
              <w:spacing w:before="0" w:after="0"/>
              <w:jc w:val="left"/>
            </w:pPr>
            <w:r w:rsidRPr="00B36BE6">
              <w:t>UMCG</w:t>
            </w:r>
          </w:p>
        </w:tc>
        <w:tc>
          <w:tcPr>
            <w:tcW w:w="0" w:type="auto"/>
            <w:gridSpan w:val="2"/>
          </w:tcPr>
          <w:p w14:paraId="13670AC8" w14:textId="77777777" w:rsidR="00C97506" w:rsidRPr="00B36BE6" w:rsidRDefault="00C97506" w:rsidP="009717F3">
            <w:pPr>
              <w:spacing w:before="0" w:after="0"/>
              <w:jc w:val="left"/>
            </w:pPr>
          </w:p>
        </w:tc>
        <w:tc>
          <w:tcPr>
            <w:tcW w:w="0" w:type="auto"/>
          </w:tcPr>
          <w:p w14:paraId="73155B3E" w14:textId="77777777" w:rsidR="00C97506" w:rsidRPr="00B36BE6" w:rsidRDefault="00C97506" w:rsidP="009717F3">
            <w:pPr>
              <w:spacing w:before="0" w:after="0"/>
              <w:jc w:val="left"/>
            </w:pPr>
          </w:p>
        </w:tc>
        <w:tc>
          <w:tcPr>
            <w:tcW w:w="0" w:type="auto"/>
          </w:tcPr>
          <w:p w14:paraId="155A4965" w14:textId="77777777" w:rsidR="00C97506" w:rsidRPr="00B36BE6" w:rsidRDefault="00C97506" w:rsidP="009717F3">
            <w:pPr>
              <w:spacing w:before="0" w:after="0"/>
              <w:jc w:val="left"/>
            </w:pPr>
          </w:p>
        </w:tc>
        <w:tc>
          <w:tcPr>
            <w:tcW w:w="0" w:type="auto"/>
          </w:tcPr>
          <w:p w14:paraId="43BE6283" w14:textId="77777777" w:rsidR="00C97506" w:rsidRPr="00B36BE6" w:rsidRDefault="00C97506" w:rsidP="009717F3">
            <w:pPr>
              <w:spacing w:before="0" w:after="0"/>
              <w:jc w:val="left"/>
            </w:pPr>
          </w:p>
        </w:tc>
        <w:tc>
          <w:tcPr>
            <w:tcW w:w="0" w:type="auto"/>
          </w:tcPr>
          <w:p w14:paraId="79D6059E" w14:textId="77777777" w:rsidR="00C97506" w:rsidRPr="00B36BE6" w:rsidRDefault="00C97506" w:rsidP="009717F3">
            <w:pPr>
              <w:spacing w:before="0" w:after="0"/>
              <w:jc w:val="left"/>
            </w:pPr>
          </w:p>
        </w:tc>
      </w:tr>
      <w:tr w:rsidR="007F2702" w:rsidRPr="00B36BE6" w14:paraId="71653CC8" w14:textId="77777777" w:rsidTr="009717F3">
        <w:tc>
          <w:tcPr>
            <w:tcW w:w="0" w:type="auto"/>
          </w:tcPr>
          <w:p w14:paraId="4BC64F63" w14:textId="77777777" w:rsidR="00C97506" w:rsidRPr="00B36BE6" w:rsidRDefault="00C97506" w:rsidP="009717F3">
            <w:pPr>
              <w:pStyle w:val="Tabelle"/>
              <w:jc w:val="left"/>
              <w:rPr>
                <w:rStyle w:val="Strong"/>
                <w:rFonts w:ascii="Times New Roman" w:hAnsi="Times New Roman"/>
                <w:color w:val="000000" w:themeColor="text1"/>
              </w:rPr>
            </w:pPr>
            <w:r w:rsidRPr="00B36BE6">
              <w:rPr>
                <w:rStyle w:val="Strong"/>
                <w:rFonts w:ascii="Times New Roman" w:hAnsi="Times New Roman"/>
                <w:color w:val="000000" w:themeColor="text1"/>
              </w:rPr>
              <w:t>Person/months per participants</w:t>
            </w:r>
          </w:p>
        </w:tc>
        <w:tc>
          <w:tcPr>
            <w:tcW w:w="0" w:type="auto"/>
          </w:tcPr>
          <w:p w14:paraId="11E05BD7" w14:textId="14586A71" w:rsidR="00C97506" w:rsidRPr="00B36BE6" w:rsidRDefault="00C97506" w:rsidP="009717F3">
            <w:pPr>
              <w:spacing w:before="0" w:after="0"/>
              <w:jc w:val="left"/>
              <w:rPr>
                <w:color w:val="000000" w:themeColor="text1"/>
              </w:rPr>
            </w:pPr>
            <w:r w:rsidRPr="00B36BE6">
              <w:rPr>
                <w:color w:val="000000" w:themeColor="text1"/>
              </w:rPr>
              <w:t>60</w:t>
            </w:r>
          </w:p>
        </w:tc>
        <w:tc>
          <w:tcPr>
            <w:tcW w:w="0" w:type="auto"/>
            <w:gridSpan w:val="2"/>
          </w:tcPr>
          <w:p w14:paraId="672FF688" w14:textId="1F1EF16B" w:rsidR="00C97506" w:rsidRPr="00B36BE6" w:rsidRDefault="00C97506" w:rsidP="009717F3">
            <w:pPr>
              <w:spacing w:before="0" w:after="0"/>
              <w:jc w:val="left"/>
              <w:rPr>
                <w:color w:val="000000" w:themeColor="text1"/>
              </w:rPr>
            </w:pPr>
            <w:r w:rsidRPr="00B36BE6">
              <w:rPr>
                <w:color w:val="000000" w:themeColor="text1"/>
              </w:rPr>
              <w:t>60</w:t>
            </w:r>
          </w:p>
        </w:tc>
        <w:tc>
          <w:tcPr>
            <w:tcW w:w="0" w:type="auto"/>
          </w:tcPr>
          <w:p w14:paraId="3611BEC9" w14:textId="02779D60" w:rsidR="00C97506" w:rsidRPr="00B36BE6" w:rsidRDefault="00C97506" w:rsidP="009717F3">
            <w:pPr>
              <w:spacing w:before="0" w:after="0"/>
              <w:jc w:val="left"/>
              <w:rPr>
                <w:color w:val="000000" w:themeColor="text1"/>
              </w:rPr>
            </w:pPr>
            <w:r w:rsidRPr="00B36BE6">
              <w:rPr>
                <w:color w:val="000000" w:themeColor="text1"/>
              </w:rPr>
              <w:t>60</w:t>
            </w:r>
          </w:p>
        </w:tc>
        <w:tc>
          <w:tcPr>
            <w:tcW w:w="0" w:type="auto"/>
            <w:gridSpan w:val="2"/>
          </w:tcPr>
          <w:p w14:paraId="61D0F6C4" w14:textId="77777777" w:rsidR="00C97506" w:rsidRPr="00B36BE6" w:rsidRDefault="00C97506" w:rsidP="009717F3">
            <w:pPr>
              <w:spacing w:before="0" w:after="0"/>
              <w:jc w:val="left"/>
              <w:rPr>
                <w:color w:val="000000" w:themeColor="text1"/>
              </w:rPr>
            </w:pPr>
            <w:r w:rsidRPr="00B36BE6">
              <w:rPr>
                <w:color w:val="000000" w:themeColor="text1"/>
              </w:rPr>
              <w:t>Fill in</w:t>
            </w:r>
          </w:p>
        </w:tc>
        <w:tc>
          <w:tcPr>
            <w:tcW w:w="0" w:type="auto"/>
          </w:tcPr>
          <w:p w14:paraId="28979D90" w14:textId="77777777" w:rsidR="00C97506" w:rsidRPr="00B36BE6" w:rsidRDefault="00C97506" w:rsidP="009717F3">
            <w:pPr>
              <w:spacing w:before="0" w:after="0"/>
              <w:jc w:val="left"/>
              <w:rPr>
                <w:color w:val="000000" w:themeColor="text1"/>
              </w:rPr>
            </w:pPr>
            <w:r w:rsidRPr="00B36BE6">
              <w:rPr>
                <w:color w:val="000000" w:themeColor="text1"/>
              </w:rPr>
              <w:t>Fill in</w:t>
            </w:r>
          </w:p>
        </w:tc>
        <w:tc>
          <w:tcPr>
            <w:tcW w:w="0" w:type="auto"/>
          </w:tcPr>
          <w:p w14:paraId="5B84676A" w14:textId="77777777" w:rsidR="00C97506" w:rsidRPr="00B36BE6" w:rsidRDefault="00C97506" w:rsidP="009717F3">
            <w:pPr>
              <w:spacing w:before="0" w:after="0"/>
              <w:jc w:val="left"/>
              <w:rPr>
                <w:color w:val="000000" w:themeColor="text1"/>
              </w:rPr>
            </w:pPr>
            <w:r w:rsidRPr="00B36BE6">
              <w:rPr>
                <w:color w:val="000000" w:themeColor="text1"/>
              </w:rPr>
              <w:t>Fill in</w:t>
            </w:r>
          </w:p>
        </w:tc>
        <w:tc>
          <w:tcPr>
            <w:tcW w:w="0" w:type="auto"/>
          </w:tcPr>
          <w:p w14:paraId="01804001" w14:textId="77777777" w:rsidR="00C97506" w:rsidRPr="00B36BE6" w:rsidRDefault="00C97506" w:rsidP="009717F3">
            <w:pPr>
              <w:spacing w:before="0" w:after="0"/>
              <w:jc w:val="left"/>
              <w:rPr>
                <w:color w:val="000000" w:themeColor="text1"/>
              </w:rPr>
            </w:pPr>
            <w:r w:rsidRPr="00B36BE6">
              <w:rPr>
                <w:color w:val="000000" w:themeColor="text1"/>
              </w:rPr>
              <w:t>Fill in</w:t>
            </w:r>
          </w:p>
        </w:tc>
        <w:tc>
          <w:tcPr>
            <w:tcW w:w="0" w:type="auto"/>
          </w:tcPr>
          <w:p w14:paraId="30240875" w14:textId="77777777" w:rsidR="00C97506" w:rsidRPr="00B36BE6" w:rsidRDefault="00C97506" w:rsidP="009717F3">
            <w:pPr>
              <w:spacing w:before="0" w:after="0"/>
              <w:jc w:val="left"/>
              <w:rPr>
                <w:color w:val="000000" w:themeColor="text1"/>
              </w:rPr>
            </w:pPr>
            <w:r w:rsidRPr="00B36BE6">
              <w:rPr>
                <w:color w:val="000000" w:themeColor="text1"/>
              </w:rPr>
              <w:t>Fill in</w:t>
            </w:r>
          </w:p>
        </w:tc>
      </w:tr>
      <w:tr w:rsidR="007F2702" w:rsidRPr="00B36BE6" w14:paraId="28A0B5DB" w14:textId="77777777" w:rsidTr="009717F3">
        <w:tc>
          <w:tcPr>
            <w:tcW w:w="0" w:type="auto"/>
          </w:tcPr>
          <w:p w14:paraId="53D9A68D" w14:textId="77777777" w:rsidR="00C97506" w:rsidRPr="00B36BE6" w:rsidRDefault="00C97506" w:rsidP="009717F3">
            <w:pPr>
              <w:pStyle w:val="Tabelle"/>
              <w:jc w:val="left"/>
              <w:rPr>
                <w:rStyle w:val="Strong"/>
                <w:rFonts w:ascii="Times New Roman" w:hAnsi="Times New Roman"/>
                <w:color w:val="000000" w:themeColor="text1"/>
              </w:rPr>
            </w:pPr>
            <w:r w:rsidRPr="00B36BE6">
              <w:rPr>
                <w:rStyle w:val="Strong"/>
                <w:rFonts w:ascii="Times New Roman" w:hAnsi="Times New Roman"/>
                <w:color w:val="000000" w:themeColor="text1"/>
              </w:rPr>
              <w:t>Start month</w:t>
            </w:r>
          </w:p>
        </w:tc>
        <w:tc>
          <w:tcPr>
            <w:tcW w:w="0" w:type="auto"/>
            <w:gridSpan w:val="4"/>
          </w:tcPr>
          <w:p w14:paraId="5FD74204" w14:textId="41DD0E0B" w:rsidR="00C97506" w:rsidRPr="00B36BE6" w:rsidRDefault="00C97506" w:rsidP="009717F3">
            <w:pPr>
              <w:spacing w:before="0" w:after="0"/>
              <w:jc w:val="left"/>
              <w:rPr>
                <w:color w:val="000000" w:themeColor="text1"/>
              </w:rPr>
            </w:pPr>
            <w:r w:rsidRPr="00B36BE6">
              <w:rPr>
                <w:color w:val="000000" w:themeColor="text1"/>
              </w:rPr>
              <w:t>0</w:t>
            </w:r>
          </w:p>
        </w:tc>
        <w:tc>
          <w:tcPr>
            <w:tcW w:w="0" w:type="auto"/>
            <w:gridSpan w:val="2"/>
          </w:tcPr>
          <w:p w14:paraId="600C88A4" w14:textId="77777777" w:rsidR="00C97506" w:rsidRPr="00B36BE6" w:rsidRDefault="00C97506" w:rsidP="009717F3">
            <w:pPr>
              <w:pStyle w:val="Tabelle"/>
              <w:jc w:val="left"/>
              <w:rPr>
                <w:rFonts w:ascii="Times New Roman" w:hAnsi="Times New Roman" w:cs="Times New Roman"/>
                <w:b/>
                <w:color w:val="000000" w:themeColor="text1"/>
              </w:rPr>
            </w:pPr>
            <w:r w:rsidRPr="00B36BE6">
              <w:rPr>
                <w:rFonts w:ascii="Times New Roman" w:hAnsi="Times New Roman" w:cs="Times New Roman"/>
                <w:b/>
                <w:color w:val="000000" w:themeColor="text1"/>
              </w:rPr>
              <w:t>End month</w:t>
            </w:r>
          </w:p>
        </w:tc>
        <w:tc>
          <w:tcPr>
            <w:tcW w:w="0" w:type="auto"/>
            <w:gridSpan w:val="4"/>
          </w:tcPr>
          <w:p w14:paraId="5BE2D8B6" w14:textId="58708F3E" w:rsidR="00C97506" w:rsidRPr="00B36BE6" w:rsidRDefault="00C97506" w:rsidP="009717F3">
            <w:pPr>
              <w:spacing w:before="0" w:after="0"/>
              <w:jc w:val="left"/>
              <w:rPr>
                <w:color w:val="000000" w:themeColor="text1"/>
              </w:rPr>
            </w:pPr>
            <w:r w:rsidRPr="00B36BE6">
              <w:rPr>
                <w:color w:val="000000" w:themeColor="text1"/>
              </w:rPr>
              <w:t>60</w:t>
            </w:r>
          </w:p>
        </w:tc>
      </w:tr>
    </w:tbl>
    <w:p w14:paraId="0580F226" w14:textId="77777777" w:rsidR="00F116D4" w:rsidRPr="00B36BE6" w:rsidRDefault="00F116D4" w:rsidP="00F116D4">
      <w:pPr>
        <w:spacing w:before="60" w:after="60"/>
        <w:rPr>
          <w:b/>
          <w:color w:val="000000" w:themeColor="text1"/>
          <w:szCs w:val="22"/>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9057"/>
      </w:tblGrid>
      <w:tr w:rsidR="007F2702" w:rsidRPr="00B36BE6" w14:paraId="003FC663" w14:textId="77777777" w:rsidTr="009717F3">
        <w:tc>
          <w:tcPr>
            <w:tcW w:w="0" w:type="auto"/>
          </w:tcPr>
          <w:p w14:paraId="50907031" w14:textId="77777777" w:rsidR="00C97506" w:rsidRPr="00B36BE6" w:rsidRDefault="00F116D4" w:rsidP="009717F3">
            <w:pPr>
              <w:spacing w:before="60" w:after="60"/>
              <w:jc w:val="left"/>
              <w:rPr>
                <w:b/>
                <w:color w:val="000000" w:themeColor="text1"/>
                <w:szCs w:val="22"/>
              </w:rPr>
            </w:pPr>
            <w:r w:rsidRPr="00B36BE6">
              <w:rPr>
                <w:b/>
                <w:color w:val="000000" w:themeColor="text1"/>
                <w:szCs w:val="22"/>
              </w:rPr>
              <w:t>Objectives</w:t>
            </w:r>
          </w:p>
          <w:p w14:paraId="3ED66084" w14:textId="097C264C" w:rsidR="00F116D4" w:rsidRPr="00B36BE6" w:rsidRDefault="006F5997" w:rsidP="006F5997">
            <w:pPr>
              <w:jc w:val="left"/>
            </w:pPr>
            <w:r w:rsidRPr="00B36BE6">
              <w:rPr>
                <w:color w:val="31849B" w:themeColor="accent5" w:themeShade="BF"/>
              </w:rPr>
              <w:t xml:space="preserve">This WP work will identify key variables through analyses of existing data and by the new developed prospective cohort study. </w:t>
            </w:r>
            <w:r w:rsidRPr="00B36BE6">
              <w:t>The specific objectives are:</w:t>
            </w:r>
          </w:p>
          <w:p w14:paraId="41417115" w14:textId="1114A2B6" w:rsidR="00F116D4" w:rsidRPr="00B36BE6" w:rsidRDefault="00F116D4" w:rsidP="000208BD">
            <w:pPr>
              <w:pStyle w:val="ListParagraph"/>
              <w:numPr>
                <w:ilvl w:val="0"/>
                <w:numId w:val="46"/>
              </w:numPr>
              <w:spacing w:before="60" w:after="60"/>
              <w:jc w:val="left"/>
              <w:rPr>
                <w:color w:val="000000" w:themeColor="text1"/>
                <w:szCs w:val="22"/>
              </w:rPr>
            </w:pPr>
            <w:r w:rsidRPr="00B36BE6">
              <w:rPr>
                <w:color w:val="000000" w:themeColor="text1"/>
                <w:szCs w:val="22"/>
              </w:rPr>
              <w:t xml:space="preserve">To scrutinize genetic markers and genetic risk scores based on genome-wide association studies (GWAS) combined with new epigenetic and metabolomic markers for development of 1-3 test panels in observational cohort data of critically ill patients with different combinations of co-morbidities for: </w:t>
            </w:r>
          </w:p>
          <w:p w14:paraId="069C1743" w14:textId="5ACD1283" w:rsidR="00F116D4" w:rsidRPr="00B36BE6" w:rsidRDefault="00F116D4" w:rsidP="000208BD">
            <w:pPr>
              <w:pStyle w:val="ListParagraph"/>
              <w:numPr>
                <w:ilvl w:val="1"/>
                <w:numId w:val="46"/>
              </w:numPr>
              <w:spacing w:before="60" w:after="60"/>
              <w:jc w:val="left"/>
              <w:rPr>
                <w:color w:val="000000" w:themeColor="text1"/>
                <w:szCs w:val="22"/>
              </w:rPr>
            </w:pPr>
            <w:r w:rsidRPr="00B36BE6">
              <w:rPr>
                <w:color w:val="000000" w:themeColor="text1"/>
                <w:szCs w:val="22"/>
              </w:rPr>
              <w:t>differentiation of more homogeneous sub-phenotypes in common clinical syndromes (</w:t>
            </w:r>
            <w:r w:rsidR="006F5997" w:rsidRPr="00B36BE6">
              <w:rPr>
                <w:color w:val="000000" w:themeColor="text1"/>
                <w:szCs w:val="22"/>
              </w:rPr>
              <w:t>SIRS, sepsis</w:t>
            </w:r>
            <w:r w:rsidRPr="00B36BE6">
              <w:rPr>
                <w:color w:val="000000" w:themeColor="text1"/>
                <w:szCs w:val="22"/>
              </w:rPr>
              <w:t xml:space="preserve">, AKI, </w:t>
            </w:r>
            <w:r w:rsidR="006F5997" w:rsidRPr="00B36BE6">
              <w:rPr>
                <w:color w:val="000000" w:themeColor="text1"/>
                <w:szCs w:val="22"/>
              </w:rPr>
              <w:t>ARDS</w:t>
            </w:r>
            <w:r w:rsidRPr="00B36BE6">
              <w:rPr>
                <w:color w:val="000000" w:themeColor="text1"/>
                <w:szCs w:val="22"/>
              </w:rPr>
              <w:t xml:space="preserve">) </w:t>
            </w:r>
          </w:p>
          <w:p w14:paraId="2D3516A5" w14:textId="53402212" w:rsidR="00F116D4" w:rsidRPr="00B36BE6" w:rsidRDefault="00F116D4" w:rsidP="000208BD">
            <w:pPr>
              <w:pStyle w:val="ListParagraph"/>
              <w:numPr>
                <w:ilvl w:val="1"/>
                <w:numId w:val="46"/>
              </w:numPr>
              <w:spacing w:before="60" w:after="60"/>
              <w:jc w:val="left"/>
              <w:rPr>
                <w:color w:val="000000" w:themeColor="text1"/>
                <w:szCs w:val="22"/>
              </w:rPr>
            </w:pPr>
            <w:r w:rsidRPr="00B36BE6">
              <w:rPr>
                <w:color w:val="000000" w:themeColor="text1"/>
                <w:szCs w:val="22"/>
              </w:rPr>
              <w:t xml:space="preserve">prediction of treatment effects in the </w:t>
            </w:r>
            <w:r w:rsidR="00F57625" w:rsidRPr="00B36BE6">
              <w:rPr>
                <w:color w:val="000000" w:themeColor="text1"/>
                <w:szCs w:val="22"/>
              </w:rPr>
              <w:t>above-mentioned</w:t>
            </w:r>
            <w:r w:rsidRPr="00B36BE6">
              <w:rPr>
                <w:color w:val="000000" w:themeColor="text1"/>
                <w:szCs w:val="22"/>
              </w:rPr>
              <w:t xml:space="preserve"> clinical populations to improve patient-related outcomes with a precision medicine approach</w:t>
            </w:r>
          </w:p>
          <w:p w14:paraId="68B27F59" w14:textId="0DA381F4" w:rsidR="00F116D4" w:rsidRPr="00B36BE6" w:rsidRDefault="00F116D4" w:rsidP="000208BD">
            <w:pPr>
              <w:pStyle w:val="ListParagraph"/>
              <w:numPr>
                <w:ilvl w:val="0"/>
                <w:numId w:val="46"/>
              </w:numPr>
              <w:spacing w:before="60" w:after="60"/>
              <w:jc w:val="left"/>
              <w:rPr>
                <w:color w:val="000000" w:themeColor="text1"/>
                <w:szCs w:val="22"/>
              </w:rPr>
            </w:pPr>
            <w:r w:rsidRPr="00B36BE6">
              <w:rPr>
                <w:color w:val="000000" w:themeColor="text1"/>
                <w:szCs w:val="22"/>
              </w:rPr>
              <w:t xml:space="preserve">To test novel biomarkers in observational cohort data of critically ill patients with different combinations of co-morbidities to: </w:t>
            </w:r>
          </w:p>
          <w:p w14:paraId="22CC5725" w14:textId="74EA2464" w:rsidR="00F116D4" w:rsidRPr="00B36BE6" w:rsidRDefault="00F116D4" w:rsidP="000208BD">
            <w:pPr>
              <w:pStyle w:val="ListParagraph"/>
              <w:numPr>
                <w:ilvl w:val="1"/>
                <w:numId w:val="46"/>
              </w:numPr>
              <w:spacing w:before="60" w:after="60"/>
              <w:jc w:val="left"/>
              <w:rPr>
                <w:color w:val="000000" w:themeColor="text1"/>
                <w:szCs w:val="22"/>
              </w:rPr>
            </w:pPr>
            <w:r w:rsidRPr="00B36BE6">
              <w:rPr>
                <w:color w:val="000000" w:themeColor="text1"/>
                <w:szCs w:val="22"/>
              </w:rPr>
              <w:t>illuminate endothelial damage/leak as a causal mechanism of organ dysfunction in experimental models</w:t>
            </w:r>
          </w:p>
          <w:p w14:paraId="1437E9CE" w14:textId="770E42B7" w:rsidR="00F116D4" w:rsidRPr="00B36BE6" w:rsidRDefault="00F116D4" w:rsidP="000208BD">
            <w:pPr>
              <w:pStyle w:val="ListParagraph"/>
              <w:numPr>
                <w:ilvl w:val="1"/>
                <w:numId w:val="46"/>
              </w:numPr>
              <w:spacing w:before="60" w:after="60"/>
              <w:jc w:val="left"/>
              <w:rPr>
                <w:color w:val="000000" w:themeColor="text1"/>
                <w:szCs w:val="22"/>
              </w:rPr>
            </w:pPr>
            <w:r w:rsidRPr="00B36BE6">
              <w:rPr>
                <w:color w:val="000000" w:themeColor="text1"/>
                <w:szCs w:val="22"/>
              </w:rPr>
              <w:t xml:space="preserve">detect time-dependent treatment effects (in combination with abovementioned genetic, epigenetic and metabolomics markers) </w:t>
            </w:r>
          </w:p>
          <w:p w14:paraId="401142A0" w14:textId="3D406D46" w:rsidR="00F116D4" w:rsidRPr="00B36BE6" w:rsidRDefault="00F116D4" w:rsidP="000208BD">
            <w:pPr>
              <w:pStyle w:val="ListParagraph"/>
              <w:numPr>
                <w:ilvl w:val="1"/>
                <w:numId w:val="46"/>
              </w:numPr>
              <w:spacing w:before="60" w:after="60"/>
              <w:jc w:val="left"/>
              <w:rPr>
                <w:color w:val="000000" w:themeColor="text1"/>
                <w:szCs w:val="22"/>
              </w:rPr>
            </w:pPr>
            <w:r w:rsidRPr="00B36BE6">
              <w:rPr>
                <w:color w:val="000000" w:themeColor="text1"/>
                <w:szCs w:val="22"/>
              </w:rPr>
              <w:t xml:space="preserve">detect the development of </w:t>
            </w:r>
            <w:r w:rsidR="00F57625" w:rsidRPr="00B36BE6">
              <w:rPr>
                <w:color w:val="000000" w:themeColor="text1"/>
                <w:szCs w:val="22"/>
              </w:rPr>
              <w:t>organ dysfunction</w:t>
            </w:r>
            <w:r w:rsidRPr="00B36BE6">
              <w:rPr>
                <w:color w:val="000000" w:themeColor="text1"/>
                <w:szCs w:val="22"/>
              </w:rPr>
              <w:t xml:space="preserve"> in clinical settings</w:t>
            </w:r>
          </w:p>
          <w:p w14:paraId="7135D634" w14:textId="128AAA6C" w:rsidR="00F116D4" w:rsidRPr="00B36BE6" w:rsidRDefault="00F116D4" w:rsidP="000208BD">
            <w:pPr>
              <w:pStyle w:val="ListParagraph"/>
              <w:numPr>
                <w:ilvl w:val="0"/>
                <w:numId w:val="46"/>
              </w:numPr>
              <w:spacing w:before="60" w:after="60"/>
              <w:jc w:val="left"/>
              <w:rPr>
                <w:color w:val="000000" w:themeColor="text1"/>
                <w:szCs w:val="22"/>
              </w:rPr>
            </w:pPr>
            <w:r w:rsidRPr="00B36BE6">
              <w:rPr>
                <w:color w:val="000000" w:themeColor="text1"/>
                <w:szCs w:val="22"/>
              </w:rPr>
              <w:t xml:space="preserve">To create and validate </w:t>
            </w:r>
            <w:r w:rsidR="007F2702" w:rsidRPr="00B36BE6">
              <w:rPr>
                <w:color w:val="000000" w:themeColor="text1"/>
                <w:szCs w:val="22"/>
              </w:rPr>
              <w:t>in close collaboration with WP</w:t>
            </w:r>
            <w:r w:rsidRPr="00B36BE6">
              <w:rPr>
                <w:color w:val="000000" w:themeColor="text1"/>
                <w:szCs w:val="22"/>
              </w:rPr>
              <w:t>4 (</w:t>
            </w:r>
            <w:r w:rsidR="006F5997" w:rsidRPr="00B36BE6">
              <w:rPr>
                <w:color w:val="000000" w:themeColor="text1"/>
                <w:szCs w:val="22"/>
              </w:rPr>
              <w:t>m</w:t>
            </w:r>
            <w:r w:rsidRPr="00B36BE6">
              <w:rPr>
                <w:color w:val="000000" w:themeColor="text1"/>
                <w:szCs w:val="22"/>
              </w:rPr>
              <w:t>achine learning), the:</w:t>
            </w:r>
          </w:p>
          <w:p w14:paraId="21D57783" w14:textId="77777777" w:rsidR="007F2702" w:rsidRPr="00B36BE6" w:rsidRDefault="00F116D4" w:rsidP="000208BD">
            <w:pPr>
              <w:pStyle w:val="ListParagraph"/>
              <w:numPr>
                <w:ilvl w:val="1"/>
                <w:numId w:val="46"/>
              </w:numPr>
              <w:spacing w:before="60" w:after="60"/>
              <w:jc w:val="left"/>
              <w:rPr>
                <w:color w:val="000000" w:themeColor="text1"/>
                <w:szCs w:val="22"/>
              </w:rPr>
            </w:pPr>
            <w:r w:rsidRPr="00B36BE6">
              <w:rPr>
                <w:color w:val="000000" w:themeColor="text1"/>
                <w:szCs w:val="22"/>
              </w:rPr>
              <w:t>diagnostic ability of a combined panel of clinical variables, genetic, epigenetic, metabolomic and biomarker data in a large observational cohort of critically ill patients</w:t>
            </w:r>
          </w:p>
          <w:p w14:paraId="6E9C60F0" w14:textId="7132C274" w:rsidR="00F116D4" w:rsidRPr="00B36BE6" w:rsidRDefault="006F5997" w:rsidP="000208BD">
            <w:pPr>
              <w:pStyle w:val="ListParagraph"/>
              <w:numPr>
                <w:ilvl w:val="1"/>
                <w:numId w:val="46"/>
              </w:numPr>
              <w:spacing w:before="60" w:after="60"/>
              <w:jc w:val="left"/>
              <w:rPr>
                <w:color w:val="000000" w:themeColor="text1"/>
                <w:szCs w:val="22"/>
              </w:rPr>
            </w:pPr>
            <w:r w:rsidRPr="00B36BE6">
              <w:rPr>
                <w:color w:val="000000" w:themeColor="text1"/>
                <w:szCs w:val="22"/>
              </w:rPr>
              <w:t>p</w:t>
            </w:r>
            <w:r w:rsidR="00F116D4" w:rsidRPr="00B36BE6">
              <w:rPr>
                <w:color w:val="000000" w:themeColor="text1"/>
                <w:szCs w:val="22"/>
              </w:rPr>
              <w:t>rognostic ability of a combined panel of clinical variables, genetic, epigenetic, metabolomic and biomarker data on short- and long-term outcomes including health-related quality of life and mild cognitive dysfunction in a large observational cohort of critically ill patients</w:t>
            </w:r>
          </w:p>
        </w:tc>
      </w:tr>
    </w:tbl>
    <w:p w14:paraId="027380EA" w14:textId="77777777" w:rsidR="00F116D4" w:rsidRPr="00B36BE6" w:rsidRDefault="00F116D4" w:rsidP="00F116D4">
      <w:pPr>
        <w:spacing w:before="60" w:after="60"/>
        <w:rPr>
          <w:color w:val="000000" w:themeColor="text1"/>
          <w:szCs w:val="22"/>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9057"/>
      </w:tblGrid>
      <w:tr w:rsidR="007F2702" w:rsidRPr="00B36BE6" w14:paraId="1A621468" w14:textId="77777777" w:rsidTr="009717F3">
        <w:tc>
          <w:tcPr>
            <w:tcW w:w="5000" w:type="pct"/>
          </w:tcPr>
          <w:p w14:paraId="46BDE3D5" w14:textId="5AADD7BF" w:rsidR="00F116D4" w:rsidRPr="00B36BE6" w:rsidRDefault="00F116D4" w:rsidP="009717F3">
            <w:pPr>
              <w:spacing w:before="60" w:after="60"/>
              <w:jc w:val="left"/>
              <w:rPr>
                <w:color w:val="000000" w:themeColor="text1"/>
                <w:szCs w:val="22"/>
              </w:rPr>
            </w:pPr>
            <w:r w:rsidRPr="00B36BE6">
              <w:rPr>
                <w:b/>
                <w:color w:val="000000" w:themeColor="text1"/>
                <w:szCs w:val="22"/>
              </w:rPr>
              <w:t>Description of work</w:t>
            </w:r>
          </w:p>
          <w:p w14:paraId="7DDA2BE1" w14:textId="61BE8D02" w:rsidR="00F116D4" w:rsidRPr="00B36BE6" w:rsidRDefault="00F116D4" w:rsidP="009717F3">
            <w:pPr>
              <w:autoSpaceDE w:val="0"/>
              <w:autoSpaceDN w:val="0"/>
              <w:adjustRightInd w:val="0"/>
              <w:jc w:val="left"/>
              <w:rPr>
                <w:rFonts w:eastAsiaTheme="minorHAnsi"/>
                <w:color w:val="000000" w:themeColor="text1"/>
                <w:szCs w:val="22"/>
              </w:rPr>
            </w:pPr>
            <w:r w:rsidRPr="00B36BE6">
              <w:rPr>
                <w:rFonts w:eastAsiaTheme="minorHAnsi"/>
                <w:color w:val="000000" w:themeColor="text1"/>
                <w:szCs w:val="22"/>
              </w:rPr>
              <w:lastRenderedPageBreak/>
              <w:t xml:space="preserve">The main goal of HEALICS and WP3 is to unravel heterogeneity by identifying </w:t>
            </w:r>
            <w:r w:rsidRPr="00B36BE6">
              <w:rPr>
                <w:color w:val="000000" w:themeColor="text1"/>
                <w:szCs w:val="22"/>
              </w:rPr>
              <w:t xml:space="preserve">common genotypic, epigenetic, biomarker and clinical characteristics that may be amenable to therapeutic targets and explore variables that may contribute to better diagnosis and prognosis of </w:t>
            </w:r>
            <w:r w:rsidR="005D3126" w:rsidRPr="00B36BE6">
              <w:rPr>
                <w:color w:val="000000" w:themeColor="text1"/>
                <w:szCs w:val="22"/>
              </w:rPr>
              <w:t>clusters</w:t>
            </w:r>
            <w:r w:rsidRPr="00B36BE6">
              <w:rPr>
                <w:color w:val="000000" w:themeColor="text1"/>
                <w:szCs w:val="22"/>
              </w:rPr>
              <w:t>.</w:t>
            </w:r>
          </w:p>
          <w:p w14:paraId="35D25E36" w14:textId="3C5D7DD6" w:rsidR="00F116D4" w:rsidRPr="00B36BE6" w:rsidRDefault="00F116D4" w:rsidP="009717F3">
            <w:pPr>
              <w:autoSpaceDE w:val="0"/>
              <w:autoSpaceDN w:val="0"/>
              <w:adjustRightInd w:val="0"/>
              <w:jc w:val="left"/>
              <w:rPr>
                <w:rFonts w:eastAsiaTheme="minorHAnsi"/>
                <w:color w:val="000000" w:themeColor="text1"/>
                <w:szCs w:val="22"/>
              </w:rPr>
            </w:pPr>
            <w:r w:rsidRPr="00B36BE6">
              <w:rPr>
                <w:rFonts w:eastAsiaTheme="minorHAnsi"/>
                <w:color w:val="000000" w:themeColor="text1"/>
                <w:szCs w:val="22"/>
              </w:rPr>
              <w:t xml:space="preserve">We will validate </w:t>
            </w:r>
            <w:r w:rsidR="008E5113" w:rsidRPr="00B36BE6">
              <w:rPr>
                <w:rFonts w:eastAsiaTheme="minorHAnsi"/>
                <w:color w:val="000000" w:themeColor="text1"/>
                <w:szCs w:val="22"/>
              </w:rPr>
              <w:t xml:space="preserve">the </w:t>
            </w:r>
            <w:r w:rsidRPr="00B36BE6">
              <w:rPr>
                <w:rFonts w:eastAsiaTheme="minorHAnsi"/>
                <w:color w:val="000000" w:themeColor="text1"/>
                <w:szCs w:val="22"/>
              </w:rPr>
              <w:t>predictive</w:t>
            </w:r>
            <w:r w:rsidR="008E5113" w:rsidRPr="00B36BE6">
              <w:rPr>
                <w:rFonts w:eastAsiaTheme="minorHAnsi"/>
                <w:color w:val="000000" w:themeColor="text1"/>
                <w:szCs w:val="22"/>
              </w:rPr>
              <w:t xml:space="preserve"> power of</w:t>
            </w:r>
            <w:r w:rsidRPr="00B36BE6">
              <w:rPr>
                <w:rFonts w:eastAsiaTheme="minorHAnsi"/>
                <w:color w:val="000000" w:themeColor="text1"/>
                <w:szCs w:val="22"/>
              </w:rPr>
              <w:t xml:space="preserve"> </w:t>
            </w:r>
            <w:r w:rsidR="0086159F" w:rsidRPr="00B36BE6">
              <w:rPr>
                <w:rFonts w:eastAsiaTheme="minorHAnsi"/>
                <w:color w:val="000000" w:themeColor="text1"/>
                <w:szCs w:val="22"/>
              </w:rPr>
              <w:t xml:space="preserve">a comprehensive set of </w:t>
            </w:r>
            <w:r w:rsidRPr="00B36BE6">
              <w:rPr>
                <w:rFonts w:eastAsiaTheme="minorHAnsi"/>
                <w:color w:val="000000" w:themeColor="text1"/>
                <w:szCs w:val="22"/>
              </w:rPr>
              <w:t>variables</w:t>
            </w:r>
            <w:r w:rsidR="0086159F" w:rsidRPr="00B36BE6">
              <w:rPr>
                <w:rFonts w:eastAsiaTheme="minorHAnsi"/>
                <w:color w:val="000000" w:themeColor="text1"/>
                <w:szCs w:val="22"/>
              </w:rPr>
              <w:t xml:space="preserve"> including clinical, genetic, epigenetic, metabolomic, and biomarker data</w:t>
            </w:r>
            <w:r w:rsidRPr="00B36BE6">
              <w:rPr>
                <w:rFonts w:eastAsiaTheme="minorHAnsi"/>
                <w:color w:val="000000" w:themeColor="text1"/>
                <w:szCs w:val="22"/>
              </w:rPr>
              <w:t xml:space="preserve"> </w:t>
            </w:r>
            <w:r w:rsidR="008E5113" w:rsidRPr="00B36BE6">
              <w:rPr>
                <w:rFonts w:eastAsiaTheme="minorHAnsi"/>
                <w:color w:val="000000" w:themeColor="text1"/>
                <w:szCs w:val="22"/>
              </w:rPr>
              <w:t xml:space="preserve">that may </w:t>
            </w:r>
            <w:r w:rsidR="003556CF" w:rsidRPr="00B36BE6">
              <w:rPr>
                <w:rFonts w:eastAsiaTheme="minorHAnsi"/>
                <w:color w:val="000000" w:themeColor="text1"/>
                <w:szCs w:val="22"/>
              </w:rPr>
              <w:t>accoun</w:t>
            </w:r>
            <w:r w:rsidR="005D3126" w:rsidRPr="00B36BE6">
              <w:rPr>
                <w:rFonts w:eastAsiaTheme="minorHAnsi"/>
                <w:color w:val="000000" w:themeColor="text1"/>
                <w:szCs w:val="22"/>
              </w:rPr>
              <w:t>t for</w:t>
            </w:r>
            <w:r w:rsidR="003556CF" w:rsidRPr="00B36BE6">
              <w:rPr>
                <w:rFonts w:eastAsiaTheme="minorHAnsi"/>
                <w:color w:val="000000" w:themeColor="text1"/>
                <w:szCs w:val="22"/>
              </w:rPr>
              <w:t xml:space="preserve"> </w:t>
            </w:r>
            <w:r w:rsidRPr="00B36BE6">
              <w:rPr>
                <w:rFonts w:eastAsiaTheme="minorHAnsi"/>
                <w:color w:val="000000" w:themeColor="text1"/>
                <w:szCs w:val="22"/>
              </w:rPr>
              <w:t>differ</w:t>
            </w:r>
            <w:r w:rsidR="008E5113" w:rsidRPr="00B36BE6">
              <w:rPr>
                <w:rFonts w:eastAsiaTheme="minorHAnsi"/>
                <w:color w:val="000000" w:themeColor="text1"/>
                <w:szCs w:val="22"/>
              </w:rPr>
              <w:t>e</w:t>
            </w:r>
            <w:r w:rsidR="00D24028" w:rsidRPr="00B36BE6">
              <w:rPr>
                <w:rFonts w:eastAsiaTheme="minorHAnsi"/>
                <w:color w:val="000000" w:themeColor="text1"/>
                <w:szCs w:val="22"/>
              </w:rPr>
              <w:t>nti</w:t>
            </w:r>
            <w:r w:rsidR="008E5113" w:rsidRPr="00B36BE6">
              <w:rPr>
                <w:rFonts w:eastAsiaTheme="minorHAnsi"/>
                <w:color w:val="000000" w:themeColor="text1"/>
                <w:szCs w:val="22"/>
              </w:rPr>
              <w:t>al</w:t>
            </w:r>
            <w:r w:rsidRPr="00B36BE6">
              <w:rPr>
                <w:rFonts w:eastAsiaTheme="minorHAnsi"/>
                <w:color w:val="000000" w:themeColor="text1"/>
                <w:szCs w:val="22"/>
              </w:rPr>
              <w:t xml:space="preserve"> treatment effect</w:t>
            </w:r>
            <w:r w:rsidR="00B14E6B" w:rsidRPr="00B36BE6">
              <w:rPr>
                <w:rFonts w:eastAsiaTheme="minorHAnsi"/>
                <w:color w:val="000000" w:themeColor="text1"/>
                <w:szCs w:val="22"/>
              </w:rPr>
              <w:t>s</w:t>
            </w:r>
            <w:r w:rsidRPr="00B36BE6">
              <w:rPr>
                <w:rFonts w:eastAsiaTheme="minorHAnsi"/>
                <w:color w:val="000000" w:themeColor="text1"/>
                <w:szCs w:val="22"/>
              </w:rPr>
              <w:t xml:space="preserve">. </w:t>
            </w:r>
          </w:p>
          <w:p w14:paraId="627500AD" w14:textId="69B13CE7" w:rsidR="00F116D4" w:rsidRPr="00B36BE6" w:rsidRDefault="00F116D4" w:rsidP="009717F3">
            <w:pPr>
              <w:spacing w:before="60" w:after="60"/>
              <w:jc w:val="left"/>
              <w:rPr>
                <w:color w:val="000000" w:themeColor="text1"/>
                <w:szCs w:val="22"/>
              </w:rPr>
            </w:pPr>
            <w:r w:rsidRPr="00B36BE6">
              <w:rPr>
                <w:color w:val="000000" w:themeColor="text1"/>
                <w:szCs w:val="22"/>
              </w:rPr>
              <w:t>This WP will also investigate suggested pathophysiologic mechanisms (such as endothelial damage</w:t>
            </w:r>
            <w:r w:rsidR="00F57625" w:rsidRPr="00B36BE6">
              <w:rPr>
                <w:color w:val="000000" w:themeColor="text1"/>
                <w:szCs w:val="22"/>
              </w:rPr>
              <w:t>/leakage) that</w:t>
            </w:r>
            <w:r w:rsidRPr="00B36BE6">
              <w:rPr>
                <w:color w:val="000000" w:themeColor="text1"/>
                <w:szCs w:val="22"/>
              </w:rPr>
              <w:t xml:space="preserve"> may be amenable to therapeutic </w:t>
            </w:r>
            <w:r w:rsidR="00B328AE" w:rsidRPr="00B36BE6">
              <w:rPr>
                <w:color w:val="000000" w:themeColor="text1"/>
                <w:szCs w:val="22"/>
              </w:rPr>
              <w:t>intervention</w:t>
            </w:r>
            <w:r w:rsidR="00CA00A1" w:rsidRPr="00B36BE6">
              <w:rPr>
                <w:color w:val="000000" w:themeColor="text1"/>
                <w:szCs w:val="22"/>
              </w:rPr>
              <w:t>s</w:t>
            </w:r>
            <w:r w:rsidR="00B328AE" w:rsidRPr="00B36BE6">
              <w:rPr>
                <w:color w:val="000000" w:themeColor="text1"/>
                <w:szCs w:val="22"/>
              </w:rPr>
              <w:t xml:space="preserve"> </w:t>
            </w:r>
            <w:r w:rsidRPr="00B36BE6">
              <w:rPr>
                <w:color w:val="000000" w:themeColor="text1"/>
                <w:szCs w:val="22"/>
              </w:rPr>
              <w:t>and explore new mechanisms that may contribute to heterogeneity in treatment effect</w:t>
            </w:r>
            <w:r w:rsidR="00032473" w:rsidRPr="00B36BE6">
              <w:rPr>
                <w:color w:val="000000" w:themeColor="text1"/>
                <w:szCs w:val="22"/>
              </w:rPr>
              <w:t>s</w:t>
            </w:r>
            <w:r w:rsidRPr="00B36BE6">
              <w:rPr>
                <w:color w:val="000000" w:themeColor="text1"/>
                <w:szCs w:val="22"/>
              </w:rPr>
              <w:t>.</w:t>
            </w:r>
          </w:p>
          <w:p w14:paraId="2399DB3F" w14:textId="7D98C3EA" w:rsidR="00F116D4" w:rsidRPr="00B36BE6" w:rsidRDefault="00F116D4" w:rsidP="009717F3">
            <w:pPr>
              <w:spacing w:before="60" w:after="60"/>
              <w:jc w:val="left"/>
              <w:rPr>
                <w:b/>
                <w:color w:val="000000" w:themeColor="text1"/>
                <w:szCs w:val="22"/>
              </w:rPr>
            </w:pPr>
            <w:r w:rsidRPr="00B36BE6">
              <w:rPr>
                <w:b/>
                <w:color w:val="000000" w:themeColor="text1"/>
                <w:szCs w:val="22"/>
              </w:rPr>
              <w:t xml:space="preserve">Task 3.1. </w:t>
            </w:r>
            <w:r w:rsidR="006F5997" w:rsidRPr="00B36BE6">
              <w:rPr>
                <w:b/>
                <w:color w:val="000000" w:themeColor="text1"/>
                <w:szCs w:val="22"/>
              </w:rPr>
              <w:t>(Epi)genetics and metabolomics</w:t>
            </w:r>
            <w:r w:rsidRPr="00B36BE6">
              <w:rPr>
                <w:b/>
                <w:color w:val="000000" w:themeColor="text1"/>
                <w:szCs w:val="22"/>
              </w:rPr>
              <w:t xml:space="preserve"> </w:t>
            </w:r>
            <w:r w:rsidR="00B527EE" w:rsidRPr="00B36BE6">
              <w:rPr>
                <w:b/>
                <w:color w:val="000000" w:themeColor="text1"/>
                <w:szCs w:val="22"/>
              </w:rPr>
              <w:t>(UMCG, UH, contribution LUH)</w:t>
            </w:r>
          </w:p>
          <w:p w14:paraId="607CC80A" w14:textId="77777777" w:rsidR="00F116D4" w:rsidRPr="00B36BE6" w:rsidRDefault="00F116D4" w:rsidP="009717F3">
            <w:pPr>
              <w:spacing w:before="60" w:after="60"/>
              <w:jc w:val="left"/>
              <w:rPr>
                <w:rFonts w:eastAsiaTheme="minorHAnsi"/>
                <w:color w:val="000000" w:themeColor="text1"/>
                <w:szCs w:val="22"/>
              </w:rPr>
            </w:pPr>
            <w:r w:rsidRPr="00B36BE6">
              <w:rPr>
                <w:color w:val="000000" w:themeColor="text1"/>
                <w:szCs w:val="22"/>
              </w:rPr>
              <w:t xml:space="preserve">To coordinate and perform the </w:t>
            </w:r>
            <w:r w:rsidRPr="00B36BE6">
              <w:rPr>
                <w:rFonts w:eastAsiaTheme="minorHAnsi"/>
                <w:color w:val="000000" w:themeColor="text1"/>
                <w:szCs w:val="22"/>
              </w:rPr>
              <w:t xml:space="preserve">uniform laboratory and statistical analysis of genetics, epigenetics and metabolomics from samples obtained from collaborating sites upon admission. </w:t>
            </w:r>
          </w:p>
          <w:p w14:paraId="2E1324C4" w14:textId="77777777" w:rsidR="00F116D4" w:rsidRPr="00B36BE6" w:rsidRDefault="00F116D4" w:rsidP="009717F3">
            <w:pPr>
              <w:spacing w:before="60" w:after="60"/>
              <w:jc w:val="left"/>
              <w:rPr>
                <w:color w:val="000000" w:themeColor="text1"/>
                <w:szCs w:val="22"/>
              </w:rPr>
            </w:pPr>
            <w:r w:rsidRPr="00B36BE6">
              <w:rPr>
                <w:rFonts w:eastAsiaTheme="minorHAnsi"/>
                <w:color w:val="000000" w:themeColor="text1"/>
                <w:szCs w:val="22"/>
              </w:rPr>
              <w:t>This task focuses on the co</w:t>
            </w:r>
            <w:r w:rsidRPr="00B36BE6">
              <w:rPr>
                <w:color w:val="000000" w:themeColor="text1"/>
                <w:szCs w:val="22"/>
              </w:rPr>
              <w:t xml:space="preserve">ordination of international collection of samples and conducting </w:t>
            </w:r>
            <w:r w:rsidRPr="00B36BE6">
              <w:rPr>
                <w:rFonts w:eastAsiaTheme="minorHAnsi"/>
                <w:color w:val="000000" w:themeColor="text1"/>
                <w:szCs w:val="22"/>
              </w:rPr>
              <w:t>laboratory and statistical</w:t>
            </w:r>
            <w:r w:rsidRPr="00B36BE6">
              <w:rPr>
                <w:color w:val="000000" w:themeColor="text1"/>
                <w:szCs w:val="22"/>
              </w:rPr>
              <w:t xml:space="preserve"> analysis of genetic, </w:t>
            </w:r>
            <w:r w:rsidRPr="00B36BE6">
              <w:rPr>
                <w:rFonts w:eastAsiaTheme="minorHAnsi"/>
                <w:color w:val="000000" w:themeColor="text1"/>
                <w:szCs w:val="22"/>
              </w:rPr>
              <w:t xml:space="preserve">epigenetic and metabolomic </w:t>
            </w:r>
            <w:r w:rsidRPr="00B36BE6">
              <w:rPr>
                <w:color w:val="000000" w:themeColor="text1"/>
                <w:szCs w:val="22"/>
              </w:rPr>
              <w:t xml:space="preserve">in existing data and new prospective cohorts. </w:t>
            </w:r>
          </w:p>
          <w:p w14:paraId="64AADC61" w14:textId="33DD7D11" w:rsidR="00F116D4" w:rsidRPr="00B36BE6" w:rsidRDefault="006F5997" w:rsidP="006F5997">
            <w:pPr>
              <w:spacing w:before="60" w:after="60"/>
              <w:jc w:val="left"/>
              <w:rPr>
                <w:color w:val="000000" w:themeColor="text1"/>
                <w:szCs w:val="22"/>
              </w:rPr>
            </w:pPr>
            <w:r w:rsidRPr="00B36BE6">
              <w:rPr>
                <w:b/>
              </w:rPr>
              <w:t>Subtasks 3.1.1:</w:t>
            </w:r>
            <w:r w:rsidRPr="00B36BE6">
              <w:rPr>
                <w:color w:val="000000" w:themeColor="text1"/>
                <w:szCs w:val="22"/>
              </w:rPr>
              <w:t xml:space="preserve"> </w:t>
            </w:r>
            <w:r w:rsidR="001670CD" w:rsidRPr="00B36BE6">
              <w:rPr>
                <w:color w:val="000000" w:themeColor="text1"/>
                <w:szCs w:val="22"/>
              </w:rPr>
              <w:t>To c</w:t>
            </w:r>
            <w:r w:rsidRPr="00B36BE6">
              <w:rPr>
                <w:color w:val="000000" w:themeColor="text1"/>
                <w:szCs w:val="22"/>
              </w:rPr>
              <w:t xml:space="preserve">oordinate transport and perform genetic and epigenetic </w:t>
            </w:r>
            <w:r w:rsidRPr="00B36BE6">
              <w:rPr>
                <w:rFonts w:eastAsiaTheme="minorHAnsi"/>
                <w:color w:val="000000" w:themeColor="text1"/>
                <w:szCs w:val="22"/>
              </w:rPr>
              <w:t xml:space="preserve">laboratory </w:t>
            </w:r>
            <w:r w:rsidRPr="00B36BE6">
              <w:rPr>
                <w:color w:val="000000" w:themeColor="text1"/>
                <w:szCs w:val="22"/>
              </w:rPr>
              <w:t>analyses</w:t>
            </w:r>
            <w:r w:rsidR="00B527EE" w:rsidRPr="00B36BE6">
              <w:rPr>
                <w:color w:val="000000" w:themeColor="text1"/>
                <w:szCs w:val="22"/>
              </w:rPr>
              <w:t>.</w:t>
            </w:r>
          </w:p>
          <w:p w14:paraId="1BC37817" w14:textId="1F56FC2A" w:rsidR="001670CD" w:rsidRPr="00B36BE6" w:rsidRDefault="006F5997" w:rsidP="001670CD">
            <w:pPr>
              <w:spacing w:before="60" w:after="60"/>
              <w:jc w:val="left"/>
              <w:rPr>
                <w:color w:val="000000" w:themeColor="text1"/>
                <w:szCs w:val="22"/>
              </w:rPr>
            </w:pPr>
            <w:r w:rsidRPr="00B36BE6">
              <w:rPr>
                <w:b/>
                <w:color w:val="000000" w:themeColor="text1"/>
                <w:szCs w:val="22"/>
              </w:rPr>
              <w:t xml:space="preserve">Subtasks </w:t>
            </w:r>
            <w:r w:rsidR="001670CD" w:rsidRPr="00B36BE6">
              <w:rPr>
                <w:b/>
                <w:color w:val="000000" w:themeColor="text1"/>
                <w:szCs w:val="22"/>
              </w:rPr>
              <w:t>3.1.2:</w:t>
            </w:r>
            <w:r w:rsidR="001670CD" w:rsidRPr="00B36BE6">
              <w:rPr>
                <w:color w:val="000000" w:themeColor="text1"/>
                <w:szCs w:val="22"/>
              </w:rPr>
              <w:t xml:space="preserve"> To </w:t>
            </w:r>
            <w:r w:rsidR="00F116D4" w:rsidRPr="00B36BE6">
              <w:rPr>
                <w:color w:val="000000" w:themeColor="text1"/>
                <w:szCs w:val="22"/>
              </w:rPr>
              <w:t xml:space="preserve">perform </w:t>
            </w:r>
            <w:r w:rsidR="00F116D4" w:rsidRPr="00B36BE6">
              <w:rPr>
                <w:rFonts w:eastAsiaTheme="minorHAnsi"/>
                <w:color w:val="000000" w:themeColor="text1"/>
                <w:szCs w:val="22"/>
              </w:rPr>
              <w:t xml:space="preserve">laboratory </w:t>
            </w:r>
            <w:r w:rsidR="00F116D4" w:rsidRPr="00B36BE6">
              <w:rPr>
                <w:color w:val="000000" w:themeColor="text1"/>
                <w:szCs w:val="22"/>
              </w:rPr>
              <w:t>analysis of metabolomics</w:t>
            </w:r>
            <w:r w:rsidR="00B527EE" w:rsidRPr="00B36BE6">
              <w:rPr>
                <w:color w:val="000000" w:themeColor="text1"/>
                <w:szCs w:val="22"/>
              </w:rPr>
              <w:t>.</w:t>
            </w:r>
          </w:p>
          <w:p w14:paraId="20EA6868" w14:textId="6714882F" w:rsidR="001670CD" w:rsidRPr="00B36BE6" w:rsidRDefault="001670CD" w:rsidP="001670CD">
            <w:pPr>
              <w:spacing w:before="60" w:after="60"/>
              <w:jc w:val="left"/>
              <w:rPr>
                <w:color w:val="000000" w:themeColor="text1"/>
                <w:szCs w:val="22"/>
              </w:rPr>
            </w:pPr>
            <w:r w:rsidRPr="00B36BE6">
              <w:rPr>
                <w:b/>
                <w:color w:val="000000" w:themeColor="text1"/>
                <w:szCs w:val="22"/>
              </w:rPr>
              <w:t>Subtasks 3.1.3:</w:t>
            </w:r>
            <w:r w:rsidRPr="00B36BE6">
              <w:rPr>
                <w:color w:val="000000" w:themeColor="text1"/>
                <w:szCs w:val="22"/>
              </w:rPr>
              <w:t xml:space="preserve"> To </w:t>
            </w:r>
            <w:r w:rsidR="00F116D4" w:rsidRPr="00B36BE6">
              <w:rPr>
                <w:color w:val="000000" w:themeColor="text1"/>
                <w:szCs w:val="22"/>
              </w:rPr>
              <w:t>perform uniform quality control analyses across cohorts</w:t>
            </w:r>
            <w:r w:rsidR="00B527EE" w:rsidRPr="00B36BE6">
              <w:rPr>
                <w:color w:val="000000" w:themeColor="text1"/>
                <w:szCs w:val="22"/>
              </w:rPr>
              <w:t>.</w:t>
            </w:r>
          </w:p>
          <w:p w14:paraId="3FEB05D0" w14:textId="1EC82A61" w:rsidR="00F116D4" w:rsidRPr="00B36BE6" w:rsidRDefault="001670CD" w:rsidP="009717F3">
            <w:pPr>
              <w:spacing w:before="60" w:after="60"/>
              <w:jc w:val="left"/>
              <w:rPr>
                <w:color w:val="000000" w:themeColor="text1"/>
                <w:szCs w:val="22"/>
              </w:rPr>
            </w:pPr>
            <w:r w:rsidRPr="00B36BE6">
              <w:rPr>
                <w:b/>
                <w:color w:val="000000" w:themeColor="text1"/>
                <w:szCs w:val="22"/>
              </w:rPr>
              <w:t>Subtasks 3.1.4:</w:t>
            </w:r>
            <w:r w:rsidRPr="00B36BE6">
              <w:rPr>
                <w:color w:val="000000" w:themeColor="text1"/>
                <w:szCs w:val="22"/>
              </w:rPr>
              <w:t xml:space="preserve"> To </w:t>
            </w:r>
            <w:r w:rsidR="00F116D4" w:rsidRPr="00B36BE6">
              <w:rPr>
                <w:color w:val="000000" w:themeColor="text1"/>
                <w:szCs w:val="22"/>
              </w:rPr>
              <w:t>perform genome-wide genetic and epigenetic (meta) analysis of cohort data</w:t>
            </w:r>
            <w:r w:rsidR="00B527EE" w:rsidRPr="00B36BE6">
              <w:rPr>
                <w:color w:val="000000" w:themeColor="text1"/>
                <w:szCs w:val="22"/>
              </w:rPr>
              <w:t>.</w:t>
            </w:r>
          </w:p>
          <w:p w14:paraId="1341FB53" w14:textId="77777777" w:rsidR="00B527EE" w:rsidRPr="00B36BE6" w:rsidRDefault="00B527EE" w:rsidP="00B527EE">
            <w:pPr>
              <w:spacing w:before="60" w:after="60"/>
              <w:jc w:val="left"/>
              <w:rPr>
                <w:color w:val="000000" w:themeColor="text1"/>
                <w:szCs w:val="22"/>
              </w:rPr>
            </w:pPr>
            <w:r w:rsidRPr="00B36BE6">
              <w:rPr>
                <w:b/>
                <w:color w:val="000000" w:themeColor="text1"/>
                <w:szCs w:val="22"/>
              </w:rPr>
              <w:t>Approach:</w:t>
            </w:r>
            <w:r w:rsidRPr="00B36BE6">
              <w:rPr>
                <w:color w:val="000000" w:themeColor="text1"/>
                <w:szCs w:val="22"/>
              </w:rPr>
              <w:t xml:space="preserve"> </w:t>
            </w:r>
            <w:r w:rsidR="00F116D4" w:rsidRPr="00B36BE6">
              <w:rPr>
                <w:color w:val="000000" w:themeColor="text1"/>
                <w:szCs w:val="22"/>
              </w:rPr>
              <w:t>Epigenetic and genetic markers will be measured using the latest generation of arrays covering the whole genome. For epigenetics, we will use the EPIC array from Illumina interrogating 850,000 methylation markers (CpG sites), and for genetics we will use Illumina’s global screening array including ~700,000 genetic markers. For metabolomics we will use an established panel of &gt;60 metabolites.</w:t>
            </w:r>
            <w:r w:rsidRPr="00B36BE6">
              <w:rPr>
                <w:color w:val="000000" w:themeColor="text1"/>
                <w:szCs w:val="22"/>
              </w:rPr>
              <w:t xml:space="preserve"> </w:t>
            </w:r>
          </w:p>
          <w:p w14:paraId="5D9F4478" w14:textId="77777777" w:rsidR="00B527EE" w:rsidRPr="00B36BE6" w:rsidRDefault="00F116D4" w:rsidP="00B527EE">
            <w:pPr>
              <w:spacing w:before="60" w:after="60"/>
              <w:jc w:val="left"/>
              <w:rPr>
                <w:color w:val="000000" w:themeColor="text1"/>
                <w:szCs w:val="22"/>
              </w:rPr>
            </w:pPr>
            <w:r w:rsidRPr="00B36BE6">
              <w:rPr>
                <w:color w:val="000000" w:themeColor="text1"/>
                <w:szCs w:val="22"/>
              </w:rPr>
              <w:t>We will perform a GWAS meta-analysis in the total HEALICS sample size of at least 20,000 individuals. Assuming an outcome rate of 25% (e.g., mortality, AKI, etc.) this will yield a detectable effect size of odds ratios between 1.16 and 1.38 per risk allele for minor allele frequencies between 5% and 50% with 80% power and a type 1 error rate of 5x10</w:t>
            </w:r>
            <w:r w:rsidRPr="00B36BE6">
              <w:rPr>
                <w:color w:val="000000" w:themeColor="text1"/>
                <w:szCs w:val="22"/>
                <w:vertAlign w:val="superscript"/>
              </w:rPr>
              <w:t>-8</w:t>
            </w:r>
            <w:r w:rsidRPr="00B36BE6">
              <w:rPr>
                <w:color w:val="000000" w:themeColor="text1"/>
                <w:szCs w:val="22"/>
              </w:rPr>
              <w:t xml:space="preserve"> (generally accepted GWAS significance level). </w:t>
            </w:r>
            <w:r w:rsidR="00F57625" w:rsidRPr="00B36BE6">
              <w:rPr>
                <w:color w:val="000000" w:themeColor="text1"/>
                <w:szCs w:val="22"/>
              </w:rPr>
              <w:t>Additionally,</w:t>
            </w:r>
            <w:r w:rsidRPr="00B36BE6">
              <w:rPr>
                <w:color w:val="000000" w:themeColor="text1"/>
                <w:szCs w:val="22"/>
              </w:rPr>
              <w:t xml:space="preserve"> polygenic risk scores for a range of common complex diseases will be calculated based on the most recent GWAS evidence (</w:t>
            </w:r>
            <w:proofErr w:type="spellStart"/>
            <w:r w:rsidRPr="00B36BE6">
              <w:rPr>
                <w:color w:val="000000" w:themeColor="text1"/>
                <w:szCs w:val="22"/>
              </w:rPr>
              <w:t>Khera</w:t>
            </w:r>
            <w:proofErr w:type="spellEnd"/>
            <w:r w:rsidRPr="00B36BE6">
              <w:rPr>
                <w:color w:val="000000" w:themeColor="text1"/>
                <w:szCs w:val="22"/>
              </w:rPr>
              <w:t xml:space="preserve"> et al., 2018)</w:t>
            </w:r>
            <w:r w:rsidR="00B527EE" w:rsidRPr="00B36BE6">
              <w:rPr>
                <w:color w:val="000000" w:themeColor="text1"/>
                <w:szCs w:val="22"/>
              </w:rPr>
              <w:t>.</w:t>
            </w:r>
          </w:p>
          <w:p w14:paraId="599E51D6" w14:textId="133E71C5" w:rsidR="00B527EE" w:rsidRPr="00B36BE6" w:rsidRDefault="00F116D4" w:rsidP="00B527EE">
            <w:pPr>
              <w:spacing w:before="60" w:after="60"/>
              <w:jc w:val="left"/>
              <w:rPr>
                <w:color w:val="000000" w:themeColor="text1"/>
                <w:szCs w:val="22"/>
              </w:rPr>
            </w:pPr>
            <w:r w:rsidRPr="00B36BE6">
              <w:rPr>
                <w:color w:val="000000" w:themeColor="text1"/>
                <w:szCs w:val="22"/>
              </w:rPr>
              <w:t>We will initially perform a nested matched case-control epigenome-wide association study (EWAS) for mortality in the existing FINNAKI cohort with replication and subsequent meta-analysis across multiple cohorts. A total sample size of 1000/1500 cases and 1000/</w:t>
            </w:r>
            <w:r w:rsidRPr="00B36BE6">
              <w:rPr>
                <w:color w:val="31849B" w:themeColor="accent5" w:themeShade="BF"/>
                <w:szCs w:val="22"/>
              </w:rPr>
              <w:t>15000</w:t>
            </w:r>
            <w:r w:rsidRPr="00B36BE6">
              <w:rPr>
                <w:color w:val="000000" w:themeColor="text1"/>
                <w:szCs w:val="22"/>
              </w:rPr>
              <w:t xml:space="preserve"> controls at 80% power and a type 1 error rate of 5x10-7 (Bonferroni corrected EWAS significance level for the 850K chip) will give us detectable effect sizes of methylation differences between 2% and 6%. Additionally</w:t>
            </w:r>
            <w:r w:rsidR="00F57625" w:rsidRPr="00B36BE6">
              <w:rPr>
                <w:color w:val="000000" w:themeColor="text1"/>
                <w:szCs w:val="22"/>
              </w:rPr>
              <w:t>,</w:t>
            </w:r>
            <w:r w:rsidRPr="00B36BE6">
              <w:rPr>
                <w:color w:val="000000" w:themeColor="text1"/>
                <w:szCs w:val="22"/>
              </w:rPr>
              <w:t xml:space="preserve"> we will explore predictive value of different established methylation scores of biological </w:t>
            </w:r>
            <w:proofErr w:type="gramStart"/>
            <w:r w:rsidRPr="00B36BE6">
              <w:rPr>
                <w:color w:val="000000" w:themeColor="text1"/>
                <w:szCs w:val="22"/>
              </w:rPr>
              <w:t>age</w:t>
            </w:r>
            <w:proofErr w:type="gramEnd"/>
            <w:r w:rsidRPr="00B36BE6">
              <w:rPr>
                <w:color w:val="000000" w:themeColor="text1"/>
                <w:szCs w:val="22"/>
              </w:rPr>
              <w:t xml:space="preserve"> (Horvath et al., 2018).  </w:t>
            </w:r>
          </w:p>
          <w:p w14:paraId="7909B124" w14:textId="15C5A02B" w:rsidR="00F116D4" w:rsidRPr="00B36BE6" w:rsidRDefault="00F116D4" w:rsidP="00B527EE">
            <w:pPr>
              <w:spacing w:before="60" w:after="60"/>
              <w:jc w:val="left"/>
              <w:rPr>
                <w:color w:val="000000" w:themeColor="text1"/>
                <w:szCs w:val="22"/>
              </w:rPr>
            </w:pPr>
            <w:r w:rsidRPr="00B36BE6">
              <w:rPr>
                <w:color w:val="000000" w:themeColor="text1"/>
                <w:szCs w:val="22"/>
              </w:rPr>
              <w:t>Metabolomics…</w:t>
            </w:r>
            <w:r w:rsidR="00B527EE" w:rsidRPr="00B36BE6">
              <w:rPr>
                <w:b/>
                <w:color w:val="00B0F0"/>
              </w:rPr>
              <w:t xml:space="preserve"> </w:t>
            </w:r>
            <w:r w:rsidR="00B527EE" w:rsidRPr="00B36BE6">
              <w:rPr>
                <w:color w:val="00B0F0"/>
              </w:rPr>
              <w:t>Please provide the most suitable information.</w:t>
            </w:r>
          </w:p>
          <w:p w14:paraId="55FAF927" w14:textId="6C68C254" w:rsidR="00F116D4" w:rsidRPr="00B36BE6" w:rsidRDefault="00F116D4" w:rsidP="009717F3">
            <w:pPr>
              <w:spacing w:before="60" w:after="60"/>
              <w:jc w:val="left"/>
              <w:rPr>
                <w:b/>
                <w:color w:val="000000" w:themeColor="text1"/>
                <w:szCs w:val="22"/>
              </w:rPr>
            </w:pPr>
            <w:r w:rsidRPr="00B36BE6">
              <w:rPr>
                <w:b/>
                <w:color w:val="000000" w:themeColor="text1"/>
                <w:szCs w:val="22"/>
              </w:rPr>
              <w:t xml:space="preserve">Task 3.2. </w:t>
            </w:r>
            <w:r w:rsidR="006F5997" w:rsidRPr="00B36BE6">
              <w:rPr>
                <w:b/>
                <w:color w:val="000000" w:themeColor="text1"/>
                <w:szCs w:val="22"/>
              </w:rPr>
              <w:t>Biomarkers</w:t>
            </w:r>
            <w:r w:rsidR="00B527EE" w:rsidRPr="00B36BE6">
              <w:rPr>
                <w:b/>
                <w:color w:val="000000" w:themeColor="text1"/>
                <w:szCs w:val="22"/>
              </w:rPr>
              <w:t xml:space="preserve"> (LUH, UH and contribution of UMCG)</w:t>
            </w:r>
          </w:p>
          <w:p w14:paraId="74AD1702" w14:textId="2F589652" w:rsidR="00B527EE" w:rsidRPr="00B36BE6" w:rsidRDefault="00F116D4" w:rsidP="00B527EE">
            <w:pPr>
              <w:spacing w:before="60" w:after="60"/>
              <w:jc w:val="left"/>
              <w:rPr>
                <w:rFonts w:eastAsiaTheme="minorHAnsi"/>
                <w:color w:val="000000" w:themeColor="text1"/>
                <w:szCs w:val="22"/>
              </w:rPr>
            </w:pPr>
            <w:r w:rsidRPr="00B36BE6">
              <w:rPr>
                <w:color w:val="000000" w:themeColor="text1"/>
                <w:szCs w:val="22"/>
              </w:rPr>
              <w:t xml:space="preserve">To coordinate the selection, </w:t>
            </w:r>
            <w:r w:rsidRPr="00B36BE6">
              <w:rPr>
                <w:rFonts w:eastAsiaTheme="minorHAnsi"/>
                <w:color w:val="000000" w:themeColor="text1"/>
                <w:szCs w:val="22"/>
              </w:rPr>
              <w:t>uniform measurement and analysis</w:t>
            </w:r>
            <w:r w:rsidRPr="00B36BE6">
              <w:rPr>
                <w:color w:val="000000" w:themeColor="text1"/>
                <w:szCs w:val="22"/>
              </w:rPr>
              <w:t xml:space="preserve"> of </w:t>
            </w:r>
            <w:r w:rsidRPr="00B36BE6">
              <w:rPr>
                <w:rFonts w:eastAsiaTheme="minorHAnsi"/>
                <w:color w:val="000000" w:themeColor="text1"/>
                <w:szCs w:val="22"/>
              </w:rPr>
              <w:t>biomarkers across the collaborating sites upon admission and during ICU stay</w:t>
            </w:r>
            <w:r w:rsidR="00B527EE" w:rsidRPr="00B36BE6">
              <w:rPr>
                <w:rFonts w:eastAsiaTheme="minorHAnsi"/>
                <w:color w:val="000000" w:themeColor="text1"/>
                <w:szCs w:val="22"/>
              </w:rPr>
              <w:t>.</w:t>
            </w:r>
          </w:p>
          <w:p w14:paraId="4438608A" w14:textId="496C3423" w:rsidR="00F116D4" w:rsidRPr="00B36BE6" w:rsidRDefault="00B527EE" w:rsidP="00B527EE">
            <w:pPr>
              <w:spacing w:before="60" w:after="60"/>
              <w:jc w:val="left"/>
              <w:rPr>
                <w:rFonts w:eastAsiaTheme="minorHAnsi"/>
                <w:color w:val="000000" w:themeColor="text1"/>
                <w:szCs w:val="22"/>
              </w:rPr>
            </w:pPr>
            <w:r w:rsidRPr="00B36BE6">
              <w:rPr>
                <w:b/>
              </w:rPr>
              <w:t>Subtasks 3.2.1:</w:t>
            </w:r>
            <w:r w:rsidRPr="00B36BE6">
              <w:rPr>
                <w:color w:val="000000" w:themeColor="text1"/>
                <w:szCs w:val="22"/>
              </w:rPr>
              <w:t xml:space="preserve"> To </w:t>
            </w:r>
            <w:r w:rsidR="00F116D4" w:rsidRPr="00B36BE6">
              <w:rPr>
                <w:color w:val="000000" w:themeColor="text1"/>
                <w:szCs w:val="22"/>
              </w:rPr>
              <w:t>perform systematic reviews of biomarkers related to sub-phenotypes of common clinical syndromes, different treatment effect and outcomes</w:t>
            </w:r>
            <w:r w:rsidR="002920C2" w:rsidRPr="00B36BE6">
              <w:rPr>
                <w:color w:val="000000" w:themeColor="text1"/>
                <w:szCs w:val="22"/>
              </w:rPr>
              <w:t>.</w:t>
            </w:r>
          </w:p>
          <w:p w14:paraId="0B221BB2" w14:textId="5718F882" w:rsidR="00B527EE" w:rsidRPr="00B36BE6" w:rsidRDefault="00B527EE" w:rsidP="00B527EE">
            <w:pPr>
              <w:spacing w:before="60" w:after="60"/>
              <w:jc w:val="left"/>
              <w:rPr>
                <w:color w:val="000000" w:themeColor="text1"/>
                <w:szCs w:val="22"/>
              </w:rPr>
            </w:pPr>
            <w:r w:rsidRPr="00B36BE6">
              <w:rPr>
                <w:b/>
              </w:rPr>
              <w:lastRenderedPageBreak/>
              <w:t>Subtasks 3.2.2:</w:t>
            </w:r>
            <w:r w:rsidRPr="00B36BE6">
              <w:rPr>
                <w:color w:val="000000" w:themeColor="text1"/>
                <w:szCs w:val="22"/>
              </w:rPr>
              <w:t xml:space="preserve"> To </w:t>
            </w:r>
            <w:r w:rsidR="00F116D4" w:rsidRPr="00B36BE6">
              <w:rPr>
                <w:color w:val="000000" w:themeColor="text1"/>
                <w:szCs w:val="22"/>
              </w:rPr>
              <w:t>identify and select additional potentially important new biomarkers</w:t>
            </w:r>
            <w:r w:rsidR="002920C2" w:rsidRPr="00B36BE6">
              <w:rPr>
                <w:color w:val="000000" w:themeColor="text1"/>
                <w:szCs w:val="22"/>
              </w:rPr>
              <w:t>.</w:t>
            </w:r>
          </w:p>
          <w:p w14:paraId="22663608" w14:textId="6528D9F9" w:rsidR="00B527EE" w:rsidRPr="00B36BE6" w:rsidRDefault="00B527EE" w:rsidP="00B527EE">
            <w:pPr>
              <w:spacing w:before="60" w:after="60"/>
              <w:jc w:val="left"/>
              <w:rPr>
                <w:color w:val="000000" w:themeColor="text1"/>
                <w:szCs w:val="22"/>
              </w:rPr>
            </w:pPr>
            <w:r w:rsidRPr="00B36BE6">
              <w:rPr>
                <w:b/>
              </w:rPr>
              <w:t>Subtasks 3.2.3:</w:t>
            </w:r>
            <w:r w:rsidRPr="00B36BE6">
              <w:rPr>
                <w:color w:val="000000" w:themeColor="text1"/>
                <w:szCs w:val="22"/>
              </w:rPr>
              <w:t xml:space="preserve"> </w:t>
            </w:r>
            <w:r w:rsidR="002920C2" w:rsidRPr="00B36BE6">
              <w:rPr>
                <w:color w:val="000000" w:themeColor="text1"/>
                <w:szCs w:val="22"/>
              </w:rPr>
              <w:t xml:space="preserve">To </w:t>
            </w:r>
            <w:r w:rsidR="00F116D4" w:rsidRPr="00B36BE6">
              <w:rPr>
                <w:color w:val="000000" w:themeColor="text1"/>
                <w:szCs w:val="22"/>
              </w:rPr>
              <w:t>explore and validate biomarkers in existing and newly recruited international prospective cohort studies of the HEALICS consortium</w:t>
            </w:r>
            <w:r w:rsidR="002920C2" w:rsidRPr="00B36BE6">
              <w:rPr>
                <w:color w:val="000000" w:themeColor="text1"/>
                <w:szCs w:val="22"/>
              </w:rPr>
              <w:t>.</w:t>
            </w:r>
          </w:p>
          <w:p w14:paraId="5B3C8694" w14:textId="2ED847BF" w:rsidR="00F116D4" w:rsidRPr="00B36BE6" w:rsidRDefault="00B527EE" w:rsidP="00B527EE">
            <w:pPr>
              <w:spacing w:before="60" w:after="60"/>
              <w:jc w:val="left"/>
              <w:rPr>
                <w:color w:val="000000" w:themeColor="text1"/>
                <w:szCs w:val="22"/>
              </w:rPr>
            </w:pPr>
            <w:r w:rsidRPr="00B36BE6">
              <w:rPr>
                <w:b/>
                <w:color w:val="000000" w:themeColor="text1"/>
                <w:szCs w:val="22"/>
              </w:rPr>
              <w:t>Approach:</w:t>
            </w:r>
            <w:r w:rsidRPr="00B36BE6">
              <w:rPr>
                <w:color w:val="000000" w:themeColor="text1"/>
                <w:szCs w:val="22"/>
              </w:rPr>
              <w:t xml:space="preserve"> </w:t>
            </w:r>
            <w:r w:rsidR="00F116D4" w:rsidRPr="00B36BE6">
              <w:rPr>
                <w:color w:val="000000" w:themeColor="text1"/>
                <w:szCs w:val="22"/>
              </w:rPr>
              <w:t xml:space="preserve">We will initiate a list of all potentially relevant biomarkers. This will include a panel of 15 to 20 of both established and novel promising biomarkers, e.g. </w:t>
            </w:r>
            <w:proofErr w:type="spellStart"/>
            <w:r w:rsidR="00F116D4" w:rsidRPr="00B36BE6">
              <w:rPr>
                <w:color w:val="000000" w:themeColor="text1"/>
                <w:szCs w:val="22"/>
              </w:rPr>
              <w:t>hsTnT</w:t>
            </w:r>
            <w:proofErr w:type="spellEnd"/>
            <w:r w:rsidR="00F116D4" w:rsidRPr="00B36BE6">
              <w:rPr>
                <w:color w:val="000000" w:themeColor="text1"/>
                <w:szCs w:val="22"/>
              </w:rPr>
              <w:t>, NT-pro-BNP, MR-</w:t>
            </w:r>
            <w:proofErr w:type="spellStart"/>
            <w:r w:rsidR="00F116D4" w:rsidRPr="00B36BE6">
              <w:rPr>
                <w:color w:val="000000" w:themeColor="text1"/>
                <w:szCs w:val="22"/>
              </w:rPr>
              <w:t>proADM</w:t>
            </w:r>
            <w:proofErr w:type="spellEnd"/>
            <w:r w:rsidR="00F116D4" w:rsidRPr="00B36BE6">
              <w:rPr>
                <w:color w:val="000000" w:themeColor="text1"/>
                <w:szCs w:val="22"/>
              </w:rPr>
              <w:t xml:space="preserve">, </w:t>
            </w:r>
            <w:proofErr w:type="spellStart"/>
            <w:r w:rsidR="00F116D4" w:rsidRPr="00B36BE6">
              <w:rPr>
                <w:color w:val="000000" w:themeColor="text1"/>
                <w:szCs w:val="22"/>
              </w:rPr>
              <w:t>bioADM</w:t>
            </w:r>
            <w:proofErr w:type="spellEnd"/>
            <w:r w:rsidR="00F116D4" w:rsidRPr="00B36BE6">
              <w:rPr>
                <w:color w:val="000000" w:themeColor="text1"/>
                <w:szCs w:val="22"/>
              </w:rPr>
              <w:t xml:space="preserve">, CT-pro-ET1, Copeptin, FABP, NGR-1, GDF-15. </w:t>
            </w:r>
          </w:p>
          <w:p w14:paraId="6F4BF8E6" w14:textId="3CF7DEEB" w:rsidR="00F116D4" w:rsidRPr="00B36BE6" w:rsidRDefault="00F116D4" w:rsidP="009717F3">
            <w:pPr>
              <w:spacing w:before="60" w:after="60"/>
              <w:jc w:val="left"/>
              <w:rPr>
                <w:color w:val="000000" w:themeColor="text1"/>
                <w:szCs w:val="22"/>
              </w:rPr>
            </w:pPr>
            <w:r w:rsidRPr="00B36BE6">
              <w:rPr>
                <w:color w:val="000000" w:themeColor="text1"/>
                <w:szCs w:val="22"/>
              </w:rPr>
              <w:t>In close collaboration with WP2 we explore and validate these variables in d</w:t>
            </w:r>
            <w:r w:rsidR="002920C2" w:rsidRPr="00B36BE6">
              <w:rPr>
                <w:color w:val="000000" w:themeColor="text1"/>
                <w:szCs w:val="22"/>
              </w:rPr>
              <w:t>ata of existing cohorts (</w:t>
            </w:r>
            <w:r w:rsidR="002920C2" w:rsidRPr="00B36BE6">
              <w:rPr>
                <w:color w:val="FF0000"/>
                <w:szCs w:val="22"/>
              </w:rPr>
              <w:t>table x</w:t>
            </w:r>
            <w:r w:rsidRPr="00B36BE6">
              <w:rPr>
                <w:color w:val="000000" w:themeColor="text1"/>
                <w:szCs w:val="22"/>
              </w:rPr>
              <w:t>). Public data repositories will also be used. We will reduce the numbers of currently collected variables by excluding the variables which are not contributing information</w:t>
            </w:r>
            <w:r w:rsidR="002920C2" w:rsidRPr="00B36BE6">
              <w:rPr>
                <w:color w:val="000000" w:themeColor="text1"/>
                <w:szCs w:val="22"/>
              </w:rPr>
              <w:t xml:space="preserve"> (with WP4)</w:t>
            </w:r>
            <w:r w:rsidRPr="00B36BE6">
              <w:rPr>
                <w:color w:val="000000" w:themeColor="text1"/>
                <w:szCs w:val="22"/>
              </w:rPr>
              <w:t>.</w:t>
            </w:r>
          </w:p>
          <w:p w14:paraId="50988A96" w14:textId="4103CA14" w:rsidR="00F116D4" w:rsidRPr="00B36BE6" w:rsidRDefault="00F116D4" w:rsidP="009717F3">
            <w:pPr>
              <w:spacing w:before="60" w:after="60"/>
              <w:jc w:val="left"/>
              <w:rPr>
                <w:b/>
                <w:color w:val="000000" w:themeColor="text1"/>
                <w:szCs w:val="22"/>
              </w:rPr>
            </w:pPr>
            <w:r w:rsidRPr="00B36BE6">
              <w:rPr>
                <w:b/>
                <w:color w:val="000000" w:themeColor="text1"/>
                <w:szCs w:val="22"/>
              </w:rPr>
              <w:t xml:space="preserve">Task 3.3. </w:t>
            </w:r>
            <w:r w:rsidR="002920C2" w:rsidRPr="00B36BE6">
              <w:rPr>
                <w:b/>
                <w:color w:val="000000" w:themeColor="text1"/>
                <w:szCs w:val="22"/>
              </w:rPr>
              <w:t>Clinical variables and outcome models</w:t>
            </w:r>
            <w:r w:rsidRPr="00B36BE6">
              <w:rPr>
                <w:b/>
                <w:color w:val="000000" w:themeColor="text1"/>
                <w:szCs w:val="22"/>
              </w:rPr>
              <w:t xml:space="preserve"> </w:t>
            </w:r>
            <w:r w:rsidR="002920C2" w:rsidRPr="00B36BE6">
              <w:rPr>
                <w:b/>
                <w:color w:val="000000" w:themeColor="text1"/>
                <w:szCs w:val="22"/>
              </w:rPr>
              <w:t>(UH, UMCG)</w:t>
            </w:r>
          </w:p>
          <w:p w14:paraId="09443396" w14:textId="77777777" w:rsidR="002475A0" w:rsidRPr="00B36BE6" w:rsidRDefault="00F116D4" w:rsidP="002920C2">
            <w:pPr>
              <w:spacing w:before="60" w:after="60"/>
              <w:jc w:val="left"/>
              <w:rPr>
                <w:rFonts w:eastAsiaTheme="minorHAnsi"/>
                <w:color w:val="000000" w:themeColor="text1"/>
                <w:szCs w:val="22"/>
              </w:rPr>
            </w:pPr>
            <w:r w:rsidRPr="00B36BE6">
              <w:rPr>
                <w:color w:val="000000" w:themeColor="text1"/>
                <w:szCs w:val="22"/>
              </w:rPr>
              <w:t xml:space="preserve">To coordinate the selection and </w:t>
            </w:r>
            <w:r w:rsidRPr="00B36BE6">
              <w:rPr>
                <w:rFonts w:eastAsiaTheme="minorHAnsi"/>
                <w:color w:val="000000" w:themeColor="text1"/>
                <w:szCs w:val="22"/>
              </w:rPr>
              <w:t>uniform measurement</w:t>
            </w:r>
            <w:r w:rsidRPr="00B36BE6">
              <w:rPr>
                <w:color w:val="000000" w:themeColor="text1"/>
                <w:szCs w:val="22"/>
              </w:rPr>
              <w:t xml:space="preserve"> of </w:t>
            </w:r>
            <w:r w:rsidRPr="00B36BE6">
              <w:rPr>
                <w:rFonts w:eastAsiaTheme="minorHAnsi"/>
                <w:color w:val="000000" w:themeColor="text1"/>
                <w:szCs w:val="22"/>
              </w:rPr>
              <w:t>clinical variables across the collaborating sites upon admission and during ICU stay</w:t>
            </w:r>
            <w:r w:rsidR="002920C2" w:rsidRPr="00B36BE6">
              <w:rPr>
                <w:rFonts w:eastAsiaTheme="minorHAnsi"/>
                <w:color w:val="000000" w:themeColor="text1"/>
                <w:szCs w:val="22"/>
              </w:rPr>
              <w:t>.</w:t>
            </w:r>
            <w:r w:rsidRPr="00B36BE6">
              <w:rPr>
                <w:rFonts w:eastAsiaTheme="minorHAnsi"/>
                <w:color w:val="000000" w:themeColor="text1"/>
                <w:szCs w:val="22"/>
              </w:rPr>
              <w:t xml:space="preserve"> Combine these clinical variables with (epi)genetic, metabolomics and biomarker data for </w:t>
            </w:r>
            <w:r w:rsidR="005F075A" w:rsidRPr="00B36BE6">
              <w:rPr>
                <w:rFonts w:eastAsiaTheme="minorHAnsi"/>
                <w:color w:val="000000" w:themeColor="text1"/>
                <w:szCs w:val="22"/>
              </w:rPr>
              <w:t>delivery to WP</w:t>
            </w:r>
            <w:r w:rsidRPr="00B36BE6">
              <w:rPr>
                <w:rFonts w:eastAsiaTheme="minorHAnsi"/>
                <w:color w:val="000000" w:themeColor="text1"/>
                <w:szCs w:val="22"/>
              </w:rPr>
              <w:t xml:space="preserve">4, to create and validate diagnostic and prognostic models. </w:t>
            </w:r>
          </w:p>
          <w:p w14:paraId="5A0475E1" w14:textId="77777777" w:rsidR="002475A0" w:rsidRPr="00B36BE6" w:rsidRDefault="002920C2" w:rsidP="002920C2">
            <w:pPr>
              <w:spacing w:before="60" w:after="60"/>
              <w:jc w:val="left"/>
              <w:rPr>
                <w:rFonts w:eastAsiaTheme="minorHAnsi"/>
                <w:color w:val="000000" w:themeColor="text1"/>
                <w:szCs w:val="22"/>
              </w:rPr>
            </w:pPr>
            <w:r w:rsidRPr="00B36BE6">
              <w:rPr>
                <w:b/>
              </w:rPr>
              <w:t>Subtasks 3.3.1:</w:t>
            </w:r>
            <w:r w:rsidRPr="00B36BE6">
              <w:rPr>
                <w:color w:val="000000" w:themeColor="text1"/>
                <w:szCs w:val="22"/>
              </w:rPr>
              <w:t xml:space="preserve"> To </w:t>
            </w:r>
            <w:r w:rsidR="00F116D4" w:rsidRPr="00B36BE6">
              <w:rPr>
                <w:color w:val="000000" w:themeColor="text1"/>
                <w:szCs w:val="22"/>
              </w:rPr>
              <w:t xml:space="preserve">perform a systematic review of clinically available data related to </w:t>
            </w:r>
            <w:proofErr w:type="spellStart"/>
            <w:r w:rsidR="00F116D4" w:rsidRPr="00B36BE6">
              <w:rPr>
                <w:color w:val="000000" w:themeColor="text1"/>
                <w:szCs w:val="22"/>
              </w:rPr>
              <w:t>subphenotypes</w:t>
            </w:r>
            <w:proofErr w:type="spellEnd"/>
            <w:r w:rsidR="00F116D4" w:rsidRPr="00B36BE6">
              <w:rPr>
                <w:color w:val="000000" w:themeColor="text1"/>
                <w:szCs w:val="22"/>
              </w:rPr>
              <w:t xml:space="preserve"> of common clinical syndromes, different treatment effects and outcomes</w:t>
            </w:r>
            <w:r w:rsidRPr="00B36BE6">
              <w:rPr>
                <w:color w:val="000000" w:themeColor="text1"/>
                <w:szCs w:val="22"/>
              </w:rPr>
              <w:t>.</w:t>
            </w:r>
          </w:p>
          <w:p w14:paraId="05B929CE" w14:textId="4C404E30" w:rsidR="00F116D4" w:rsidRPr="00B36BE6" w:rsidRDefault="002920C2" w:rsidP="002920C2">
            <w:pPr>
              <w:spacing w:before="60" w:after="60"/>
              <w:jc w:val="left"/>
              <w:rPr>
                <w:rFonts w:eastAsiaTheme="minorHAnsi"/>
                <w:color w:val="000000" w:themeColor="text1"/>
                <w:szCs w:val="22"/>
              </w:rPr>
            </w:pPr>
            <w:r w:rsidRPr="00B36BE6">
              <w:rPr>
                <w:b/>
              </w:rPr>
              <w:t>Subtasks 3.3.2:</w:t>
            </w:r>
            <w:r w:rsidRPr="00B36BE6">
              <w:rPr>
                <w:color w:val="000000" w:themeColor="text1"/>
                <w:szCs w:val="22"/>
              </w:rPr>
              <w:t xml:space="preserve"> To </w:t>
            </w:r>
            <w:r w:rsidR="00F116D4" w:rsidRPr="00B36BE6">
              <w:rPr>
                <w:color w:val="000000" w:themeColor="text1"/>
                <w:szCs w:val="22"/>
              </w:rPr>
              <w:t>explore and validate clinical variables in our existing international cohorts</w:t>
            </w:r>
            <w:r w:rsidRPr="00B36BE6">
              <w:rPr>
                <w:color w:val="000000" w:themeColor="text1"/>
                <w:szCs w:val="22"/>
              </w:rPr>
              <w:t>.</w:t>
            </w:r>
          </w:p>
          <w:p w14:paraId="2B856D59" w14:textId="4469F478" w:rsidR="00F116D4" w:rsidRPr="00B36BE6" w:rsidRDefault="002920C2" w:rsidP="002920C2">
            <w:pPr>
              <w:spacing w:before="60" w:after="60"/>
              <w:jc w:val="left"/>
              <w:rPr>
                <w:color w:val="000000" w:themeColor="text1"/>
                <w:szCs w:val="22"/>
              </w:rPr>
            </w:pPr>
            <w:r w:rsidRPr="00B36BE6">
              <w:rPr>
                <w:b/>
              </w:rPr>
              <w:t>Subtasks 3.3.3:</w:t>
            </w:r>
            <w:r w:rsidRPr="00B36BE6">
              <w:rPr>
                <w:color w:val="000000" w:themeColor="text1"/>
                <w:szCs w:val="22"/>
              </w:rPr>
              <w:t xml:space="preserve"> To </w:t>
            </w:r>
            <w:r w:rsidR="00F116D4" w:rsidRPr="00B36BE6">
              <w:rPr>
                <w:color w:val="000000" w:themeColor="text1"/>
                <w:szCs w:val="22"/>
              </w:rPr>
              <w:t>define a common set of clinical variables for inclusion in the prospective cohort study.</w:t>
            </w:r>
          </w:p>
          <w:p w14:paraId="7480D237" w14:textId="77777777" w:rsidR="002920C2" w:rsidRPr="00B36BE6" w:rsidRDefault="002920C2" w:rsidP="002920C2">
            <w:pPr>
              <w:spacing w:before="60" w:after="60"/>
              <w:jc w:val="left"/>
              <w:rPr>
                <w:color w:val="000000" w:themeColor="text1"/>
                <w:szCs w:val="22"/>
              </w:rPr>
            </w:pPr>
            <w:r w:rsidRPr="00B36BE6">
              <w:rPr>
                <w:b/>
              </w:rPr>
              <w:t>Subtasks 3.3.4:</w:t>
            </w:r>
            <w:r w:rsidRPr="00B36BE6">
              <w:rPr>
                <w:color w:val="000000" w:themeColor="text1"/>
                <w:szCs w:val="22"/>
              </w:rPr>
              <w:t xml:space="preserve"> To </w:t>
            </w:r>
            <w:r w:rsidR="00F116D4" w:rsidRPr="00B36BE6">
              <w:rPr>
                <w:color w:val="000000" w:themeColor="text1"/>
                <w:szCs w:val="22"/>
              </w:rPr>
              <w:t>validate relevance of clinical variables in the prospective cohort study.</w:t>
            </w:r>
          </w:p>
          <w:p w14:paraId="3D7AC75B" w14:textId="77777777" w:rsidR="002920C2" w:rsidRPr="00B36BE6" w:rsidRDefault="002920C2" w:rsidP="002920C2">
            <w:pPr>
              <w:spacing w:before="60" w:after="60"/>
              <w:jc w:val="left"/>
              <w:rPr>
                <w:color w:val="000000" w:themeColor="text1"/>
                <w:szCs w:val="22"/>
              </w:rPr>
            </w:pPr>
            <w:r w:rsidRPr="00B36BE6">
              <w:rPr>
                <w:b/>
              </w:rPr>
              <w:t>Subtasks 3.3.5:</w:t>
            </w:r>
            <w:r w:rsidRPr="00B36BE6">
              <w:rPr>
                <w:color w:val="000000" w:themeColor="text1"/>
                <w:szCs w:val="22"/>
              </w:rPr>
              <w:t xml:space="preserve"> To </w:t>
            </w:r>
            <w:r w:rsidR="00F116D4" w:rsidRPr="00B36BE6">
              <w:rPr>
                <w:color w:val="000000" w:themeColor="text1"/>
                <w:szCs w:val="22"/>
              </w:rPr>
              <w:t>deliver a dataset consisting of high-density complex clinical data including continuously measured hemodynamic and pulmonary function, epigenetic, genetic, metabolomic, biomarker and imaging data as input for diagnostic and prognostic machine learning modelling (WP4)</w:t>
            </w:r>
            <w:r w:rsidRPr="00B36BE6">
              <w:rPr>
                <w:color w:val="000000" w:themeColor="text1"/>
                <w:szCs w:val="22"/>
              </w:rPr>
              <w:t>.</w:t>
            </w:r>
          </w:p>
          <w:p w14:paraId="7BBC02EE" w14:textId="448BAD0E" w:rsidR="00F116D4" w:rsidRPr="00B36BE6" w:rsidRDefault="00F116D4" w:rsidP="002920C2">
            <w:pPr>
              <w:spacing w:before="60" w:after="60"/>
              <w:jc w:val="left"/>
              <w:rPr>
                <w:color w:val="000000" w:themeColor="text1"/>
                <w:szCs w:val="22"/>
              </w:rPr>
            </w:pPr>
            <w:r w:rsidRPr="00B36BE6">
              <w:rPr>
                <w:b/>
                <w:color w:val="000000" w:themeColor="text1"/>
                <w:szCs w:val="22"/>
              </w:rPr>
              <w:t>Approach:</w:t>
            </w:r>
            <w:r w:rsidRPr="00B36BE6">
              <w:rPr>
                <w:color w:val="000000" w:themeColor="text1"/>
                <w:szCs w:val="22"/>
              </w:rPr>
              <w:t xml:space="preserve"> We are conducting a systematic review on all prognostic models used for critically ill patie</w:t>
            </w:r>
            <w:r w:rsidR="00127A8E" w:rsidRPr="00B36BE6">
              <w:rPr>
                <w:color w:val="000000" w:themeColor="text1"/>
                <w:szCs w:val="22"/>
              </w:rPr>
              <w:t>nts. This will deliver a list of clinical variables</w:t>
            </w:r>
            <w:r w:rsidRPr="00B36BE6">
              <w:rPr>
                <w:color w:val="000000" w:themeColor="text1"/>
                <w:szCs w:val="22"/>
              </w:rPr>
              <w:t xml:space="preserve"> with additional value for prognosis. These clinical variables can be tested using machine learning (in collaboration with WP4) in existing cohorts of ICU patients. Next to the widely known and accepted prognostic variables there may be other variables with potentially additional value also to be tested. Initial testing in retrospective cohorts will also reduce the number of variables currently used in daily practice. </w:t>
            </w:r>
          </w:p>
          <w:p w14:paraId="69F2959A" w14:textId="35A040C4" w:rsidR="00F116D4" w:rsidRPr="00B36BE6" w:rsidRDefault="00F116D4" w:rsidP="002920C2">
            <w:pPr>
              <w:pStyle w:val="ListParagraph"/>
              <w:tabs>
                <w:tab w:val="left" w:pos="3300"/>
              </w:tabs>
              <w:spacing w:before="60" w:after="60"/>
              <w:ind w:left="0"/>
              <w:jc w:val="left"/>
              <w:rPr>
                <w:color w:val="000000" w:themeColor="text1"/>
                <w:szCs w:val="22"/>
              </w:rPr>
            </w:pPr>
            <w:r w:rsidRPr="00B36BE6">
              <w:rPr>
                <w:color w:val="000000" w:themeColor="text1"/>
                <w:szCs w:val="22"/>
              </w:rPr>
              <w:t>The variables which seem relevant based on the result from subtask 3.3</w:t>
            </w:r>
            <w:r w:rsidR="002920C2" w:rsidRPr="00B36BE6">
              <w:rPr>
                <w:color w:val="000000" w:themeColor="text1"/>
                <w:szCs w:val="22"/>
              </w:rPr>
              <w:t>.1</w:t>
            </w:r>
            <w:r w:rsidRPr="00B36BE6">
              <w:rPr>
                <w:color w:val="000000" w:themeColor="text1"/>
                <w:szCs w:val="22"/>
              </w:rPr>
              <w:t xml:space="preserve"> and 3.3.2 will be externally validated in the new prospective international cohort study. We will work in close collaboration with partners from WP4 in delivering input variables and interpreting results of diagnostic and prognostic machine learning models.</w:t>
            </w:r>
          </w:p>
        </w:tc>
      </w:tr>
    </w:tbl>
    <w:p w14:paraId="3554937E" w14:textId="226052E4" w:rsidR="00F116D4" w:rsidRPr="00B36BE6" w:rsidRDefault="00F116D4" w:rsidP="00F116D4">
      <w:pPr>
        <w:rPr>
          <w:color w:val="000000" w:themeColor="text1"/>
          <w:szCs w:val="22"/>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9057"/>
      </w:tblGrid>
      <w:tr w:rsidR="007F2702" w:rsidRPr="00B36BE6" w14:paraId="7B43317A" w14:textId="77777777" w:rsidTr="009717F3">
        <w:tc>
          <w:tcPr>
            <w:tcW w:w="5000" w:type="pct"/>
          </w:tcPr>
          <w:p w14:paraId="1892DB13" w14:textId="745FC1DD" w:rsidR="00F116D4" w:rsidRPr="00B36BE6" w:rsidRDefault="00F116D4" w:rsidP="002920C2">
            <w:pPr>
              <w:spacing w:before="60" w:after="60"/>
              <w:jc w:val="left"/>
              <w:rPr>
                <w:color w:val="000000" w:themeColor="text1"/>
                <w:szCs w:val="22"/>
              </w:rPr>
            </w:pPr>
            <w:r w:rsidRPr="00B36BE6">
              <w:rPr>
                <w:b/>
                <w:color w:val="000000" w:themeColor="text1"/>
                <w:szCs w:val="22"/>
              </w:rPr>
              <w:t>Deliverables</w:t>
            </w:r>
            <w:r w:rsidR="00A35DE7" w:rsidRPr="00B36BE6">
              <w:rPr>
                <w:b/>
                <w:color w:val="000000" w:themeColor="text1"/>
                <w:szCs w:val="22"/>
              </w:rPr>
              <w:t xml:space="preserve"> </w:t>
            </w:r>
            <w:r w:rsidR="00A35DE7" w:rsidRPr="00B36BE6">
              <w:t>(</w:t>
            </w:r>
            <w:r w:rsidR="00A35DE7" w:rsidRPr="00B36BE6">
              <w:rPr>
                <w:color w:val="31849B" w:themeColor="accent5" w:themeShade="BF"/>
              </w:rPr>
              <w:t xml:space="preserve">brief description </w:t>
            </w:r>
            <w:r w:rsidR="00A35DE7" w:rsidRPr="00B36BE6">
              <w:t>and month of delivery)</w:t>
            </w:r>
          </w:p>
          <w:p w14:paraId="54EB1575" w14:textId="34311DFC" w:rsidR="00F116D4" w:rsidRPr="00B36BE6" w:rsidRDefault="00F116D4" w:rsidP="009717F3">
            <w:pPr>
              <w:spacing w:before="60" w:after="60"/>
              <w:jc w:val="left"/>
              <w:rPr>
                <w:color w:val="000000" w:themeColor="text1"/>
                <w:szCs w:val="22"/>
              </w:rPr>
            </w:pPr>
            <w:r w:rsidRPr="00B36BE6">
              <w:rPr>
                <w:b/>
                <w:color w:val="000000" w:themeColor="text1"/>
                <w:szCs w:val="22"/>
              </w:rPr>
              <w:t>D3.1</w:t>
            </w:r>
            <w:r w:rsidRPr="00B36BE6">
              <w:rPr>
                <w:color w:val="000000" w:themeColor="text1"/>
                <w:szCs w:val="22"/>
              </w:rPr>
              <w:t xml:space="preserve"> Large-scale genetic (n=</w:t>
            </w:r>
            <w:r w:rsidR="00A35DE7" w:rsidRPr="00B36BE6">
              <w:rPr>
                <w:color w:val="000000" w:themeColor="text1"/>
                <w:szCs w:val="22"/>
              </w:rPr>
              <w:t>20,</w:t>
            </w:r>
            <w:r w:rsidRPr="00B36BE6">
              <w:rPr>
                <w:color w:val="000000" w:themeColor="text1"/>
                <w:szCs w:val="22"/>
              </w:rPr>
              <w:t>0000) and epigenetic (n=3</w:t>
            </w:r>
            <w:r w:rsidR="00A35DE7" w:rsidRPr="00B36BE6">
              <w:rPr>
                <w:color w:val="000000" w:themeColor="text1"/>
                <w:szCs w:val="22"/>
              </w:rPr>
              <w:t>,</w:t>
            </w:r>
            <w:r w:rsidRPr="00B36BE6">
              <w:rPr>
                <w:color w:val="000000" w:themeColor="text1"/>
                <w:szCs w:val="22"/>
              </w:rPr>
              <w:t>000) database in critically ill patients</w:t>
            </w:r>
            <w:r w:rsidR="00A35DE7" w:rsidRPr="00B36BE6">
              <w:rPr>
                <w:color w:val="000000" w:themeColor="text1"/>
                <w:szCs w:val="22"/>
              </w:rPr>
              <w:t xml:space="preserve"> (</w:t>
            </w:r>
            <w:r w:rsidR="00A35DE7" w:rsidRPr="00B36BE6">
              <w:rPr>
                <w:color w:val="31849B" w:themeColor="accent5" w:themeShade="BF"/>
                <w:szCs w:val="22"/>
              </w:rPr>
              <w:t>Mx</w:t>
            </w:r>
            <w:r w:rsidR="00A35DE7" w:rsidRPr="00B36BE6">
              <w:rPr>
                <w:color w:val="000000" w:themeColor="text1"/>
                <w:szCs w:val="22"/>
              </w:rPr>
              <w:t>)</w:t>
            </w:r>
            <w:r w:rsidRPr="00B36BE6">
              <w:rPr>
                <w:color w:val="000000" w:themeColor="text1"/>
                <w:szCs w:val="22"/>
              </w:rPr>
              <w:t xml:space="preserve">  </w:t>
            </w:r>
          </w:p>
          <w:p w14:paraId="59A31420" w14:textId="38290D66" w:rsidR="00F116D4" w:rsidRPr="00B36BE6" w:rsidRDefault="00F116D4" w:rsidP="009717F3">
            <w:pPr>
              <w:spacing w:before="60" w:after="60"/>
              <w:jc w:val="left"/>
              <w:rPr>
                <w:color w:val="000000" w:themeColor="text1"/>
                <w:szCs w:val="22"/>
              </w:rPr>
            </w:pPr>
            <w:r w:rsidRPr="00B36BE6">
              <w:rPr>
                <w:b/>
                <w:color w:val="000000" w:themeColor="text1"/>
                <w:szCs w:val="22"/>
              </w:rPr>
              <w:t>D3.2</w:t>
            </w:r>
            <w:r w:rsidRPr="00B36BE6">
              <w:rPr>
                <w:color w:val="000000" w:themeColor="text1"/>
                <w:szCs w:val="22"/>
              </w:rPr>
              <w:t xml:space="preserve"> A developed and validated set of biomarkers with additional value in diagnostic models and prediction of treatment effect </w:t>
            </w:r>
            <w:r w:rsidR="00A35DE7" w:rsidRPr="00B36BE6">
              <w:rPr>
                <w:color w:val="000000" w:themeColor="text1"/>
                <w:szCs w:val="22"/>
              </w:rPr>
              <w:t>(</w:t>
            </w:r>
            <w:r w:rsidR="00A35DE7" w:rsidRPr="00B36BE6">
              <w:rPr>
                <w:color w:val="31849B" w:themeColor="accent5" w:themeShade="BF"/>
                <w:szCs w:val="22"/>
              </w:rPr>
              <w:t>Mx</w:t>
            </w:r>
            <w:r w:rsidR="00A35DE7" w:rsidRPr="00B36BE6">
              <w:rPr>
                <w:color w:val="000000" w:themeColor="text1"/>
                <w:szCs w:val="22"/>
              </w:rPr>
              <w:t>)</w:t>
            </w:r>
          </w:p>
          <w:p w14:paraId="6047FBAC" w14:textId="47517D84" w:rsidR="00F116D4" w:rsidRPr="00B36BE6" w:rsidRDefault="00F116D4" w:rsidP="009717F3">
            <w:pPr>
              <w:spacing w:before="60" w:after="60"/>
              <w:jc w:val="left"/>
              <w:rPr>
                <w:color w:val="000000" w:themeColor="text1"/>
                <w:szCs w:val="22"/>
              </w:rPr>
            </w:pPr>
            <w:r w:rsidRPr="00B36BE6">
              <w:rPr>
                <w:b/>
                <w:color w:val="000000" w:themeColor="text1"/>
                <w:szCs w:val="22"/>
              </w:rPr>
              <w:t>D3.3</w:t>
            </w:r>
            <w:r w:rsidRPr="00B36BE6">
              <w:rPr>
                <w:color w:val="000000" w:themeColor="text1"/>
                <w:szCs w:val="22"/>
              </w:rPr>
              <w:t xml:space="preserve"> A new validated dynamic prognostic model comprising clinical variables, (epi)genetic, metabolomic and biomarker data</w:t>
            </w:r>
            <w:r w:rsidR="00A35DE7" w:rsidRPr="00B36BE6">
              <w:rPr>
                <w:color w:val="000000" w:themeColor="text1"/>
                <w:szCs w:val="22"/>
              </w:rPr>
              <w:t xml:space="preserve"> (</w:t>
            </w:r>
            <w:r w:rsidR="00A35DE7" w:rsidRPr="00B36BE6">
              <w:rPr>
                <w:color w:val="31849B" w:themeColor="accent5" w:themeShade="BF"/>
                <w:szCs w:val="22"/>
              </w:rPr>
              <w:t>Mx</w:t>
            </w:r>
            <w:r w:rsidR="00A35DE7" w:rsidRPr="00B36BE6">
              <w:rPr>
                <w:color w:val="000000" w:themeColor="text1"/>
                <w:szCs w:val="22"/>
              </w:rPr>
              <w:t>)</w:t>
            </w:r>
          </w:p>
          <w:p w14:paraId="740EEA66" w14:textId="7A9EFB26" w:rsidR="00F116D4" w:rsidRPr="00B36BE6" w:rsidRDefault="00F116D4" w:rsidP="009717F3">
            <w:pPr>
              <w:spacing w:before="60" w:after="60"/>
              <w:jc w:val="left"/>
              <w:rPr>
                <w:color w:val="000000" w:themeColor="text1"/>
                <w:szCs w:val="22"/>
              </w:rPr>
            </w:pPr>
            <w:r w:rsidRPr="00B36BE6">
              <w:rPr>
                <w:b/>
                <w:color w:val="000000" w:themeColor="text1"/>
                <w:szCs w:val="22"/>
              </w:rPr>
              <w:lastRenderedPageBreak/>
              <w:t>D3.4</w:t>
            </w:r>
            <w:r w:rsidRPr="00B36BE6">
              <w:rPr>
                <w:color w:val="000000" w:themeColor="text1"/>
                <w:szCs w:val="22"/>
              </w:rPr>
              <w:t xml:space="preserve"> Set of high-density complex clinical data including continuously measured hemodynamic and pulmonary function, epigenetic, genetic, metabolomic, biomarker and imaging data for exploration within WP4</w:t>
            </w:r>
            <w:r w:rsidR="00A35DE7" w:rsidRPr="00B36BE6">
              <w:rPr>
                <w:color w:val="000000" w:themeColor="text1"/>
                <w:szCs w:val="22"/>
              </w:rPr>
              <w:t xml:space="preserve"> (</w:t>
            </w:r>
            <w:r w:rsidR="00A35DE7" w:rsidRPr="00B36BE6">
              <w:rPr>
                <w:color w:val="31849B" w:themeColor="accent5" w:themeShade="BF"/>
                <w:szCs w:val="22"/>
              </w:rPr>
              <w:t>Mx</w:t>
            </w:r>
            <w:r w:rsidR="00A35DE7" w:rsidRPr="00B36BE6">
              <w:rPr>
                <w:color w:val="000000" w:themeColor="text1"/>
                <w:szCs w:val="22"/>
              </w:rPr>
              <w:t>)</w:t>
            </w:r>
          </w:p>
        </w:tc>
      </w:tr>
    </w:tbl>
    <w:p w14:paraId="01C58966" w14:textId="217B7EF6" w:rsidR="00A35DE7" w:rsidRPr="00B36BE6" w:rsidRDefault="00A35DE7" w:rsidP="00A35DE7">
      <w:pPr>
        <w:keepNext/>
        <w:spacing w:before="240"/>
        <w:outlineLvl w:val="0"/>
        <w:rPr>
          <w:b/>
          <w:kern w:val="28"/>
          <w:szCs w:val="22"/>
        </w:rPr>
      </w:pPr>
    </w:p>
    <w:tbl>
      <w:tblPr>
        <w:tblStyle w:val="TableGrid"/>
        <w:tblW w:w="5000" w:type="pct"/>
        <w:tblLook w:val="04A0" w:firstRow="1" w:lastRow="0" w:firstColumn="1" w:lastColumn="0" w:noHBand="0" w:noVBand="1"/>
      </w:tblPr>
      <w:tblGrid>
        <w:gridCol w:w="676"/>
        <w:gridCol w:w="1639"/>
        <w:gridCol w:w="680"/>
        <w:gridCol w:w="1439"/>
        <w:gridCol w:w="1222"/>
        <w:gridCol w:w="1601"/>
        <w:gridCol w:w="740"/>
        <w:gridCol w:w="1066"/>
      </w:tblGrid>
      <w:tr w:rsidR="00A35DE7" w:rsidRPr="00B36BE6" w14:paraId="6BACD032" w14:textId="77777777" w:rsidTr="003D27AC">
        <w:tc>
          <w:tcPr>
            <w:tcW w:w="373" w:type="pct"/>
          </w:tcPr>
          <w:p w14:paraId="6420A99F" w14:textId="77777777" w:rsidR="00A35DE7" w:rsidRPr="00B36BE6" w:rsidRDefault="00A35DE7" w:rsidP="006225B1">
            <w:pPr>
              <w:pStyle w:val="Tabelle"/>
              <w:jc w:val="left"/>
              <w:rPr>
                <w:rStyle w:val="Strong"/>
                <w:rFonts w:ascii="Times New Roman" w:hAnsi="Times New Roman"/>
              </w:rPr>
            </w:pPr>
            <w:r w:rsidRPr="00B36BE6">
              <w:rPr>
                <w:rStyle w:val="Strong"/>
                <w:rFonts w:ascii="Times New Roman" w:hAnsi="Times New Roman"/>
              </w:rPr>
              <w:t>Del. no.</w:t>
            </w:r>
          </w:p>
        </w:tc>
        <w:tc>
          <w:tcPr>
            <w:tcW w:w="904" w:type="pct"/>
          </w:tcPr>
          <w:p w14:paraId="54182016" w14:textId="77777777" w:rsidR="00A35DE7" w:rsidRPr="00B36BE6" w:rsidRDefault="00A35DE7" w:rsidP="006225B1">
            <w:pPr>
              <w:pStyle w:val="Tabelle"/>
              <w:jc w:val="left"/>
              <w:rPr>
                <w:rStyle w:val="Strong"/>
                <w:rFonts w:ascii="Times New Roman" w:hAnsi="Times New Roman"/>
              </w:rPr>
            </w:pPr>
            <w:r w:rsidRPr="00B36BE6">
              <w:rPr>
                <w:rStyle w:val="Strong"/>
                <w:rFonts w:ascii="Times New Roman" w:hAnsi="Times New Roman"/>
              </w:rPr>
              <w:t>Deliverable name</w:t>
            </w:r>
          </w:p>
        </w:tc>
        <w:tc>
          <w:tcPr>
            <w:tcW w:w="375" w:type="pct"/>
          </w:tcPr>
          <w:p w14:paraId="3C93D857" w14:textId="77777777" w:rsidR="00A35DE7" w:rsidRPr="00B36BE6" w:rsidRDefault="00A35DE7" w:rsidP="006225B1">
            <w:pPr>
              <w:pStyle w:val="Tabelle"/>
              <w:jc w:val="left"/>
              <w:rPr>
                <w:rStyle w:val="Strong"/>
                <w:rFonts w:ascii="Times New Roman" w:hAnsi="Times New Roman"/>
              </w:rPr>
            </w:pPr>
            <w:r w:rsidRPr="00B36BE6">
              <w:rPr>
                <w:rStyle w:val="Strong"/>
                <w:rFonts w:ascii="Times New Roman" w:hAnsi="Times New Roman"/>
              </w:rPr>
              <w:t>WP no.</w:t>
            </w:r>
          </w:p>
        </w:tc>
        <w:tc>
          <w:tcPr>
            <w:tcW w:w="794" w:type="pct"/>
          </w:tcPr>
          <w:p w14:paraId="0EDF4E1C" w14:textId="77777777" w:rsidR="00A35DE7" w:rsidRPr="00B36BE6" w:rsidRDefault="00A35DE7" w:rsidP="006225B1">
            <w:pPr>
              <w:pStyle w:val="Tabelle"/>
              <w:jc w:val="left"/>
              <w:rPr>
                <w:rStyle w:val="Strong"/>
                <w:rFonts w:ascii="Times New Roman" w:hAnsi="Times New Roman"/>
              </w:rPr>
            </w:pPr>
            <w:r w:rsidRPr="00B36BE6">
              <w:rPr>
                <w:rStyle w:val="Strong"/>
                <w:rFonts w:ascii="Times New Roman" w:hAnsi="Times New Roman"/>
              </w:rPr>
              <w:t>Short name of lead participant</w:t>
            </w:r>
          </w:p>
        </w:tc>
        <w:tc>
          <w:tcPr>
            <w:tcW w:w="674" w:type="pct"/>
          </w:tcPr>
          <w:p w14:paraId="27C44D1C" w14:textId="77777777" w:rsidR="00A35DE7" w:rsidRPr="00B36BE6" w:rsidRDefault="00A35DE7" w:rsidP="006225B1">
            <w:pPr>
              <w:pStyle w:val="Tabelle"/>
              <w:jc w:val="left"/>
              <w:rPr>
                <w:rStyle w:val="Strong"/>
                <w:rFonts w:ascii="Times New Roman" w:hAnsi="Times New Roman"/>
              </w:rPr>
            </w:pPr>
            <w:r w:rsidRPr="00B36BE6">
              <w:rPr>
                <w:rStyle w:val="Strong"/>
                <w:rFonts w:ascii="Times New Roman" w:hAnsi="Times New Roman"/>
              </w:rPr>
              <w:t>Type</w:t>
            </w:r>
            <w:r w:rsidRPr="00B36BE6">
              <w:rPr>
                <w:rStyle w:val="Strong"/>
                <w:rFonts w:ascii="Times New Roman" w:hAnsi="Times New Roman"/>
                <w:vertAlign w:val="superscript"/>
              </w:rPr>
              <w:t>1</w:t>
            </w:r>
          </w:p>
        </w:tc>
        <w:tc>
          <w:tcPr>
            <w:tcW w:w="883" w:type="pct"/>
          </w:tcPr>
          <w:p w14:paraId="30CEE2D8" w14:textId="77777777" w:rsidR="00A35DE7" w:rsidRPr="00B36BE6" w:rsidRDefault="00A35DE7" w:rsidP="006225B1">
            <w:pPr>
              <w:pStyle w:val="Tabelle"/>
              <w:jc w:val="left"/>
              <w:rPr>
                <w:rStyle w:val="Strong"/>
                <w:rFonts w:ascii="Times New Roman" w:hAnsi="Times New Roman"/>
              </w:rPr>
            </w:pPr>
            <w:r w:rsidRPr="00B36BE6">
              <w:rPr>
                <w:rStyle w:val="Strong"/>
                <w:rFonts w:ascii="Times New Roman" w:hAnsi="Times New Roman"/>
              </w:rPr>
              <w:t>Dissemination level</w:t>
            </w:r>
            <w:r w:rsidRPr="00B36BE6">
              <w:rPr>
                <w:rStyle w:val="Strong"/>
                <w:rFonts w:ascii="Times New Roman" w:hAnsi="Times New Roman"/>
                <w:vertAlign w:val="superscript"/>
              </w:rPr>
              <w:t>2</w:t>
            </w:r>
          </w:p>
        </w:tc>
        <w:tc>
          <w:tcPr>
            <w:tcW w:w="408" w:type="pct"/>
          </w:tcPr>
          <w:p w14:paraId="0BE150BD" w14:textId="77777777" w:rsidR="00A35DE7" w:rsidRPr="00B36BE6" w:rsidRDefault="00A35DE7" w:rsidP="006225B1">
            <w:pPr>
              <w:pStyle w:val="Tabelle"/>
              <w:jc w:val="left"/>
              <w:rPr>
                <w:rStyle w:val="Strong"/>
                <w:rFonts w:ascii="Times New Roman" w:hAnsi="Times New Roman"/>
              </w:rPr>
            </w:pPr>
            <w:r w:rsidRPr="00B36BE6">
              <w:rPr>
                <w:rStyle w:val="Strong"/>
                <w:rFonts w:ascii="Times New Roman" w:hAnsi="Times New Roman"/>
              </w:rPr>
              <w:t>Start Date</w:t>
            </w:r>
          </w:p>
        </w:tc>
        <w:tc>
          <w:tcPr>
            <w:tcW w:w="588" w:type="pct"/>
          </w:tcPr>
          <w:p w14:paraId="5DE31516" w14:textId="77777777" w:rsidR="00A35DE7" w:rsidRPr="00B36BE6" w:rsidRDefault="00A35DE7" w:rsidP="006225B1">
            <w:pPr>
              <w:pStyle w:val="Tabelle"/>
              <w:jc w:val="left"/>
              <w:rPr>
                <w:rStyle w:val="Strong"/>
                <w:rFonts w:ascii="Times New Roman" w:hAnsi="Times New Roman"/>
              </w:rPr>
            </w:pPr>
            <w:r w:rsidRPr="00B36BE6">
              <w:rPr>
                <w:rStyle w:val="Strong"/>
                <w:rFonts w:ascii="Times New Roman" w:hAnsi="Times New Roman"/>
              </w:rPr>
              <w:t xml:space="preserve">Delivery date </w:t>
            </w:r>
            <w:r w:rsidRPr="00B36BE6">
              <w:rPr>
                <w:rStyle w:val="Strong"/>
                <w:rFonts w:ascii="Times New Roman" w:hAnsi="Times New Roman"/>
                <w:vertAlign w:val="superscript"/>
              </w:rPr>
              <w:t>3</w:t>
            </w:r>
          </w:p>
        </w:tc>
      </w:tr>
      <w:tr w:rsidR="00A35DE7" w:rsidRPr="00B36BE6" w14:paraId="3CD3671B" w14:textId="77777777" w:rsidTr="003D27AC">
        <w:tc>
          <w:tcPr>
            <w:tcW w:w="373" w:type="pct"/>
          </w:tcPr>
          <w:p w14:paraId="5FBBFAE2" w14:textId="1E78EA35"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D3.1</w:t>
            </w:r>
          </w:p>
        </w:tc>
        <w:tc>
          <w:tcPr>
            <w:tcW w:w="904" w:type="pct"/>
          </w:tcPr>
          <w:p w14:paraId="49949F85" w14:textId="788490A7"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 xml:space="preserve">Large scale database </w:t>
            </w:r>
          </w:p>
        </w:tc>
        <w:tc>
          <w:tcPr>
            <w:tcW w:w="375" w:type="pct"/>
          </w:tcPr>
          <w:p w14:paraId="65B88EFA" w14:textId="355FDFAC"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WP3</w:t>
            </w:r>
          </w:p>
        </w:tc>
        <w:tc>
          <w:tcPr>
            <w:tcW w:w="794" w:type="pct"/>
          </w:tcPr>
          <w:p w14:paraId="7451E89B" w14:textId="2673C553"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UH</w:t>
            </w:r>
            <w:r w:rsidR="003D27AC" w:rsidRPr="00B36BE6">
              <w:rPr>
                <w:rFonts w:ascii="Times New Roman" w:hAnsi="Times New Roman" w:cs="Times New Roman"/>
                <w:color w:val="31849B" w:themeColor="accent5" w:themeShade="BF"/>
              </w:rPr>
              <w:t xml:space="preserve"> (VP)</w:t>
            </w:r>
          </w:p>
        </w:tc>
        <w:tc>
          <w:tcPr>
            <w:tcW w:w="674" w:type="pct"/>
          </w:tcPr>
          <w:p w14:paraId="05556FB5" w14:textId="77777777"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R</w:t>
            </w:r>
          </w:p>
        </w:tc>
        <w:tc>
          <w:tcPr>
            <w:tcW w:w="883" w:type="pct"/>
          </w:tcPr>
          <w:p w14:paraId="39AB2DB9" w14:textId="77777777"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PU</w:t>
            </w:r>
          </w:p>
        </w:tc>
        <w:tc>
          <w:tcPr>
            <w:tcW w:w="408" w:type="pct"/>
          </w:tcPr>
          <w:p w14:paraId="7705EA2B" w14:textId="77777777"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M0</w:t>
            </w:r>
          </w:p>
        </w:tc>
        <w:tc>
          <w:tcPr>
            <w:tcW w:w="588" w:type="pct"/>
          </w:tcPr>
          <w:p w14:paraId="38F57D44" w14:textId="43E1A365"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Mx</w:t>
            </w:r>
          </w:p>
        </w:tc>
      </w:tr>
      <w:tr w:rsidR="00A35DE7" w:rsidRPr="00B36BE6" w14:paraId="3FAAB0B4" w14:textId="77777777" w:rsidTr="003D27AC">
        <w:tc>
          <w:tcPr>
            <w:tcW w:w="373" w:type="pct"/>
          </w:tcPr>
          <w:p w14:paraId="152742A4" w14:textId="5BAD389D"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D3.2</w:t>
            </w:r>
          </w:p>
        </w:tc>
        <w:tc>
          <w:tcPr>
            <w:tcW w:w="904" w:type="pct"/>
          </w:tcPr>
          <w:p w14:paraId="1E343A2A" w14:textId="54AB46ED"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Biomarkers</w:t>
            </w:r>
          </w:p>
        </w:tc>
        <w:tc>
          <w:tcPr>
            <w:tcW w:w="375" w:type="pct"/>
          </w:tcPr>
          <w:p w14:paraId="54A813A8" w14:textId="6BC7BEA0"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WP3</w:t>
            </w:r>
          </w:p>
        </w:tc>
        <w:tc>
          <w:tcPr>
            <w:tcW w:w="794" w:type="pct"/>
          </w:tcPr>
          <w:p w14:paraId="4F06E8ED" w14:textId="1597AA8C"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LUH</w:t>
            </w:r>
            <w:r w:rsidR="003D27AC" w:rsidRPr="00B36BE6">
              <w:rPr>
                <w:rFonts w:ascii="Times New Roman" w:hAnsi="Times New Roman" w:cs="Times New Roman"/>
                <w:color w:val="31849B" w:themeColor="accent5" w:themeShade="BF"/>
              </w:rPr>
              <w:t xml:space="preserve"> (MC)</w:t>
            </w:r>
          </w:p>
        </w:tc>
        <w:tc>
          <w:tcPr>
            <w:tcW w:w="674" w:type="pct"/>
          </w:tcPr>
          <w:p w14:paraId="57229E38" w14:textId="77777777"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R+OTHER</w:t>
            </w:r>
          </w:p>
        </w:tc>
        <w:tc>
          <w:tcPr>
            <w:tcW w:w="883" w:type="pct"/>
          </w:tcPr>
          <w:p w14:paraId="661CA72E" w14:textId="77777777"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PU</w:t>
            </w:r>
          </w:p>
        </w:tc>
        <w:tc>
          <w:tcPr>
            <w:tcW w:w="408" w:type="pct"/>
          </w:tcPr>
          <w:p w14:paraId="74466B92" w14:textId="77777777"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M0</w:t>
            </w:r>
          </w:p>
        </w:tc>
        <w:tc>
          <w:tcPr>
            <w:tcW w:w="588" w:type="pct"/>
          </w:tcPr>
          <w:p w14:paraId="4C99B467" w14:textId="690C17BD"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Mx</w:t>
            </w:r>
          </w:p>
        </w:tc>
      </w:tr>
      <w:tr w:rsidR="00A35DE7" w:rsidRPr="00B36BE6" w14:paraId="2228DBD9" w14:textId="77777777" w:rsidTr="003D27AC">
        <w:tc>
          <w:tcPr>
            <w:tcW w:w="373" w:type="pct"/>
          </w:tcPr>
          <w:p w14:paraId="1249C8B4" w14:textId="790535F5"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D3.3</w:t>
            </w:r>
          </w:p>
        </w:tc>
        <w:tc>
          <w:tcPr>
            <w:tcW w:w="904" w:type="pct"/>
          </w:tcPr>
          <w:p w14:paraId="33A556AA" w14:textId="5E856E14"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Prognostication</w:t>
            </w:r>
          </w:p>
        </w:tc>
        <w:tc>
          <w:tcPr>
            <w:tcW w:w="375" w:type="pct"/>
          </w:tcPr>
          <w:p w14:paraId="68FA9737" w14:textId="4BEF6E7E"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WP3</w:t>
            </w:r>
          </w:p>
        </w:tc>
        <w:tc>
          <w:tcPr>
            <w:tcW w:w="794" w:type="pct"/>
          </w:tcPr>
          <w:p w14:paraId="7088028D" w14:textId="13A127DB"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UH</w:t>
            </w:r>
            <w:r w:rsidR="003D27AC" w:rsidRPr="00B36BE6">
              <w:rPr>
                <w:rFonts w:ascii="Times New Roman" w:hAnsi="Times New Roman" w:cs="Times New Roman"/>
                <w:color w:val="31849B" w:themeColor="accent5" w:themeShade="BF"/>
              </w:rPr>
              <w:t xml:space="preserve"> (VP)</w:t>
            </w:r>
          </w:p>
        </w:tc>
        <w:tc>
          <w:tcPr>
            <w:tcW w:w="674" w:type="pct"/>
          </w:tcPr>
          <w:p w14:paraId="2CD6D8CE" w14:textId="77777777"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OTHER</w:t>
            </w:r>
          </w:p>
        </w:tc>
        <w:tc>
          <w:tcPr>
            <w:tcW w:w="883" w:type="pct"/>
          </w:tcPr>
          <w:p w14:paraId="49481ACC" w14:textId="77777777"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CO</w:t>
            </w:r>
          </w:p>
        </w:tc>
        <w:tc>
          <w:tcPr>
            <w:tcW w:w="408" w:type="pct"/>
          </w:tcPr>
          <w:p w14:paraId="6E38D448" w14:textId="77777777"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M0</w:t>
            </w:r>
          </w:p>
        </w:tc>
        <w:tc>
          <w:tcPr>
            <w:tcW w:w="588" w:type="pct"/>
          </w:tcPr>
          <w:p w14:paraId="1534B5A3" w14:textId="00AFD20F"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Mx</w:t>
            </w:r>
          </w:p>
        </w:tc>
      </w:tr>
      <w:tr w:rsidR="00A35DE7" w:rsidRPr="00B36BE6" w14:paraId="300390A4" w14:textId="77777777" w:rsidTr="003D27AC">
        <w:tc>
          <w:tcPr>
            <w:tcW w:w="373" w:type="pct"/>
          </w:tcPr>
          <w:p w14:paraId="57CDFDE0" w14:textId="497720D9"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D3.4</w:t>
            </w:r>
          </w:p>
        </w:tc>
        <w:tc>
          <w:tcPr>
            <w:tcW w:w="904" w:type="pct"/>
          </w:tcPr>
          <w:p w14:paraId="149164ED" w14:textId="3788218A"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High-complex data</w:t>
            </w:r>
          </w:p>
        </w:tc>
        <w:tc>
          <w:tcPr>
            <w:tcW w:w="375" w:type="pct"/>
          </w:tcPr>
          <w:p w14:paraId="28D996D0" w14:textId="133F98BC"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WP3</w:t>
            </w:r>
          </w:p>
        </w:tc>
        <w:tc>
          <w:tcPr>
            <w:tcW w:w="794" w:type="pct"/>
          </w:tcPr>
          <w:p w14:paraId="3E7B84AD" w14:textId="15465B98"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UMCG</w:t>
            </w:r>
            <w:r w:rsidR="003D27AC" w:rsidRPr="00B36BE6">
              <w:rPr>
                <w:rFonts w:ascii="Times New Roman" w:hAnsi="Times New Roman" w:cs="Times New Roman"/>
                <w:color w:val="31849B" w:themeColor="accent5" w:themeShade="BF"/>
              </w:rPr>
              <w:t xml:space="preserve"> (HS)</w:t>
            </w:r>
          </w:p>
        </w:tc>
        <w:tc>
          <w:tcPr>
            <w:tcW w:w="674" w:type="pct"/>
          </w:tcPr>
          <w:p w14:paraId="239DB5E5" w14:textId="77777777" w:rsidR="00A35DE7" w:rsidRPr="00B36BE6" w:rsidRDefault="00A35DE7" w:rsidP="006225B1">
            <w:pPr>
              <w:pStyle w:val="Tabelle"/>
              <w:jc w:val="left"/>
              <w:rPr>
                <w:rFonts w:ascii="Times New Roman" w:hAnsi="Times New Roman" w:cs="Times New Roman"/>
                <w:color w:val="31849B" w:themeColor="accent5" w:themeShade="BF"/>
              </w:rPr>
            </w:pPr>
          </w:p>
        </w:tc>
        <w:tc>
          <w:tcPr>
            <w:tcW w:w="883" w:type="pct"/>
          </w:tcPr>
          <w:p w14:paraId="7457CBE2" w14:textId="77777777" w:rsidR="00A35DE7" w:rsidRPr="00B36BE6" w:rsidRDefault="00A35DE7" w:rsidP="006225B1">
            <w:pPr>
              <w:pStyle w:val="Tabelle"/>
              <w:jc w:val="left"/>
              <w:rPr>
                <w:rFonts w:ascii="Times New Roman" w:hAnsi="Times New Roman" w:cs="Times New Roman"/>
                <w:color w:val="31849B" w:themeColor="accent5" w:themeShade="BF"/>
              </w:rPr>
            </w:pPr>
          </w:p>
        </w:tc>
        <w:tc>
          <w:tcPr>
            <w:tcW w:w="408" w:type="pct"/>
          </w:tcPr>
          <w:p w14:paraId="6735980F" w14:textId="77345088"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color w:val="31849B" w:themeColor="accent5" w:themeShade="BF"/>
              </w:rPr>
              <w:t>Mx</w:t>
            </w:r>
          </w:p>
        </w:tc>
        <w:tc>
          <w:tcPr>
            <w:tcW w:w="588" w:type="pct"/>
          </w:tcPr>
          <w:p w14:paraId="0E175424" w14:textId="5515032D"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Mx</w:t>
            </w:r>
          </w:p>
        </w:tc>
      </w:tr>
    </w:tbl>
    <w:p w14:paraId="33768031" w14:textId="1129FB93" w:rsidR="00A35DE7" w:rsidRPr="00B36BE6" w:rsidRDefault="00A35DE7" w:rsidP="00F116D4">
      <w:pPr>
        <w:keepNext/>
        <w:spacing w:before="240"/>
        <w:outlineLvl w:val="0"/>
        <w:rPr>
          <w:b/>
          <w:kern w:val="28"/>
          <w:szCs w:val="22"/>
        </w:rPr>
      </w:pPr>
    </w:p>
    <w:tbl>
      <w:tblPr>
        <w:tblStyle w:val="TableGrid"/>
        <w:tblW w:w="5000" w:type="pct"/>
        <w:tblLook w:val="04A0" w:firstRow="1" w:lastRow="0" w:firstColumn="1" w:lastColumn="0" w:noHBand="0" w:noVBand="1"/>
      </w:tblPr>
      <w:tblGrid>
        <w:gridCol w:w="1439"/>
        <w:gridCol w:w="2545"/>
        <w:gridCol w:w="1845"/>
        <w:gridCol w:w="1345"/>
        <w:gridCol w:w="1889"/>
      </w:tblGrid>
      <w:tr w:rsidR="00A35DE7" w:rsidRPr="00B36BE6" w14:paraId="14478500" w14:textId="77777777" w:rsidTr="006225B1">
        <w:tc>
          <w:tcPr>
            <w:tcW w:w="794" w:type="pct"/>
          </w:tcPr>
          <w:p w14:paraId="5D427C2C" w14:textId="77777777" w:rsidR="00A35DE7" w:rsidRPr="00B36BE6" w:rsidRDefault="00A35DE7" w:rsidP="006225B1">
            <w:pPr>
              <w:pStyle w:val="Tabelle"/>
              <w:jc w:val="left"/>
              <w:rPr>
                <w:rStyle w:val="Strong"/>
                <w:rFonts w:ascii="Times New Roman" w:hAnsi="Times New Roman"/>
                <w:highlight w:val="green"/>
              </w:rPr>
            </w:pPr>
            <w:r w:rsidRPr="00B36BE6">
              <w:rPr>
                <w:rStyle w:val="Strong"/>
                <w:rFonts w:ascii="Times New Roman" w:hAnsi="Times New Roman"/>
              </w:rPr>
              <w:t>Milestone number</w:t>
            </w:r>
          </w:p>
        </w:tc>
        <w:tc>
          <w:tcPr>
            <w:tcW w:w="1404" w:type="pct"/>
          </w:tcPr>
          <w:p w14:paraId="5AA29E1E" w14:textId="77777777" w:rsidR="00A35DE7" w:rsidRPr="00B36BE6" w:rsidRDefault="00A35DE7" w:rsidP="006225B1">
            <w:pPr>
              <w:pStyle w:val="Tabelle"/>
              <w:jc w:val="left"/>
              <w:rPr>
                <w:rStyle w:val="Strong"/>
                <w:rFonts w:ascii="Times New Roman" w:hAnsi="Times New Roman"/>
              </w:rPr>
            </w:pPr>
            <w:r w:rsidRPr="00B36BE6">
              <w:rPr>
                <w:rStyle w:val="Strong"/>
                <w:rFonts w:ascii="Times New Roman" w:hAnsi="Times New Roman"/>
              </w:rPr>
              <w:t>Milestone name</w:t>
            </w:r>
          </w:p>
        </w:tc>
        <w:tc>
          <w:tcPr>
            <w:tcW w:w="1018" w:type="pct"/>
          </w:tcPr>
          <w:p w14:paraId="2B98C196" w14:textId="77777777" w:rsidR="00A35DE7" w:rsidRPr="00B36BE6" w:rsidRDefault="00A35DE7" w:rsidP="006225B1">
            <w:pPr>
              <w:pStyle w:val="Tabelle"/>
              <w:jc w:val="left"/>
              <w:rPr>
                <w:rStyle w:val="Strong"/>
                <w:rFonts w:ascii="Times New Roman" w:hAnsi="Times New Roman"/>
              </w:rPr>
            </w:pPr>
            <w:r w:rsidRPr="00B36BE6">
              <w:rPr>
                <w:rStyle w:val="Strong"/>
                <w:rFonts w:ascii="Times New Roman" w:hAnsi="Times New Roman"/>
              </w:rPr>
              <w:t>Related work package(s)</w:t>
            </w:r>
          </w:p>
        </w:tc>
        <w:tc>
          <w:tcPr>
            <w:tcW w:w="742" w:type="pct"/>
          </w:tcPr>
          <w:p w14:paraId="1E47656C" w14:textId="77777777" w:rsidR="00A35DE7" w:rsidRPr="00B36BE6" w:rsidRDefault="00A35DE7" w:rsidP="006225B1">
            <w:pPr>
              <w:pStyle w:val="Tabelle"/>
              <w:jc w:val="left"/>
              <w:rPr>
                <w:rStyle w:val="Strong"/>
                <w:rFonts w:ascii="Times New Roman" w:hAnsi="Times New Roman"/>
              </w:rPr>
            </w:pPr>
            <w:r w:rsidRPr="00B36BE6">
              <w:rPr>
                <w:rStyle w:val="Strong"/>
                <w:rFonts w:ascii="Times New Roman" w:hAnsi="Times New Roman"/>
              </w:rPr>
              <w:t>Estimated date</w:t>
            </w:r>
          </w:p>
        </w:tc>
        <w:tc>
          <w:tcPr>
            <w:tcW w:w="1042" w:type="pct"/>
          </w:tcPr>
          <w:p w14:paraId="340A901D" w14:textId="77777777" w:rsidR="00A35DE7" w:rsidRPr="00B36BE6" w:rsidRDefault="00A35DE7" w:rsidP="006225B1">
            <w:pPr>
              <w:pStyle w:val="Tabelle"/>
              <w:jc w:val="left"/>
              <w:rPr>
                <w:rStyle w:val="Strong"/>
                <w:rFonts w:ascii="Times New Roman" w:hAnsi="Times New Roman"/>
              </w:rPr>
            </w:pPr>
            <w:r w:rsidRPr="00B36BE6">
              <w:rPr>
                <w:rStyle w:val="Strong"/>
                <w:rFonts w:ascii="Times New Roman" w:hAnsi="Times New Roman"/>
              </w:rPr>
              <w:t>Means of Verification</w:t>
            </w:r>
          </w:p>
        </w:tc>
      </w:tr>
      <w:tr w:rsidR="00A35DE7" w:rsidRPr="00B36BE6" w14:paraId="50732007" w14:textId="77777777" w:rsidTr="006225B1">
        <w:tc>
          <w:tcPr>
            <w:tcW w:w="794" w:type="pct"/>
          </w:tcPr>
          <w:p w14:paraId="16C60A06" w14:textId="77777777"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M3.1</w:t>
            </w:r>
          </w:p>
        </w:tc>
        <w:tc>
          <w:tcPr>
            <w:tcW w:w="1404" w:type="pct"/>
          </w:tcPr>
          <w:p w14:paraId="467B446C" w14:textId="77777777"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Large-scale genetic and epigenetic database</w:t>
            </w:r>
          </w:p>
        </w:tc>
        <w:tc>
          <w:tcPr>
            <w:tcW w:w="1018" w:type="pct"/>
          </w:tcPr>
          <w:p w14:paraId="01FCBE93" w14:textId="77777777"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WP1, WP3, WP4</w:t>
            </w:r>
          </w:p>
        </w:tc>
        <w:tc>
          <w:tcPr>
            <w:tcW w:w="742" w:type="pct"/>
          </w:tcPr>
          <w:p w14:paraId="5827D0FD" w14:textId="77777777"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M36</w:t>
            </w:r>
          </w:p>
        </w:tc>
        <w:tc>
          <w:tcPr>
            <w:tcW w:w="1042" w:type="pct"/>
          </w:tcPr>
          <w:p w14:paraId="0A894D9C" w14:textId="77777777"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Information delivered</w:t>
            </w:r>
          </w:p>
        </w:tc>
      </w:tr>
      <w:tr w:rsidR="00A35DE7" w:rsidRPr="00B36BE6" w14:paraId="4A35A815" w14:textId="77777777" w:rsidTr="006225B1">
        <w:tc>
          <w:tcPr>
            <w:tcW w:w="794" w:type="pct"/>
          </w:tcPr>
          <w:p w14:paraId="6BA09BE2" w14:textId="77777777"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M3.2</w:t>
            </w:r>
          </w:p>
        </w:tc>
        <w:tc>
          <w:tcPr>
            <w:tcW w:w="1404" w:type="pct"/>
          </w:tcPr>
          <w:p w14:paraId="0B892A29" w14:textId="77777777"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Validated diagnostic (more homogeneous patient groups), predictive (treatment) and prognostic (patient-related outcomes) hypotheses for further testing in RCTs</w:t>
            </w:r>
          </w:p>
        </w:tc>
        <w:tc>
          <w:tcPr>
            <w:tcW w:w="1018" w:type="pct"/>
          </w:tcPr>
          <w:p w14:paraId="28232084" w14:textId="77777777"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WP3, WP5</w:t>
            </w:r>
          </w:p>
        </w:tc>
        <w:tc>
          <w:tcPr>
            <w:tcW w:w="742" w:type="pct"/>
          </w:tcPr>
          <w:p w14:paraId="66A33594" w14:textId="5D66F0EC"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Mx</w:t>
            </w:r>
          </w:p>
        </w:tc>
        <w:tc>
          <w:tcPr>
            <w:tcW w:w="1042" w:type="pct"/>
          </w:tcPr>
          <w:p w14:paraId="1E4B4F80" w14:textId="77777777"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Data analyses possible</w:t>
            </w:r>
          </w:p>
        </w:tc>
      </w:tr>
      <w:tr w:rsidR="00A35DE7" w:rsidRPr="00B36BE6" w14:paraId="2BACDBDD" w14:textId="77777777" w:rsidTr="006225B1">
        <w:tc>
          <w:tcPr>
            <w:tcW w:w="794" w:type="pct"/>
          </w:tcPr>
          <w:p w14:paraId="077E0B85" w14:textId="77777777"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M3.3</w:t>
            </w:r>
          </w:p>
        </w:tc>
        <w:tc>
          <w:tcPr>
            <w:tcW w:w="1404" w:type="pct"/>
          </w:tcPr>
          <w:p w14:paraId="098C9149" w14:textId="77777777"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The new dynamic and validated prognostic models</w:t>
            </w:r>
          </w:p>
        </w:tc>
        <w:tc>
          <w:tcPr>
            <w:tcW w:w="1018" w:type="pct"/>
          </w:tcPr>
          <w:p w14:paraId="70AE5830" w14:textId="77777777"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WP1, WP3, WP4, WP5, WP6</w:t>
            </w:r>
          </w:p>
        </w:tc>
        <w:tc>
          <w:tcPr>
            <w:tcW w:w="742" w:type="pct"/>
          </w:tcPr>
          <w:p w14:paraId="6B7A0BE4" w14:textId="77777777"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M60</w:t>
            </w:r>
          </w:p>
        </w:tc>
        <w:tc>
          <w:tcPr>
            <w:tcW w:w="1042" w:type="pct"/>
          </w:tcPr>
          <w:p w14:paraId="44271DBE" w14:textId="77777777"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Data available for other WPs</w:t>
            </w:r>
          </w:p>
        </w:tc>
      </w:tr>
    </w:tbl>
    <w:p w14:paraId="42BF674C" w14:textId="77777777" w:rsidR="00B957F3" w:rsidRPr="00B36BE6" w:rsidRDefault="00B957F3" w:rsidP="00B957F3">
      <w:pPr>
        <w:spacing w:before="0" w:after="200"/>
        <w:jc w:val="left"/>
        <w:rPr>
          <w:rStyle w:val="Strong"/>
        </w:rPr>
      </w:pPr>
    </w:p>
    <w:p w14:paraId="50EE8318" w14:textId="37D00793" w:rsidR="00B957F3" w:rsidRPr="00B36BE6" w:rsidRDefault="00B957F3" w:rsidP="00B957F3">
      <w:pPr>
        <w:spacing w:before="0" w:after="200"/>
        <w:jc w:val="left"/>
        <w:rPr>
          <w:b/>
        </w:rPr>
      </w:pPr>
      <w:r w:rsidRPr="00B36BE6">
        <w:rPr>
          <w:rStyle w:val="Strong"/>
        </w:rPr>
        <w:t>Critical risks for implementation</w:t>
      </w:r>
    </w:p>
    <w:tbl>
      <w:tblPr>
        <w:tblStyle w:val="TableGrid"/>
        <w:tblW w:w="5000" w:type="pct"/>
        <w:tblLook w:val="04A0" w:firstRow="1" w:lastRow="0" w:firstColumn="1" w:lastColumn="0" w:noHBand="0" w:noVBand="1"/>
      </w:tblPr>
      <w:tblGrid>
        <w:gridCol w:w="3645"/>
        <w:gridCol w:w="1528"/>
        <w:gridCol w:w="3890"/>
      </w:tblGrid>
      <w:tr w:rsidR="00B957F3" w:rsidRPr="00B36BE6" w14:paraId="167F47EA" w14:textId="77777777" w:rsidTr="00B957F3">
        <w:tc>
          <w:tcPr>
            <w:tcW w:w="2011" w:type="pct"/>
          </w:tcPr>
          <w:p w14:paraId="69281CF6" w14:textId="77777777" w:rsidR="00B957F3" w:rsidRPr="00B36BE6" w:rsidRDefault="00B957F3" w:rsidP="00B957F3">
            <w:pPr>
              <w:spacing w:before="0" w:after="0"/>
              <w:jc w:val="left"/>
              <w:rPr>
                <w:b/>
              </w:rPr>
            </w:pPr>
            <w:r w:rsidRPr="00B36BE6">
              <w:rPr>
                <w:b/>
              </w:rPr>
              <w:t>Description of risk (indicate level of likelihood: Low/Medium/High)</w:t>
            </w:r>
          </w:p>
        </w:tc>
        <w:tc>
          <w:tcPr>
            <w:tcW w:w="843" w:type="pct"/>
          </w:tcPr>
          <w:p w14:paraId="42EC0320" w14:textId="77777777" w:rsidR="00B957F3" w:rsidRPr="00B36BE6" w:rsidRDefault="00B957F3" w:rsidP="00B957F3">
            <w:pPr>
              <w:spacing w:before="0" w:after="0"/>
              <w:jc w:val="left"/>
              <w:rPr>
                <w:b/>
              </w:rPr>
            </w:pPr>
            <w:r w:rsidRPr="00B36BE6">
              <w:rPr>
                <w:b/>
              </w:rPr>
              <w:t>Work package(s) involved</w:t>
            </w:r>
          </w:p>
        </w:tc>
        <w:tc>
          <w:tcPr>
            <w:tcW w:w="2146" w:type="pct"/>
          </w:tcPr>
          <w:p w14:paraId="7340C2D5" w14:textId="77777777" w:rsidR="00B957F3" w:rsidRPr="00B36BE6" w:rsidRDefault="00B957F3" w:rsidP="00B957F3">
            <w:pPr>
              <w:spacing w:before="0" w:after="0"/>
              <w:jc w:val="left"/>
              <w:rPr>
                <w:b/>
              </w:rPr>
            </w:pPr>
            <w:r w:rsidRPr="00B36BE6">
              <w:rPr>
                <w:b/>
              </w:rPr>
              <w:t>Proposed risk-mitigation measures</w:t>
            </w:r>
          </w:p>
        </w:tc>
      </w:tr>
      <w:tr w:rsidR="00B957F3" w:rsidRPr="00B36BE6" w14:paraId="77D45A6B" w14:textId="77777777" w:rsidTr="00B957F3">
        <w:tc>
          <w:tcPr>
            <w:tcW w:w="2011" w:type="pct"/>
          </w:tcPr>
          <w:p w14:paraId="2BF68A17" w14:textId="4D878ABF" w:rsidR="00B957F3" w:rsidRPr="00B36BE6" w:rsidRDefault="00B957F3" w:rsidP="00B957F3">
            <w:pPr>
              <w:spacing w:before="0" w:after="0"/>
              <w:jc w:val="left"/>
              <w:rPr>
                <w:color w:val="31849B" w:themeColor="accent5" w:themeShade="BF"/>
              </w:rPr>
            </w:pPr>
            <w:r w:rsidRPr="00B36BE6">
              <w:rPr>
                <w:color w:val="31849B" w:themeColor="accent5" w:themeShade="BF"/>
              </w:rPr>
              <w:t xml:space="preserve">Data from existing cohorts not available for the common data model </w:t>
            </w:r>
            <w:r w:rsidRPr="00B36BE6">
              <w:rPr>
                <w:i/>
                <w:color w:val="31849B" w:themeColor="accent5" w:themeShade="BF"/>
              </w:rPr>
              <w:t>(level of likelihood: low)</w:t>
            </w:r>
          </w:p>
        </w:tc>
        <w:tc>
          <w:tcPr>
            <w:tcW w:w="843" w:type="pct"/>
          </w:tcPr>
          <w:p w14:paraId="2C1C6308" w14:textId="61D357F1" w:rsidR="00B957F3" w:rsidRPr="00B36BE6" w:rsidRDefault="00B957F3" w:rsidP="00B957F3">
            <w:pPr>
              <w:spacing w:before="0" w:after="0"/>
              <w:jc w:val="left"/>
              <w:rPr>
                <w:color w:val="31849B" w:themeColor="accent5" w:themeShade="BF"/>
              </w:rPr>
            </w:pPr>
            <w:r w:rsidRPr="00B36BE6">
              <w:rPr>
                <w:color w:val="31849B" w:themeColor="accent5" w:themeShade="BF"/>
              </w:rPr>
              <w:t>WP1, WP2, WP6</w:t>
            </w:r>
          </w:p>
        </w:tc>
        <w:tc>
          <w:tcPr>
            <w:tcW w:w="2146" w:type="pct"/>
          </w:tcPr>
          <w:p w14:paraId="580FF91B" w14:textId="6367D1B4" w:rsidR="00B957F3" w:rsidRPr="00B36BE6" w:rsidRDefault="00B957F3" w:rsidP="00B957F3">
            <w:pPr>
              <w:spacing w:before="0" w:after="0"/>
              <w:jc w:val="left"/>
              <w:rPr>
                <w:color w:val="31849B" w:themeColor="accent5" w:themeShade="BF"/>
              </w:rPr>
            </w:pPr>
            <w:r w:rsidRPr="00B36BE6">
              <w:rPr>
                <w:color w:val="31849B" w:themeColor="accent5" w:themeShade="BF"/>
              </w:rPr>
              <w:t>Fill in</w:t>
            </w:r>
          </w:p>
        </w:tc>
      </w:tr>
      <w:tr w:rsidR="00B957F3" w:rsidRPr="00B36BE6" w14:paraId="774EFE00" w14:textId="77777777" w:rsidTr="00B957F3">
        <w:tc>
          <w:tcPr>
            <w:tcW w:w="2011" w:type="pct"/>
          </w:tcPr>
          <w:p w14:paraId="289DC45E" w14:textId="38DC0B7F" w:rsidR="00B957F3" w:rsidRPr="00B36BE6" w:rsidRDefault="00B957F3" w:rsidP="00B957F3">
            <w:pPr>
              <w:spacing w:before="0" w:after="0"/>
              <w:jc w:val="left"/>
              <w:rPr>
                <w:color w:val="31849B" w:themeColor="accent5" w:themeShade="BF"/>
              </w:rPr>
            </w:pPr>
            <w:r w:rsidRPr="00B36BE6">
              <w:rPr>
                <w:color w:val="31849B" w:themeColor="accent5" w:themeShade="BF"/>
              </w:rPr>
              <w:lastRenderedPageBreak/>
              <w:t>Lack of local data management skills to prepare the data and run scripts locally.</w:t>
            </w:r>
            <w:r w:rsidRPr="00B36BE6">
              <w:rPr>
                <w:color w:val="31849B" w:themeColor="accent5" w:themeShade="BF"/>
              </w:rPr>
              <w:br/>
            </w:r>
            <w:r w:rsidRPr="00B36BE6">
              <w:rPr>
                <w:i/>
                <w:color w:val="31849B" w:themeColor="accent5" w:themeShade="BF"/>
              </w:rPr>
              <w:t>(level of likelihood: low)</w:t>
            </w:r>
          </w:p>
        </w:tc>
        <w:tc>
          <w:tcPr>
            <w:tcW w:w="843" w:type="pct"/>
          </w:tcPr>
          <w:p w14:paraId="4783099D" w14:textId="4ECF8D49" w:rsidR="00B957F3" w:rsidRPr="00B36BE6" w:rsidRDefault="00B957F3" w:rsidP="00B957F3">
            <w:pPr>
              <w:spacing w:before="0" w:after="0"/>
              <w:jc w:val="left"/>
              <w:rPr>
                <w:color w:val="31849B" w:themeColor="accent5" w:themeShade="BF"/>
              </w:rPr>
            </w:pPr>
            <w:r w:rsidRPr="00B36BE6">
              <w:rPr>
                <w:color w:val="31849B" w:themeColor="accent5" w:themeShade="BF"/>
              </w:rPr>
              <w:t>WP1, WP2, WP6</w:t>
            </w:r>
          </w:p>
        </w:tc>
        <w:tc>
          <w:tcPr>
            <w:tcW w:w="2146" w:type="pct"/>
          </w:tcPr>
          <w:p w14:paraId="0914A01C" w14:textId="57B56BE1" w:rsidR="00B957F3" w:rsidRPr="00B36BE6" w:rsidRDefault="00B957F3" w:rsidP="00B957F3">
            <w:pPr>
              <w:spacing w:before="0" w:after="0"/>
              <w:jc w:val="left"/>
              <w:rPr>
                <w:color w:val="31849B" w:themeColor="accent5" w:themeShade="BF"/>
              </w:rPr>
            </w:pPr>
            <w:r w:rsidRPr="00B36BE6">
              <w:rPr>
                <w:color w:val="31849B" w:themeColor="accent5" w:themeShade="BF"/>
              </w:rPr>
              <w:t>Fill in</w:t>
            </w:r>
          </w:p>
        </w:tc>
      </w:tr>
      <w:tr w:rsidR="00B957F3" w:rsidRPr="00B36BE6" w14:paraId="46C7E595" w14:textId="77777777" w:rsidTr="00B957F3">
        <w:tc>
          <w:tcPr>
            <w:tcW w:w="2011" w:type="pct"/>
          </w:tcPr>
          <w:p w14:paraId="2C73502B" w14:textId="559C304C" w:rsidR="00B957F3" w:rsidRPr="00B36BE6" w:rsidRDefault="00B957F3" w:rsidP="00B957F3">
            <w:pPr>
              <w:spacing w:before="0" w:after="0"/>
              <w:jc w:val="left"/>
              <w:rPr>
                <w:color w:val="31849B" w:themeColor="accent5" w:themeShade="BF"/>
              </w:rPr>
            </w:pPr>
            <w:r w:rsidRPr="00B36BE6">
              <w:rPr>
                <w:color w:val="31849B" w:themeColor="accent5" w:themeShade="BF"/>
              </w:rPr>
              <w:t>Local data from electronic medical record systems not available for the prospective study.</w:t>
            </w:r>
            <w:r w:rsidRPr="00B36BE6">
              <w:rPr>
                <w:color w:val="31849B" w:themeColor="accent5" w:themeShade="BF"/>
              </w:rPr>
              <w:br/>
            </w:r>
            <w:r w:rsidRPr="00B36BE6">
              <w:rPr>
                <w:i/>
                <w:color w:val="31849B" w:themeColor="accent5" w:themeShade="BF"/>
              </w:rPr>
              <w:t>(level of likelihood: low)</w:t>
            </w:r>
          </w:p>
        </w:tc>
        <w:tc>
          <w:tcPr>
            <w:tcW w:w="843" w:type="pct"/>
          </w:tcPr>
          <w:p w14:paraId="5ED7595C" w14:textId="77EDC94E" w:rsidR="00B957F3" w:rsidRPr="00B36BE6" w:rsidRDefault="00B957F3" w:rsidP="00B957F3">
            <w:pPr>
              <w:spacing w:before="0" w:after="0"/>
              <w:jc w:val="left"/>
              <w:rPr>
                <w:color w:val="31849B" w:themeColor="accent5" w:themeShade="BF"/>
              </w:rPr>
            </w:pPr>
            <w:r w:rsidRPr="00B36BE6">
              <w:rPr>
                <w:color w:val="31849B" w:themeColor="accent5" w:themeShade="BF"/>
              </w:rPr>
              <w:t>WP2, WP6</w:t>
            </w:r>
          </w:p>
        </w:tc>
        <w:tc>
          <w:tcPr>
            <w:tcW w:w="2146" w:type="pct"/>
          </w:tcPr>
          <w:p w14:paraId="068C132A" w14:textId="0521E9E0" w:rsidR="00B957F3" w:rsidRPr="00B36BE6" w:rsidRDefault="00B957F3" w:rsidP="00B957F3">
            <w:pPr>
              <w:spacing w:before="0" w:after="0"/>
              <w:jc w:val="left"/>
              <w:rPr>
                <w:color w:val="31849B" w:themeColor="accent5" w:themeShade="BF"/>
              </w:rPr>
            </w:pPr>
            <w:r w:rsidRPr="00B36BE6">
              <w:rPr>
                <w:color w:val="31849B" w:themeColor="accent5" w:themeShade="BF"/>
              </w:rPr>
              <w:t>Fill in</w:t>
            </w:r>
          </w:p>
        </w:tc>
      </w:tr>
      <w:tr w:rsidR="00B957F3" w:rsidRPr="00B36BE6" w14:paraId="7F36B250" w14:textId="77777777" w:rsidTr="00B957F3">
        <w:tc>
          <w:tcPr>
            <w:tcW w:w="2011" w:type="pct"/>
          </w:tcPr>
          <w:p w14:paraId="7DBF6F39" w14:textId="672044F0" w:rsidR="00B957F3" w:rsidRPr="00B36BE6" w:rsidRDefault="00B957F3" w:rsidP="00B957F3">
            <w:pPr>
              <w:spacing w:before="0" w:after="0"/>
              <w:jc w:val="left"/>
              <w:rPr>
                <w:color w:val="31849B" w:themeColor="accent5" w:themeShade="BF"/>
              </w:rPr>
            </w:pPr>
            <w:r w:rsidRPr="00B36BE6">
              <w:rPr>
                <w:color w:val="31849B" w:themeColor="accent5" w:themeShade="BF"/>
              </w:rPr>
              <w:t>Individual-level data cannot be delivered from sites due to legal issues.</w:t>
            </w:r>
            <w:r w:rsidRPr="00B36BE6">
              <w:rPr>
                <w:color w:val="31849B" w:themeColor="accent5" w:themeShade="BF"/>
              </w:rPr>
              <w:br/>
            </w:r>
            <w:r w:rsidRPr="00B36BE6">
              <w:rPr>
                <w:i/>
                <w:color w:val="31849B" w:themeColor="accent5" w:themeShade="BF"/>
              </w:rPr>
              <w:t>(level of likelihood: low)</w:t>
            </w:r>
          </w:p>
        </w:tc>
        <w:tc>
          <w:tcPr>
            <w:tcW w:w="843" w:type="pct"/>
          </w:tcPr>
          <w:p w14:paraId="341AE5B4" w14:textId="77777777" w:rsidR="00B957F3" w:rsidRPr="00B36BE6" w:rsidRDefault="00B957F3" w:rsidP="00B957F3">
            <w:pPr>
              <w:spacing w:before="0" w:after="0"/>
              <w:jc w:val="left"/>
              <w:rPr>
                <w:color w:val="31849B" w:themeColor="accent5" w:themeShade="BF"/>
              </w:rPr>
            </w:pPr>
            <w:r w:rsidRPr="00B36BE6">
              <w:rPr>
                <w:color w:val="31849B" w:themeColor="accent5" w:themeShade="BF"/>
              </w:rPr>
              <w:t>WP2</w:t>
            </w:r>
          </w:p>
        </w:tc>
        <w:tc>
          <w:tcPr>
            <w:tcW w:w="2146" w:type="pct"/>
          </w:tcPr>
          <w:p w14:paraId="06EAF7F2" w14:textId="64D6B684" w:rsidR="00B957F3" w:rsidRPr="00B36BE6" w:rsidRDefault="00B957F3" w:rsidP="00B957F3">
            <w:pPr>
              <w:spacing w:before="0" w:after="0"/>
              <w:jc w:val="left"/>
              <w:rPr>
                <w:color w:val="31849B" w:themeColor="accent5" w:themeShade="BF"/>
              </w:rPr>
            </w:pPr>
            <w:r w:rsidRPr="00B36BE6">
              <w:rPr>
                <w:color w:val="31849B" w:themeColor="accent5" w:themeShade="BF"/>
              </w:rPr>
              <w:t>Fill in</w:t>
            </w:r>
          </w:p>
        </w:tc>
      </w:tr>
    </w:tbl>
    <w:p w14:paraId="66C8C23F" w14:textId="75E81B6D" w:rsidR="00B957F3" w:rsidRPr="00B36BE6" w:rsidRDefault="00B957F3" w:rsidP="00127A8E">
      <w:pPr>
        <w:rPr>
          <w:rStyle w:val="Strong"/>
        </w:rPr>
      </w:pPr>
    </w:p>
    <w:p w14:paraId="647118F6" w14:textId="77777777" w:rsidR="00B957F3" w:rsidRPr="00B36BE6" w:rsidRDefault="00B957F3">
      <w:pPr>
        <w:spacing w:before="0" w:after="0" w:line="240" w:lineRule="auto"/>
        <w:jc w:val="left"/>
        <w:rPr>
          <w:rStyle w:val="Strong"/>
        </w:rPr>
      </w:pPr>
      <w:r w:rsidRPr="00B36BE6">
        <w:rPr>
          <w:rStyle w:val="Strong"/>
        </w:rPr>
        <w:br w:type="page"/>
      </w:r>
    </w:p>
    <w:p w14:paraId="1B2502C6" w14:textId="77777777" w:rsidR="00F57625" w:rsidRPr="00B36BE6" w:rsidRDefault="00F57625" w:rsidP="00127A8E">
      <w:pPr>
        <w:rPr>
          <w:rStyle w:val="Strong"/>
        </w:rPr>
      </w:pPr>
    </w:p>
    <w:tbl>
      <w:tblPr>
        <w:tblStyle w:val="TableGrid"/>
        <w:tblW w:w="5000" w:type="pct"/>
        <w:tblLook w:val="04A0" w:firstRow="1" w:lastRow="0" w:firstColumn="1" w:lastColumn="0" w:noHBand="0" w:noVBand="1"/>
      </w:tblPr>
      <w:tblGrid>
        <w:gridCol w:w="1803"/>
        <w:gridCol w:w="1233"/>
        <w:gridCol w:w="415"/>
        <w:gridCol w:w="413"/>
        <w:gridCol w:w="1269"/>
        <w:gridCol w:w="1097"/>
        <w:gridCol w:w="852"/>
        <w:gridCol w:w="937"/>
        <w:gridCol w:w="522"/>
        <w:gridCol w:w="522"/>
      </w:tblGrid>
      <w:tr w:rsidR="00F57625" w:rsidRPr="00B36BE6" w14:paraId="469354E0" w14:textId="77777777" w:rsidTr="00D96204">
        <w:tc>
          <w:tcPr>
            <w:tcW w:w="1095" w:type="pct"/>
            <w:shd w:val="clear" w:color="auto" w:fill="auto"/>
          </w:tcPr>
          <w:p w14:paraId="3ED0E47F" w14:textId="77777777" w:rsidR="00F57625" w:rsidRPr="00B36BE6" w:rsidRDefault="00F57625" w:rsidP="009717F3">
            <w:pPr>
              <w:pStyle w:val="Tabelle"/>
              <w:jc w:val="left"/>
              <w:rPr>
                <w:rStyle w:val="Strong"/>
                <w:rFonts w:ascii="Times New Roman" w:hAnsi="Times New Roman"/>
              </w:rPr>
            </w:pPr>
            <w:r w:rsidRPr="00B36BE6">
              <w:rPr>
                <w:rStyle w:val="Strong"/>
                <w:rFonts w:ascii="Times New Roman" w:hAnsi="Times New Roman"/>
              </w:rPr>
              <w:t>Work package number</w:t>
            </w:r>
          </w:p>
        </w:tc>
        <w:tc>
          <w:tcPr>
            <w:tcW w:w="909" w:type="pct"/>
            <w:gridSpan w:val="2"/>
            <w:shd w:val="clear" w:color="auto" w:fill="auto"/>
          </w:tcPr>
          <w:p w14:paraId="6EDAAE68" w14:textId="77777777" w:rsidR="00F57625" w:rsidRPr="00B36BE6" w:rsidRDefault="00F57625" w:rsidP="009717F3">
            <w:pPr>
              <w:pStyle w:val="Tabelle"/>
              <w:jc w:val="left"/>
              <w:rPr>
                <w:rFonts w:ascii="Times New Roman" w:hAnsi="Times New Roman" w:cs="Times New Roman"/>
              </w:rPr>
            </w:pPr>
            <w:r w:rsidRPr="00B36BE6">
              <w:rPr>
                <w:rFonts w:ascii="Times New Roman" w:hAnsi="Times New Roman" w:cs="Times New Roman"/>
              </w:rPr>
              <w:t>4</w:t>
            </w:r>
          </w:p>
        </w:tc>
        <w:tc>
          <w:tcPr>
            <w:tcW w:w="1028" w:type="pct"/>
            <w:gridSpan w:val="2"/>
            <w:shd w:val="clear" w:color="auto" w:fill="auto"/>
          </w:tcPr>
          <w:p w14:paraId="5661B68E" w14:textId="77777777" w:rsidR="00F57625" w:rsidRPr="00B36BE6" w:rsidRDefault="00F57625" w:rsidP="009717F3">
            <w:pPr>
              <w:pStyle w:val="Tabelle"/>
              <w:jc w:val="left"/>
              <w:rPr>
                <w:rStyle w:val="Strong"/>
                <w:rFonts w:ascii="Times New Roman" w:hAnsi="Times New Roman"/>
              </w:rPr>
            </w:pPr>
            <w:r w:rsidRPr="00B36BE6">
              <w:rPr>
                <w:rStyle w:val="Strong"/>
                <w:rFonts w:ascii="Times New Roman" w:hAnsi="Times New Roman"/>
              </w:rPr>
              <w:t>Lead beneficiary</w:t>
            </w:r>
          </w:p>
        </w:tc>
        <w:tc>
          <w:tcPr>
            <w:tcW w:w="1968" w:type="pct"/>
            <w:gridSpan w:val="5"/>
            <w:shd w:val="clear" w:color="auto" w:fill="auto"/>
          </w:tcPr>
          <w:p w14:paraId="7DA53947" w14:textId="77777777" w:rsidR="00F57625" w:rsidRPr="00B36BE6" w:rsidRDefault="00F57625" w:rsidP="009717F3">
            <w:pPr>
              <w:pStyle w:val="Tabelle"/>
              <w:jc w:val="left"/>
              <w:rPr>
                <w:rFonts w:ascii="Times New Roman" w:hAnsi="Times New Roman" w:cs="Times New Roman"/>
              </w:rPr>
            </w:pPr>
            <w:r w:rsidRPr="00B36BE6">
              <w:rPr>
                <w:rFonts w:ascii="Times New Roman" w:hAnsi="Times New Roman" w:cs="Times New Roman"/>
              </w:rPr>
              <w:t>RUG, Bernoulli Institute</w:t>
            </w:r>
          </w:p>
        </w:tc>
      </w:tr>
      <w:tr w:rsidR="00F57625" w:rsidRPr="00B36BE6" w14:paraId="6D5CF56D" w14:textId="77777777" w:rsidTr="00D96204">
        <w:tc>
          <w:tcPr>
            <w:tcW w:w="1095" w:type="pct"/>
            <w:shd w:val="clear" w:color="auto" w:fill="auto"/>
          </w:tcPr>
          <w:p w14:paraId="1D2BE76D" w14:textId="77777777" w:rsidR="00F57625" w:rsidRPr="00B36BE6" w:rsidRDefault="00F57625" w:rsidP="009717F3">
            <w:pPr>
              <w:pStyle w:val="Tabelle"/>
              <w:jc w:val="left"/>
              <w:rPr>
                <w:rStyle w:val="Strong"/>
                <w:rFonts w:ascii="Times New Roman" w:hAnsi="Times New Roman"/>
              </w:rPr>
            </w:pPr>
            <w:r w:rsidRPr="00B36BE6">
              <w:rPr>
                <w:rStyle w:val="Strong"/>
                <w:rFonts w:ascii="Times New Roman" w:hAnsi="Times New Roman"/>
              </w:rPr>
              <w:t>Work package title</w:t>
            </w:r>
          </w:p>
        </w:tc>
        <w:tc>
          <w:tcPr>
            <w:tcW w:w="3905" w:type="pct"/>
            <w:gridSpan w:val="9"/>
            <w:shd w:val="clear" w:color="auto" w:fill="auto"/>
          </w:tcPr>
          <w:p w14:paraId="3859F01A" w14:textId="77777777" w:rsidR="00F57625" w:rsidRPr="00B36BE6" w:rsidRDefault="00F57625" w:rsidP="009717F3">
            <w:pPr>
              <w:pStyle w:val="Tabelle"/>
              <w:jc w:val="left"/>
              <w:rPr>
                <w:rFonts w:ascii="Times New Roman" w:hAnsi="Times New Roman" w:cs="Times New Roman"/>
              </w:rPr>
            </w:pPr>
            <w:r w:rsidRPr="00B36BE6">
              <w:rPr>
                <w:rFonts w:ascii="Times New Roman" w:hAnsi="Times New Roman" w:cs="Times New Roman"/>
              </w:rPr>
              <w:t>Machine Learning</w:t>
            </w:r>
          </w:p>
        </w:tc>
      </w:tr>
      <w:tr w:rsidR="00F57625" w:rsidRPr="00B36BE6" w14:paraId="3FAE3D48" w14:textId="77777777" w:rsidTr="00D96204">
        <w:tc>
          <w:tcPr>
            <w:tcW w:w="1095" w:type="pct"/>
            <w:shd w:val="clear" w:color="auto" w:fill="auto"/>
          </w:tcPr>
          <w:p w14:paraId="22404A97" w14:textId="77777777" w:rsidR="00F57625" w:rsidRPr="00B36BE6" w:rsidRDefault="00F57625" w:rsidP="009717F3">
            <w:pPr>
              <w:pStyle w:val="Tabelle"/>
              <w:jc w:val="left"/>
              <w:rPr>
                <w:rStyle w:val="Strong"/>
                <w:rFonts w:ascii="Times New Roman" w:hAnsi="Times New Roman"/>
              </w:rPr>
            </w:pPr>
            <w:r w:rsidRPr="00B36BE6">
              <w:rPr>
                <w:rStyle w:val="Strong"/>
                <w:rFonts w:ascii="Times New Roman" w:hAnsi="Times New Roman"/>
              </w:rPr>
              <w:t>Participant number</w:t>
            </w:r>
          </w:p>
        </w:tc>
        <w:tc>
          <w:tcPr>
            <w:tcW w:w="680" w:type="pct"/>
            <w:shd w:val="clear" w:color="auto" w:fill="auto"/>
          </w:tcPr>
          <w:p w14:paraId="177A3D3A" w14:textId="77777777" w:rsidR="00F57625" w:rsidRPr="00B36BE6" w:rsidRDefault="00F57625" w:rsidP="009717F3">
            <w:pPr>
              <w:spacing w:before="0" w:after="0"/>
              <w:jc w:val="left"/>
              <w:rPr>
                <w:szCs w:val="22"/>
              </w:rPr>
            </w:pPr>
            <w:r w:rsidRPr="00B36BE6">
              <w:rPr>
                <w:szCs w:val="22"/>
              </w:rPr>
              <w:t>Fill in</w:t>
            </w:r>
          </w:p>
        </w:tc>
        <w:tc>
          <w:tcPr>
            <w:tcW w:w="457" w:type="pct"/>
            <w:gridSpan w:val="2"/>
            <w:shd w:val="clear" w:color="auto" w:fill="auto"/>
          </w:tcPr>
          <w:p w14:paraId="478BA0A7" w14:textId="77777777" w:rsidR="00F57625" w:rsidRPr="00B36BE6" w:rsidRDefault="00F57625" w:rsidP="009717F3">
            <w:pPr>
              <w:spacing w:before="0" w:after="0"/>
              <w:jc w:val="left"/>
              <w:rPr>
                <w:szCs w:val="22"/>
              </w:rPr>
            </w:pPr>
            <w:r w:rsidRPr="00B36BE6">
              <w:rPr>
                <w:szCs w:val="22"/>
              </w:rPr>
              <w:t>Fill in</w:t>
            </w:r>
          </w:p>
        </w:tc>
        <w:tc>
          <w:tcPr>
            <w:tcW w:w="800" w:type="pct"/>
            <w:shd w:val="clear" w:color="auto" w:fill="auto"/>
          </w:tcPr>
          <w:p w14:paraId="529F048D" w14:textId="77777777" w:rsidR="00F57625" w:rsidRPr="00B36BE6" w:rsidRDefault="00F57625" w:rsidP="009717F3">
            <w:pPr>
              <w:spacing w:before="0" w:after="0"/>
              <w:jc w:val="left"/>
              <w:rPr>
                <w:szCs w:val="22"/>
              </w:rPr>
            </w:pPr>
            <w:r w:rsidRPr="00B36BE6">
              <w:rPr>
                <w:szCs w:val="22"/>
              </w:rPr>
              <w:t>Fill in</w:t>
            </w:r>
          </w:p>
        </w:tc>
        <w:tc>
          <w:tcPr>
            <w:tcW w:w="705" w:type="pct"/>
            <w:shd w:val="clear" w:color="auto" w:fill="auto"/>
          </w:tcPr>
          <w:p w14:paraId="397E85EA" w14:textId="77777777" w:rsidR="00F57625" w:rsidRPr="00B36BE6" w:rsidRDefault="00F57625" w:rsidP="009717F3">
            <w:pPr>
              <w:spacing w:before="0" w:after="0"/>
              <w:jc w:val="left"/>
              <w:rPr>
                <w:szCs w:val="22"/>
              </w:rPr>
            </w:pPr>
            <w:r w:rsidRPr="00B36BE6">
              <w:rPr>
                <w:szCs w:val="22"/>
              </w:rPr>
              <w:t>Fill in</w:t>
            </w:r>
          </w:p>
        </w:tc>
        <w:tc>
          <w:tcPr>
            <w:tcW w:w="482" w:type="pct"/>
            <w:shd w:val="clear" w:color="auto" w:fill="auto"/>
          </w:tcPr>
          <w:p w14:paraId="45E4430A" w14:textId="77777777" w:rsidR="00F57625" w:rsidRPr="00B36BE6" w:rsidRDefault="00F57625" w:rsidP="009717F3">
            <w:pPr>
              <w:spacing w:before="0" w:after="0"/>
              <w:jc w:val="left"/>
              <w:rPr>
                <w:szCs w:val="22"/>
              </w:rPr>
            </w:pPr>
            <w:r w:rsidRPr="00B36BE6">
              <w:rPr>
                <w:szCs w:val="22"/>
              </w:rPr>
              <w:t>Fill in</w:t>
            </w:r>
          </w:p>
        </w:tc>
        <w:tc>
          <w:tcPr>
            <w:tcW w:w="530" w:type="pct"/>
            <w:shd w:val="clear" w:color="auto" w:fill="auto"/>
          </w:tcPr>
          <w:p w14:paraId="60ECB916" w14:textId="77777777" w:rsidR="00F57625" w:rsidRPr="00B36BE6" w:rsidRDefault="00F57625" w:rsidP="009717F3">
            <w:pPr>
              <w:spacing w:before="0" w:after="0"/>
              <w:jc w:val="left"/>
              <w:rPr>
                <w:szCs w:val="22"/>
              </w:rPr>
            </w:pPr>
            <w:r w:rsidRPr="00B36BE6">
              <w:rPr>
                <w:szCs w:val="22"/>
              </w:rPr>
              <w:t>8</w:t>
            </w:r>
          </w:p>
        </w:tc>
        <w:tc>
          <w:tcPr>
            <w:tcW w:w="126" w:type="pct"/>
            <w:shd w:val="clear" w:color="auto" w:fill="auto"/>
          </w:tcPr>
          <w:p w14:paraId="748574C1" w14:textId="56822BC2" w:rsidR="00F57625" w:rsidRPr="00B36BE6" w:rsidRDefault="00106C49" w:rsidP="009717F3">
            <w:pPr>
              <w:spacing w:before="0" w:after="0"/>
              <w:jc w:val="left"/>
              <w:rPr>
                <w:szCs w:val="22"/>
              </w:rPr>
            </w:pPr>
            <w:r w:rsidRPr="00B36BE6">
              <w:rPr>
                <w:szCs w:val="22"/>
              </w:rPr>
              <w:t>Fill in</w:t>
            </w:r>
          </w:p>
        </w:tc>
        <w:tc>
          <w:tcPr>
            <w:tcW w:w="126" w:type="pct"/>
            <w:shd w:val="clear" w:color="auto" w:fill="auto"/>
          </w:tcPr>
          <w:p w14:paraId="3EDD024E" w14:textId="44C523D3" w:rsidR="00F57625" w:rsidRPr="00B36BE6" w:rsidRDefault="00106C49" w:rsidP="009717F3">
            <w:pPr>
              <w:spacing w:before="0" w:after="0"/>
              <w:jc w:val="left"/>
              <w:rPr>
                <w:szCs w:val="22"/>
              </w:rPr>
            </w:pPr>
            <w:r w:rsidRPr="00B36BE6">
              <w:rPr>
                <w:szCs w:val="22"/>
              </w:rPr>
              <w:t>Fill in</w:t>
            </w:r>
          </w:p>
        </w:tc>
      </w:tr>
      <w:tr w:rsidR="00F57625" w:rsidRPr="00B36BE6" w14:paraId="688E7F71" w14:textId="77777777" w:rsidTr="00D96204">
        <w:tc>
          <w:tcPr>
            <w:tcW w:w="1095" w:type="pct"/>
            <w:shd w:val="clear" w:color="auto" w:fill="auto"/>
          </w:tcPr>
          <w:p w14:paraId="1A71CFEC" w14:textId="77777777" w:rsidR="00F57625" w:rsidRPr="00B36BE6" w:rsidRDefault="00F57625" w:rsidP="009717F3">
            <w:pPr>
              <w:pStyle w:val="Tabelle"/>
              <w:jc w:val="left"/>
              <w:rPr>
                <w:rStyle w:val="Strong"/>
                <w:rFonts w:ascii="Times New Roman" w:hAnsi="Times New Roman"/>
              </w:rPr>
            </w:pPr>
            <w:r w:rsidRPr="00B36BE6">
              <w:rPr>
                <w:rStyle w:val="Strong"/>
                <w:rFonts w:ascii="Times New Roman" w:hAnsi="Times New Roman"/>
              </w:rPr>
              <w:t>Short name of participant</w:t>
            </w:r>
          </w:p>
        </w:tc>
        <w:tc>
          <w:tcPr>
            <w:tcW w:w="680" w:type="pct"/>
            <w:shd w:val="clear" w:color="auto" w:fill="auto"/>
          </w:tcPr>
          <w:p w14:paraId="1B423F44" w14:textId="1D5820F1" w:rsidR="00F57625" w:rsidRPr="00B36BE6" w:rsidRDefault="00F57625" w:rsidP="009717F3">
            <w:pPr>
              <w:spacing w:before="0" w:after="0"/>
              <w:jc w:val="left"/>
              <w:rPr>
                <w:color w:val="31849B" w:themeColor="accent5" w:themeShade="BF"/>
                <w:szCs w:val="22"/>
              </w:rPr>
            </w:pPr>
            <w:r w:rsidRPr="00B36BE6">
              <w:rPr>
                <w:color w:val="31849B" w:themeColor="accent5" w:themeShade="BF"/>
                <w:szCs w:val="22"/>
              </w:rPr>
              <w:t>MB</w:t>
            </w:r>
          </w:p>
          <w:p w14:paraId="5781E5D3" w14:textId="77777777" w:rsidR="00F57625" w:rsidRPr="00B36BE6" w:rsidRDefault="00F57625" w:rsidP="009717F3">
            <w:pPr>
              <w:spacing w:before="0" w:after="0"/>
              <w:jc w:val="left"/>
              <w:rPr>
                <w:color w:val="31849B" w:themeColor="accent5" w:themeShade="BF"/>
                <w:szCs w:val="22"/>
              </w:rPr>
            </w:pPr>
            <w:r w:rsidRPr="00B36BE6">
              <w:rPr>
                <w:color w:val="31849B" w:themeColor="accent5" w:themeShade="BF"/>
                <w:szCs w:val="22"/>
              </w:rPr>
              <w:t>RUG</w:t>
            </w:r>
          </w:p>
        </w:tc>
        <w:tc>
          <w:tcPr>
            <w:tcW w:w="457" w:type="pct"/>
            <w:gridSpan w:val="2"/>
            <w:shd w:val="clear" w:color="auto" w:fill="auto"/>
          </w:tcPr>
          <w:p w14:paraId="2D5AAC7D" w14:textId="37C8A6E0" w:rsidR="00F57625" w:rsidRPr="00B36BE6" w:rsidRDefault="00F57625" w:rsidP="009717F3">
            <w:pPr>
              <w:spacing w:before="0" w:after="0"/>
              <w:jc w:val="left"/>
              <w:rPr>
                <w:color w:val="31849B" w:themeColor="accent5" w:themeShade="BF"/>
                <w:szCs w:val="22"/>
              </w:rPr>
            </w:pPr>
            <w:r w:rsidRPr="00B36BE6">
              <w:rPr>
                <w:color w:val="31849B" w:themeColor="accent5" w:themeShade="BF"/>
                <w:szCs w:val="22"/>
              </w:rPr>
              <w:t>BH</w:t>
            </w:r>
          </w:p>
          <w:p w14:paraId="0A981347" w14:textId="77777777" w:rsidR="00F57625" w:rsidRPr="00B36BE6" w:rsidRDefault="00F57625" w:rsidP="009717F3">
            <w:pPr>
              <w:spacing w:before="0" w:after="0"/>
              <w:jc w:val="left"/>
              <w:rPr>
                <w:color w:val="31849B" w:themeColor="accent5" w:themeShade="BF"/>
                <w:szCs w:val="22"/>
              </w:rPr>
            </w:pPr>
            <w:r w:rsidRPr="00B36BE6">
              <w:rPr>
                <w:color w:val="31849B" w:themeColor="accent5" w:themeShade="BF"/>
                <w:szCs w:val="22"/>
              </w:rPr>
              <w:t>UNIBI</w:t>
            </w:r>
          </w:p>
        </w:tc>
        <w:tc>
          <w:tcPr>
            <w:tcW w:w="800" w:type="pct"/>
            <w:shd w:val="clear" w:color="auto" w:fill="auto"/>
          </w:tcPr>
          <w:p w14:paraId="0728326F" w14:textId="26C9F1B7" w:rsidR="00F57625" w:rsidRPr="00B36BE6" w:rsidRDefault="00F57625" w:rsidP="009717F3">
            <w:pPr>
              <w:spacing w:before="0" w:after="0"/>
              <w:jc w:val="left"/>
              <w:rPr>
                <w:color w:val="31849B" w:themeColor="accent5" w:themeShade="BF"/>
                <w:szCs w:val="22"/>
              </w:rPr>
            </w:pPr>
            <w:r w:rsidRPr="00B36BE6">
              <w:rPr>
                <w:color w:val="31849B" w:themeColor="accent5" w:themeShade="BF"/>
                <w:szCs w:val="22"/>
              </w:rPr>
              <w:t>GB</w:t>
            </w:r>
          </w:p>
          <w:p w14:paraId="2C23832C" w14:textId="77777777" w:rsidR="00F57625" w:rsidRPr="00B36BE6" w:rsidRDefault="00F57625" w:rsidP="009717F3">
            <w:pPr>
              <w:spacing w:before="0" w:after="0"/>
              <w:jc w:val="left"/>
              <w:rPr>
                <w:color w:val="31849B" w:themeColor="accent5" w:themeShade="BF"/>
                <w:szCs w:val="22"/>
              </w:rPr>
            </w:pPr>
            <w:r w:rsidRPr="00B36BE6">
              <w:rPr>
                <w:color w:val="31849B" w:themeColor="accent5" w:themeShade="BF"/>
                <w:szCs w:val="22"/>
              </w:rPr>
              <w:t>Rutgers</w:t>
            </w:r>
          </w:p>
        </w:tc>
        <w:tc>
          <w:tcPr>
            <w:tcW w:w="705" w:type="pct"/>
            <w:shd w:val="clear" w:color="auto" w:fill="auto"/>
          </w:tcPr>
          <w:p w14:paraId="696C0753" w14:textId="7FA9ECA1" w:rsidR="00F57625" w:rsidRPr="00B36BE6" w:rsidRDefault="00F57625" w:rsidP="009717F3">
            <w:pPr>
              <w:spacing w:before="0" w:after="0"/>
              <w:jc w:val="left"/>
              <w:rPr>
                <w:color w:val="31849B" w:themeColor="accent5" w:themeShade="BF"/>
                <w:szCs w:val="22"/>
              </w:rPr>
            </w:pPr>
            <w:r w:rsidRPr="00B36BE6">
              <w:rPr>
                <w:color w:val="31849B" w:themeColor="accent5" w:themeShade="BF"/>
                <w:szCs w:val="22"/>
              </w:rPr>
              <w:t>PL</w:t>
            </w:r>
          </w:p>
          <w:p w14:paraId="7061DAE8" w14:textId="77777777" w:rsidR="00F57625" w:rsidRPr="00B36BE6" w:rsidRDefault="00F57625" w:rsidP="009717F3">
            <w:pPr>
              <w:spacing w:before="0" w:after="0"/>
              <w:jc w:val="left"/>
              <w:rPr>
                <w:color w:val="31849B" w:themeColor="accent5" w:themeShade="BF"/>
                <w:szCs w:val="22"/>
              </w:rPr>
            </w:pPr>
            <w:r w:rsidRPr="00B36BE6">
              <w:rPr>
                <w:color w:val="31849B" w:themeColor="accent5" w:themeShade="BF"/>
                <w:szCs w:val="22"/>
              </w:rPr>
              <w:t>Liverpool</w:t>
            </w:r>
          </w:p>
        </w:tc>
        <w:tc>
          <w:tcPr>
            <w:tcW w:w="482" w:type="pct"/>
            <w:shd w:val="clear" w:color="auto" w:fill="auto"/>
          </w:tcPr>
          <w:p w14:paraId="7517FBBA" w14:textId="3BABBF43" w:rsidR="00F57625" w:rsidRPr="00B36BE6" w:rsidRDefault="00F57625" w:rsidP="009717F3">
            <w:pPr>
              <w:spacing w:before="0" w:after="0"/>
              <w:jc w:val="left"/>
              <w:rPr>
                <w:color w:val="31849B" w:themeColor="accent5" w:themeShade="BF"/>
                <w:szCs w:val="22"/>
              </w:rPr>
            </w:pPr>
            <w:r w:rsidRPr="00B36BE6">
              <w:rPr>
                <w:color w:val="31849B" w:themeColor="accent5" w:themeShade="BF"/>
                <w:szCs w:val="22"/>
              </w:rPr>
              <w:t>CS</w:t>
            </w:r>
          </w:p>
          <w:p w14:paraId="3420FBBE" w14:textId="77777777" w:rsidR="00F57625" w:rsidRPr="00B36BE6" w:rsidRDefault="00F57625" w:rsidP="009717F3">
            <w:pPr>
              <w:spacing w:before="0" w:after="0"/>
              <w:jc w:val="left"/>
              <w:rPr>
                <w:color w:val="31849B" w:themeColor="accent5" w:themeShade="BF"/>
                <w:szCs w:val="22"/>
              </w:rPr>
            </w:pPr>
            <w:r w:rsidRPr="00B36BE6">
              <w:rPr>
                <w:color w:val="31849B" w:themeColor="accent5" w:themeShade="BF"/>
                <w:szCs w:val="22"/>
              </w:rPr>
              <w:t>Cyprus</w:t>
            </w:r>
          </w:p>
        </w:tc>
        <w:tc>
          <w:tcPr>
            <w:tcW w:w="530" w:type="pct"/>
            <w:shd w:val="clear" w:color="auto" w:fill="auto"/>
          </w:tcPr>
          <w:p w14:paraId="70667486" w14:textId="77777777" w:rsidR="00F57625" w:rsidRPr="00B36BE6" w:rsidRDefault="00F57625" w:rsidP="009717F3">
            <w:pPr>
              <w:spacing w:before="0" w:after="0"/>
              <w:jc w:val="left"/>
              <w:rPr>
                <w:color w:val="31849B" w:themeColor="accent5" w:themeShade="BF"/>
                <w:szCs w:val="22"/>
              </w:rPr>
            </w:pPr>
            <w:r w:rsidRPr="00B36BE6">
              <w:rPr>
                <w:color w:val="31849B" w:themeColor="accent5" w:themeShade="BF"/>
                <w:szCs w:val="22"/>
              </w:rPr>
              <w:t>TGHO</w:t>
            </w:r>
          </w:p>
          <w:p w14:paraId="259123FB" w14:textId="77777777" w:rsidR="00F57625" w:rsidRPr="00B36BE6" w:rsidRDefault="00F57625" w:rsidP="009717F3">
            <w:pPr>
              <w:spacing w:before="0" w:after="0"/>
              <w:jc w:val="left"/>
              <w:rPr>
                <w:color w:val="31849B" w:themeColor="accent5" w:themeShade="BF"/>
                <w:szCs w:val="22"/>
              </w:rPr>
            </w:pPr>
            <w:r w:rsidRPr="00B36BE6">
              <w:rPr>
                <w:color w:val="31849B" w:themeColor="accent5" w:themeShade="BF"/>
                <w:szCs w:val="22"/>
              </w:rPr>
              <w:t>(Target)</w:t>
            </w:r>
          </w:p>
        </w:tc>
        <w:tc>
          <w:tcPr>
            <w:tcW w:w="126" w:type="pct"/>
            <w:shd w:val="clear" w:color="auto" w:fill="auto"/>
          </w:tcPr>
          <w:p w14:paraId="4C1E0BDB" w14:textId="38DEE1FA" w:rsidR="00F57625" w:rsidRPr="00B36BE6" w:rsidRDefault="00106C49" w:rsidP="009717F3">
            <w:pPr>
              <w:spacing w:before="0" w:after="0"/>
              <w:jc w:val="left"/>
              <w:rPr>
                <w:szCs w:val="22"/>
              </w:rPr>
            </w:pPr>
            <w:r w:rsidRPr="00B36BE6">
              <w:rPr>
                <w:szCs w:val="22"/>
              </w:rPr>
              <w:t>Fill in</w:t>
            </w:r>
          </w:p>
        </w:tc>
        <w:tc>
          <w:tcPr>
            <w:tcW w:w="126" w:type="pct"/>
            <w:shd w:val="clear" w:color="auto" w:fill="auto"/>
          </w:tcPr>
          <w:p w14:paraId="37B9A8D3" w14:textId="49C37551" w:rsidR="00F57625" w:rsidRPr="00B36BE6" w:rsidRDefault="00106C49" w:rsidP="009717F3">
            <w:pPr>
              <w:spacing w:before="0" w:after="0"/>
              <w:jc w:val="left"/>
              <w:rPr>
                <w:szCs w:val="22"/>
              </w:rPr>
            </w:pPr>
            <w:r w:rsidRPr="00B36BE6">
              <w:rPr>
                <w:szCs w:val="22"/>
              </w:rPr>
              <w:t>Fill in</w:t>
            </w:r>
          </w:p>
        </w:tc>
      </w:tr>
      <w:tr w:rsidR="00F57625" w:rsidRPr="00B36BE6" w14:paraId="627DE5E4" w14:textId="77777777" w:rsidTr="00D96204">
        <w:tc>
          <w:tcPr>
            <w:tcW w:w="1095" w:type="pct"/>
            <w:shd w:val="clear" w:color="auto" w:fill="auto"/>
          </w:tcPr>
          <w:p w14:paraId="3DBBF542" w14:textId="60B3B31F" w:rsidR="00F57625" w:rsidRPr="00B36BE6" w:rsidRDefault="00F57625" w:rsidP="009717F3">
            <w:pPr>
              <w:pStyle w:val="Tabelle"/>
              <w:jc w:val="left"/>
              <w:rPr>
                <w:rStyle w:val="Strong"/>
                <w:rFonts w:ascii="Times New Roman" w:hAnsi="Times New Roman"/>
              </w:rPr>
            </w:pPr>
            <w:r w:rsidRPr="00B36BE6">
              <w:rPr>
                <w:rStyle w:val="Strong"/>
                <w:rFonts w:ascii="Times New Roman" w:hAnsi="Times New Roman"/>
              </w:rPr>
              <w:t>Person</w:t>
            </w:r>
            <w:r w:rsidR="00C97506" w:rsidRPr="00B36BE6">
              <w:rPr>
                <w:rStyle w:val="Strong"/>
                <w:rFonts w:ascii="Times New Roman" w:hAnsi="Times New Roman"/>
              </w:rPr>
              <w:t xml:space="preserve"> </w:t>
            </w:r>
            <w:r w:rsidRPr="00B36BE6">
              <w:rPr>
                <w:rStyle w:val="Strong"/>
                <w:rFonts w:ascii="Times New Roman" w:hAnsi="Times New Roman"/>
              </w:rPr>
              <w:t>months per participants</w:t>
            </w:r>
          </w:p>
        </w:tc>
        <w:tc>
          <w:tcPr>
            <w:tcW w:w="680" w:type="pct"/>
            <w:shd w:val="clear" w:color="auto" w:fill="auto"/>
          </w:tcPr>
          <w:p w14:paraId="6EBCAB55" w14:textId="2C0E28D5" w:rsidR="00F57625" w:rsidRPr="00B36BE6" w:rsidRDefault="00F57625" w:rsidP="009717F3">
            <w:pPr>
              <w:spacing w:before="0" w:after="0"/>
              <w:jc w:val="left"/>
              <w:rPr>
                <w:szCs w:val="22"/>
              </w:rPr>
            </w:pPr>
            <w:r w:rsidRPr="00B36BE6">
              <w:rPr>
                <w:szCs w:val="22"/>
              </w:rPr>
              <w:t xml:space="preserve">108= </w:t>
            </w:r>
          </w:p>
          <w:p w14:paraId="5705CB39" w14:textId="77777777" w:rsidR="00F57625" w:rsidRPr="00B36BE6" w:rsidRDefault="00F57625" w:rsidP="009717F3">
            <w:pPr>
              <w:spacing w:before="0" w:after="0"/>
              <w:jc w:val="left"/>
              <w:rPr>
                <w:szCs w:val="22"/>
              </w:rPr>
            </w:pPr>
            <w:r w:rsidRPr="00B36BE6">
              <w:rPr>
                <w:szCs w:val="22"/>
              </w:rPr>
              <w:t>4yr.PhD</w:t>
            </w:r>
          </w:p>
          <w:p w14:paraId="1452208D" w14:textId="77777777" w:rsidR="00F57625" w:rsidRPr="00B36BE6" w:rsidRDefault="00F57625" w:rsidP="009717F3">
            <w:pPr>
              <w:spacing w:before="0" w:after="0"/>
              <w:jc w:val="left"/>
              <w:rPr>
                <w:szCs w:val="22"/>
              </w:rPr>
            </w:pPr>
            <w:r w:rsidRPr="00B36BE6">
              <w:rPr>
                <w:szCs w:val="22"/>
              </w:rPr>
              <w:t>+5yr.Postd.</w:t>
            </w:r>
          </w:p>
        </w:tc>
        <w:tc>
          <w:tcPr>
            <w:tcW w:w="457" w:type="pct"/>
            <w:gridSpan w:val="2"/>
            <w:shd w:val="clear" w:color="auto" w:fill="auto"/>
          </w:tcPr>
          <w:p w14:paraId="2DB788B5" w14:textId="77777777" w:rsidR="00F57625" w:rsidRPr="00B36BE6" w:rsidRDefault="00F57625" w:rsidP="009717F3">
            <w:pPr>
              <w:spacing w:before="0" w:after="0"/>
              <w:jc w:val="left"/>
              <w:rPr>
                <w:szCs w:val="22"/>
              </w:rPr>
            </w:pPr>
          </w:p>
        </w:tc>
        <w:tc>
          <w:tcPr>
            <w:tcW w:w="800" w:type="pct"/>
            <w:shd w:val="clear" w:color="auto" w:fill="auto"/>
          </w:tcPr>
          <w:p w14:paraId="4004C539" w14:textId="473A3418" w:rsidR="00F57625" w:rsidRPr="00B36BE6" w:rsidRDefault="00F57625" w:rsidP="009717F3">
            <w:pPr>
              <w:spacing w:before="0" w:after="0"/>
              <w:jc w:val="left"/>
              <w:rPr>
                <w:szCs w:val="22"/>
              </w:rPr>
            </w:pPr>
            <w:r w:rsidRPr="00B36BE6">
              <w:rPr>
                <w:szCs w:val="22"/>
              </w:rPr>
              <w:t>5</w:t>
            </w:r>
          </w:p>
          <w:p w14:paraId="120F013D" w14:textId="77777777" w:rsidR="00F57625" w:rsidRPr="00B36BE6" w:rsidRDefault="00F57625" w:rsidP="009717F3">
            <w:pPr>
              <w:spacing w:before="0" w:after="0"/>
              <w:jc w:val="left"/>
              <w:rPr>
                <w:szCs w:val="22"/>
              </w:rPr>
            </w:pPr>
            <w:r w:rsidRPr="00B36BE6">
              <w:rPr>
                <w:szCs w:val="22"/>
              </w:rPr>
              <w:t>(visits)</w:t>
            </w:r>
          </w:p>
        </w:tc>
        <w:tc>
          <w:tcPr>
            <w:tcW w:w="705" w:type="pct"/>
            <w:shd w:val="clear" w:color="auto" w:fill="auto"/>
          </w:tcPr>
          <w:p w14:paraId="64AF395B" w14:textId="77777777" w:rsidR="00F57625" w:rsidRPr="00B36BE6" w:rsidRDefault="00F57625" w:rsidP="009717F3">
            <w:pPr>
              <w:spacing w:before="0" w:after="0"/>
              <w:jc w:val="left"/>
              <w:rPr>
                <w:szCs w:val="22"/>
              </w:rPr>
            </w:pPr>
            <w:r w:rsidRPr="00B36BE6">
              <w:rPr>
                <w:szCs w:val="22"/>
              </w:rPr>
              <w:t>12+PhD student</w:t>
            </w:r>
          </w:p>
        </w:tc>
        <w:tc>
          <w:tcPr>
            <w:tcW w:w="482" w:type="pct"/>
            <w:shd w:val="clear" w:color="auto" w:fill="auto"/>
          </w:tcPr>
          <w:p w14:paraId="31383ABE" w14:textId="77777777" w:rsidR="00F57625" w:rsidRPr="00B36BE6" w:rsidRDefault="00F57625" w:rsidP="009717F3">
            <w:pPr>
              <w:spacing w:before="0" w:after="0"/>
              <w:jc w:val="left"/>
              <w:rPr>
                <w:szCs w:val="22"/>
              </w:rPr>
            </w:pPr>
            <w:r w:rsidRPr="00B36BE6">
              <w:rPr>
                <w:szCs w:val="22"/>
              </w:rPr>
              <w:t>Fill in</w:t>
            </w:r>
          </w:p>
        </w:tc>
        <w:tc>
          <w:tcPr>
            <w:tcW w:w="530" w:type="pct"/>
            <w:shd w:val="clear" w:color="auto" w:fill="auto"/>
          </w:tcPr>
          <w:p w14:paraId="553246F7" w14:textId="77777777" w:rsidR="00F57625" w:rsidRPr="00B36BE6" w:rsidRDefault="00F57625" w:rsidP="009717F3">
            <w:pPr>
              <w:spacing w:before="0" w:after="0"/>
              <w:jc w:val="left"/>
              <w:rPr>
                <w:szCs w:val="22"/>
              </w:rPr>
            </w:pPr>
          </w:p>
          <w:p w14:paraId="04D95790" w14:textId="77777777" w:rsidR="00F57625" w:rsidRPr="00B36BE6" w:rsidRDefault="00F57625" w:rsidP="009717F3">
            <w:pPr>
              <w:spacing w:before="0" w:after="0"/>
              <w:jc w:val="left"/>
              <w:rPr>
                <w:szCs w:val="22"/>
              </w:rPr>
            </w:pPr>
            <w:r w:rsidRPr="00B36BE6">
              <w:rPr>
                <w:szCs w:val="22"/>
              </w:rPr>
              <w:t xml:space="preserve">  48</w:t>
            </w:r>
          </w:p>
        </w:tc>
        <w:tc>
          <w:tcPr>
            <w:tcW w:w="126" w:type="pct"/>
            <w:shd w:val="clear" w:color="auto" w:fill="auto"/>
          </w:tcPr>
          <w:p w14:paraId="2100DD05" w14:textId="1AE93A3C" w:rsidR="00F57625" w:rsidRPr="00B36BE6" w:rsidRDefault="00106C49" w:rsidP="009717F3">
            <w:pPr>
              <w:spacing w:before="0" w:after="0"/>
              <w:jc w:val="left"/>
              <w:rPr>
                <w:szCs w:val="22"/>
              </w:rPr>
            </w:pPr>
            <w:r w:rsidRPr="00B36BE6">
              <w:rPr>
                <w:szCs w:val="22"/>
              </w:rPr>
              <w:t>Fill in</w:t>
            </w:r>
          </w:p>
        </w:tc>
        <w:tc>
          <w:tcPr>
            <w:tcW w:w="126" w:type="pct"/>
            <w:shd w:val="clear" w:color="auto" w:fill="auto"/>
          </w:tcPr>
          <w:p w14:paraId="392BDB03" w14:textId="09235CDA" w:rsidR="00F57625" w:rsidRPr="00B36BE6" w:rsidRDefault="00106C49" w:rsidP="009717F3">
            <w:pPr>
              <w:spacing w:before="0" w:after="0"/>
              <w:jc w:val="left"/>
              <w:rPr>
                <w:szCs w:val="22"/>
              </w:rPr>
            </w:pPr>
            <w:r w:rsidRPr="00B36BE6">
              <w:rPr>
                <w:szCs w:val="22"/>
              </w:rPr>
              <w:t>Fill in</w:t>
            </w:r>
          </w:p>
        </w:tc>
      </w:tr>
      <w:tr w:rsidR="00F57625" w:rsidRPr="00B36BE6" w14:paraId="00481AE7" w14:textId="77777777" w:rsidTr="00D96204">
        <w:tc>
          <w:tcPr>
            <w:tcW w:w="1095" w:type="pct"/>
            <w:shd w:val="clear" w:color="auto" w:fill="auto"/>
          </w:tcPr>
          <w:p w14:paraId="12E959EF" w14:textId="77777777" w:rsidR="00F57625" w:rsidRPr="00B36BE6" w:rsidRDefault="00F57625" w:rsidP="009717F3">
            <w:pPr>
              <w:pStyle w:val="Tabelle"/>
              <w:jc w:val="left"/>
              <w:rPr>
                <w:rStyle w:val="Strong"/>
                <w:rFonts w:ascii="Times New Roman" w:hAnsi="Times New Roman"/>
              </w:rPr>
            </w:pPr>
            <w:r w:rsidRPr="00B36BE6">
              <w:rPr>
                <w:rStyle w:val="Strong"/>
                <w:rFonts w:ascii="Times New Roman" w:hAnsi="Times New Roman"/>
              </w:rPr>
              <w:t>Start month</w:t>
            </w:r>
          </w:p>
        </w:tc>
        <w:tc>
          <w:tcPr>
            <w:tcW w:w="1937" w:type="pct"/>
            <w:gridSpan w:val="4"/>
            <w:shd w:val="clear" w:color="auto" w:fill="auto"/>
          </w:tcPr>
          <w:p w14:paraId="1D2BF434" w14:textId="77777777" w:rsidR="00F57625" w:rsidRPr="00B36BE6" w:rsidRDefault="00F57625" w:rsidP="009717F3">
            <w:pPr>
              <w:spacing w:before="0" w:after="0"/>
              <w:jc w:val="left"/>
              <w:rPr>
                <w:szCs w:val="22"/>
              </w:rPr>
            </w:pPr>
            <w:r w:rsidRPr="00B36BE6">
              <w:rPr>
                <w:szCs w:val="22"/>
              </w:rPr>
              <w:t>1</w:t>
            </w:r>
          </w:p>
        </w:tc>
        <w:tc>
          <w:tcPr>
            <w:tcW w:w="705" w:type="pct"/>
            <w:shd w:val="clear" w:color="auto" w:fill="auto"/>
          </w:tcPr>
          <w:p w14:paraId="3A442238" w14:textId="77777777" w:rsidR="00F57625" w:rsidRPr="00B36BE6" w:rsidRDefault="00F57625" w:rsidP="009717F3">
            <w:pPr>
              <w:pStyle w:val="Tabelle"/>
              <w:jc w:val="left"/>
              <w:rPr>
                <w:rFonts w:ascii="Times New Roman" w:hAnsi="Times New Roman" w:cs="Times New Roman"/>
                <w:b/>
              </w:rPr>
            </w:pPr>
            <w:r w:rsidRPr="00B36BE6">
              <w:rPr>
                <w:rFonts w:ascii="Times New Roman" w:hAnsi="Times New Roman" w:cs="Times New Roman"/>
                <w:b/>
              </w:rPr>
              <w:t>End month</w:t>
            </w:r>
          </w:p>
        </w:tc>
        <w:tc>
          <w:tcPr>
            <w:tcW w:w="1264" w:type="pct"/>
            <w:gridSpan w:val="4"/>
            <w:shd w:val="clear" w:color="auto" w:fill="auto"/>
          </w:tcPr>
          <w:p w14:paraId="62E18214" w14:textId="77777777" w:rsidR="00F57625" w:rsidRPr="00B36BE6" w:rsidRDefault="00F57625" w:rsidP="009717F3">
            <w:pPr>
              <w:spacing w:before="0" w:after="0"/>
              <w:jc w:val="left"/>
              <w:rPr>
                <w:szCs w:val="22"/>
              </w:rPr>
            </w:pPr>
            <w:r w:rsidRPr="00B36BE6">
              <w:rPr>
                <w:szCs w:val="22"/>
              </w:rPr>
              <w:t>60</w:t>
            </w:r>
          </w:p>
        </w:tc>
      </w:tr>
    </w:tbl>
    <w:p w14:paraId="00C4569B" w14:textId="6FC64BDD" w:rsidR="00F57625" w:rsidRPr="00B36BE6" w:rsidRDefault="00F57625" w:rsidP="00F57625">
      <w:pPr>
        <w:pStyle w:val="Tabelle"/>
        <w:rPr>
          <w:rFonts w:ascii="Times New Roman" w:hAnsi="Times New Roman" w:cs="Times New Roman"/>
        </w:rPr>
      </w:pPr>
    </w:p>
    <w:tbl>
      <w:tblPr>
        <w:tblStyle w:val="TableGrid"/>
        <w:tblW w:w="0" w:type="auto"/>
        <w:tblLook w:val="04A0" w:firstRow="1" w:lastRow="0" w:firstColumn="1" w:lastColumn="0" w:noHBand="0" w:noVBand="1"/>
      </w:tblPr>
      <w:tblGrid>
        <w:gridCol w:w="9063"/>
      </w:tblGrid>
      <w:tr w:rsidR="00F57625" w:rsidRPr="00B36BE6" w14:paraId="268897A2" w14:textId="77777777" w:rsidTr="009717F3">
        <w:tc>
          <w:tcPr>
            <w:tcW w:w="0" w:type="auto"/>
            <w:shd w:val="clear" w:color="auto" w:fill="auto"/>
          </w:tcPr>
          <w:p w14:paraId="07E33A54" w14:textId="77777777" w:rsidR="002475A0" w:rsidRPr="00B36BE6" w:rsidRDefault="00F57625" w:rsidP="009717F3">
            <w:pPr>
              <w:spacing w:after="0"/>
              <w:jc w:val="left"/>
              <w:rPr>
                <w:rStyle w:val="Strong"/>
              </w:rPr>
            </w:pPr>
            <w:r w:rsidRPr="00B36BE6">
              <w:rPr>
                <w:rStyle w:val="Strong"/>
              </w:rPr>
              <w:t>Objectives</w:t>
            </w:r>
          </w:p>
          <w:p w14:paraId="03AB4E59" w14:textId="77777777" w:rsidR="00A770E2" w:rsidRPr="00B36BE6" w:rsidRDefault="00A770E2" w:rsidP="00A770E2">
            <w:pPr>
              <w:jc w:val="left"/>
              <w:rPr>
                <w:rStyle w:val="Strong"/>
                <w:b w:val="0"/>
              </w:rPr>
            </w:pPr>
            <w:r w:rsidRPr="00B36BE6">
              <w:rPr>
                <w:color w:val="31849B" w:themeColor="accent5" w:themeShade="BF"/>
              </w:rPr>
              <w:t xml:space="preserve">This WP work will develop and apply machine learning algorithms suitable for the analysis of existing and new, prospectively-obtained data. </w:t>
            </w:r>
            <w:r w:rsidRPr="00B36BE6">
              <w:t>The specific objectives are:</w:t>
            </w:r>
            <w:r w:rsidRPr="00B36BE6">
              <w:rPr>
                <w:rStyle w:val="Strong"/>
              </w:rPr>
              <w:t xml:space="preserve"> </w:t>
            </w:r>
          </w:p>
          <w:p w14:paraId="5DE96CFE" w14:textId="77777777" w:rsidR="00A770E2" w:rsidRPr="00B36BE6" w:rsidRDefault="00A770E2" w:rsidP="00A770E2">
            <w:pPr>
              <w:pStyle w:val="ListParagraph"/>
              <w:numPr>
                <w:ilvl w:val="0"/>
                <w:numId w:val="45"/>
              </w:numPr>
              <w:spacing w:after="0"/>
              <w:jc w:val="left"/>
            </w:pPr>
            <w:r w:rsidRPr="00B36BE6">
              <w:t xml:space="preserve">The development and implementation of an integrated homogeneous treatment of electronic health record systems, bedside monitoring, imaging, omics-, genetic, epigenetic and other ICU data, such that the quality demands of data analytics algorithms are met (tasks 4.1) </w:t>
            </w:r>
          </w:p>
          <w:p w14:paraId="5F07431C" w14:textId="77777777" w:rsidR="00A770E2" w:rsidRPr="00B36BE6" w:rsidRDefault="00A770E2" w:rsidP="00A770E2">
            <w:pPr>
              <w:pStyle w:val="ListParagraph"/>
              <w:numPr>
                <w:ilvl w:val="0"/>
                <w:numId w:val="45"/>
              </w:numPr>
              <w:spacing w:after="0"/>
              <w:jc w:val="left"/>
            </w:pPr>
            <w:r w:rsidRPr="00B36BE6">
              <w:t>The design and implementation of tools which identify relevant characteristics and biomarkers able to discriminate subgroups of individuals within the ICU population, and which will help uncover causal relations and develop differential, personalized treatment strategies (tasks 4.2 and 4.3)</w:t>
            </w:r>
          </w:p>
          <w:p w14:paraId="76F8169E" w14:textId="34A66629" w:rsidR="00F57625" w:rsidRPr="00B36BE6" w:rsidRDefault="00A770E2" w:rsidP="00A770E2">
            <w:pPr>
              <w:pStyle w:val="ListParagraph"/>
              <w:numPr>
                <w:ilvl w:val="0"/>
                <w:numId w:val="45"/>
              </w:numPr>
              <w:spacing w:after="0"/>
              <w:jc w:val="left"/>
            </w:pPr>
            <w:r w:rsidRPr="00B36BE6">
              <w:t>The development of early warning and long-term decision support systems based on the data driven predictive models, which allow for the efficient visualization and analysis of patient-specific multi-modal, multi-source clinical ICU data (tasks 4.3 and 4.4)</w:t>
            </w:r>
          </w:p>
        </w:tc>
      </w:tr>
    </w:tbl>
    <w:p w14:paraId="612DF731" w14:textId="77777777" w:rsidR="00F57625" w:rsidRPr="00B36BE6" w:rsidRDefault="00F57625" w:rsidP="00F57625">
      <w:pPr>
        <w:pStyle w:val="Tabelle"/>
        <w:rPr>
          <w:rFonts w:ascii="Times New Roman" w:hAnsi="Times New Roman" w:cs="Times New Roman"/>
        </w:rPr>
      </w:pPr>
    </w:p>
    <w:tbl>
      <w:tblPr>
        <w:tblStyle w:val="TableGrid"/>
        <w:tblW w:w="0" w:type="auto"/>
        <w:tblLook w:val="04A0" w:firstRow="1" w:lastRow="0" w:firstColumn="1" w:lastColumn="0" w:noHBand="0" w:noVBand="1"/>
      </w:tblPr>
      <w:tblGrid>
        <w:gridCol w:w="9063"/>
      </w:tblGrid>
      <w:tr w:rsidR="00F57625" w:rsidRPr="00B36BE6" w14:paraId="5CEAC474" w14:textId="77777777" w:rsidTr="009717F3">
        <w:tc>
          <w:tcPr>
            <w:tcW w:w="0" w:type="auto"/>
            <w:shd w:val="clear" w:color="auto" w:fill="auto"/>
          </w:tcPr>
          <w:p w14:paraId="3B710EBC" w14:textId="4C8900AA" w:rsidR="00F57625" w:rsidRPr="00B36BE6" w:rsidRDefault="00F57625" w:rsidP="009717F3">
            <w:pPr>
              <w:spacing w:after="0"/>
              <w:jc w:val="left"/>
            </w:pPr>
            <w:r w:rsidRPr="00B36BE6">
              <w:rPr>
                <w:rStyle w:val="Strong"/>
              </w:rPr>
              <w:t>Description of work</w:t>
            </w:r>
          </w:p>
          <w:p w14:paraId="729230AE" w14:textId="39EE6277" w:rsidR="00A770E2" w:rsidRPr="00B36BE6" w:rsidRDefault="00A770E2" w:rsidP="00A770E2">
            <w:pPr>
              <w:spacing w:after="0"/>
              <w:jc w:val="left"/>
            </w:pPr>
            <w:r w:rsidRPr="00B36BE6">
              <w:t>his WP is central to the project, taking data from WP2 and designing predictive models for integration into clinical decision support for use in WP3, whose outcomes will be evaluated in WP5. The tasks start with data integration across measurement modalities as well as domain adaptation between clinical centres, to provide a strong evidence base for knowledge extraction and biomarker discovery, with specific reference to the identified use cases. This will enable predictive models to be made and initially validated with retrospective data e.g. (</w:t>
            </w:r>
            <w:proofErr w:type="gramStart"/>
            <w:r w:rsidRPr="00B36BE6">
              <w:rPr>
                <w:color w:val="31849B" w:themeColor="accent5" w:themeShade="BF"/>
              </w:rPr>
              <w:t>…)</w:t>
            </w:r>
            <w:r w:rsidRPr="00B36BE6">
              <w:t xml:space="preserve">  .</w:t>
            </w:r>
            <w:proofErr w:type="gramEnd"/>
            <w:r w:rsidRPr="00B36BE6">
              <w:t xml:space="preserve"> The models will be designed so that, at any point in the time during (and after?) ICU stay, a) both the short-term impact of interventions and the long-term prognosis can be predicted; b) as time progresses, the short-term predictions based on causal models will be validated and used as feedback for learning; and c) </w:t>
            </w:r>
            <w:r w:rsidRPr="00B36BE6">
              <w:lastRenderedPageBreak/>
              <w:t>predictions will be adjusted for the effect of co-morbidities in individual patients. The resulting models will be integrated into decision support systems aligned with the clinical protocols for patient management, which will use visualisation and model interpretation to verify consistency of the models with clinical expertise.</w:t>
            </w:r>
          </w:p>
          <w:p w14:paraId="73A5DCE9" w14:textId="0DCFB8AD" w:rsidR="002475A0" w:rsidRPr="00B36BE6" w:rsidRDefault="00F57625" w:rsidP="002475A0">
            <w:pPr>
              <w:spacing w:after="0"/>
              <w:jc w:val="left"/>
            </w:pPr>
            <w:r w:rsidRPr="00B36BE6">
              <w:rPr>
                <w:b/>
              </w:rPr>
              <w:t xml:space="preserve">Task </w:t>
            </w:r>
            <w:r w:rsidR="00C97506" w:rsidRPr="00B36BE6">
              <w:rPr>
                <w:b/>
              </w:rPr>
              <w:t>4.1 Data</w:t>
            </w:r>
            <w:r w:rsidRPr="00B36BE6">
              <w:rPr>
                <w:b/>
              </w:rPr>
              <w:t xml:space="preserve">: integration and </w:t>
            </w:r>
            <w:r w:rsidR="007F2702" w:rsidRPr="00B36BE6">
              <w:rPr>
                <w:b/>
              </w:rPr>
              <w:t>analysis</w:t>
            </w:r>
            <w:r w:rsidRPr="00B36BE6">
              <w:rPr>
                <w:b/>
              </w:rPr>
              <w:t xml:space="preserve"> of he</w:t>
            </w:r>
            <w:r w:rsidR="00C97506" w:rsidRPr="00B36BE6">
              <w:rPr>
                <w:b/>
              </w:rPr>
              <w:t>terogeneous, multi-modal, multicentre</w:t>
            </w:r>
            <w:r w:rsidRPr="00B36BE6">
              <w:rPr>
                <w:b/>
              </w:rPr>
              <w:t xml:space="preserve"> </w:t>
            </w:r>
            <w:r w:rsidR="00C97506" w:rsidRPr="00B36BE6">
              <w:rPr>
                <w:b/>
              </w:rPr>
              <w:t>data</w:t>
            </w:r>
          </w:p>
          <w:p w14:paraId="4E67A3DC" w14:textId="64A7038A" w:rsidR="002475A0" w:rsidRPr="00B36BE6" w:rsidRDefault="002475A0" w:rsidP="002475A0">
            <w:pPr>
              <w:spacing w:after="0"/>
              <w:jc w:val="left"/>
            </w:pPr>
            <w:r w:rsidRPr="00B36BE6">
              <w:rPr>
                <w:b/>
              </w:rPr>
              <w:t>Subtasks 4.1.1:</w:t>
            </w:r>
            <w:r w:rsidRPr="00B36BE6">
              <w:rPr>
                <w:color w:val="000000" w:themeColor="text1"/>
                <w:szCs w:val="22"/>
              </w:rPr>
              <w:t xml:space="preserve"> To … </w:t>
            </w:r>
            <w:r w:rsidR="00C97506" w:rsidRPr="00B36BE6">
              <w:t>data</w:t>
            </w:r>
            <w:r w:rsidR="00F57625" w:rsidRPr="00B36BE6">
              <w:t xml:space="preserve"> management and communication between WP2 and WP4 (Cyprus, Target)</w:t>
            </w:r>
            <w:r w:rsidR="006C585A" w:rsidRPr="00B36BE6">
              <w:t>.</w:t>
            </w:r>
          </w:p>
          <w:p w14:paraId="2024C8EB" w14:textId="49A71E8B" w:rsidR="002475A0" w:rsidRPr="00B36BE6" w:rsidRDefault="002475A0" w:rsidP="002475A0">
            <w:pPr>
              <w:spacing w:after="0"/>
              <w:jc w:val="left"/>
            </w:pPr>
            <w:r w:rsidRPr="00B36BE6">
              <w:rPr>
                <w:b/>
              </w:rPr>
              <w:t>Subtasks 4.1.2:</w:t>
            </w:r>
            <w:r w:rsidRPr="00B36BE6">
              <w:rPr>
                <w:color w:val="000000" w:themeColor="text1"/>
                <w:szCs w:val="22"/>
              </w:rPr>
              <w:t xml:space="preserve"> To … </w:t>
            </w:r>
            <w:r w:rsidR="00C97506" w:rsidRPr="00B36BE6">
              <w:t>pre</w:t>
            </w:r>
            <w:r w:rsidR="00F57625" w:rsidRPr="00B36BE6">
              <w:t>-processing of incomplete and noisy information, missing data and privileged information (Cyprus, RUG, Bielefeld)</w:t>
            </w:r>
            <w:r w:rsidR="006C585A" w:rsidRPr="00B36BE6">
              <w:t>.</w:t>
            </w:r>
          </w:p>
          <w:p w14:paraId="6A0592BB" w14:textId="1E47F5A3" w:rsidR="002475A0" w:rsidRPr="00B36BE6" w:rsidRDefault="002475A0" w:rsidP="002475A0">
            <w:pPr>
              <w:spacing w:after="0"/>
              <w:jc w:val="left"/>
            </w:pPr>
            <w:r w:rsidRPr="00B36BE6">
              <w:rPr>
                <w:b/>
              </w:rPr>
              <w:t>Subtasks 4.1.3:</w:t>
            </w:r>
            <w:r w:rsidRPr="00B36BE6">
              <w:rPr>
                <w:color w:val="000000" w:themeColor="text1"/>
                <w:szCs w:val="22"/>
              </w:rPr>
              <w:t xml:space="preserve"> </w:t>
            </w:r>
            <w:r w:rsidRPr="00B36BE6">
              <w:t>To …</w:t>
            </w:r>
            <w:r w:rsidR="00F57625" w:rsidRPr="00B36BE6">
              <w:t xml:space="preserve"> learning techniques</w:t>
            </w:r>
            <w:r w:rsidR="00C97506" w:rsidRPr="00B36BE6">
              <w:t xml:space="preserve"> for domain adaptation of multicentre</w:t>
            </w:r>
            <w:r w:rsidR="00F57625" w:rsidRPr="00B36BE6">
              <w:t xml:space="preserve"> data sets with diverging data availability and target </w:t>
            </w:r>
            <w:r w:rsidR="00C97506" w:rsidRPr="00B36BE6">
              <w:t>distributions (</w:t>
            </w:r>
            <w:r w:rsidR="00F57625" w:rsidRPr="00B36BE6">
              <w:t>RUG, Bielefeld, Liverpool, Target)</w:t>
            </w:r>
            <w:r w:rsidR="006C585A" w:rsidRPr="00B36BE6">
              <w:t>.</w:t>
            </w:r>
          </w:p>
          <w:p w14:paraId="04129C0C" w14:textId="6A658B4C" w:rsidR="006C585A" w:rsidRPr="00B36BE6" w:rsidRDefault="002475A0" w:rsidP="006C585A">
            <w:pPr>
              <w:spacing w:after="0"/>
              <w:jc w:val="left"/>
            </w:pPr>
            <w:r w:rsidRPr="00B36BE6">
              <w:rPr>
                <w:b/>
              </w:rPr>
              <w:t>Subtasks 4.1.4:</w:t>
            </w:r>
            <w:r w:rsidRPr="00B36BE6">
              <w:rPr>
                <w:color w:val="000000" w:themeColor="text1"/>
                <w:szCs w:val="22"/>
              </w:rPr>
              <w:t xml:space="preserve"> To … </w:t>
            </w:r>
            <w:r w:rsidR="00F57625" w:rsidRPr="00B36BE6">
              <w:t>techniques for representing, aligning and fusing multi-modal dataset</w:t>
            </w:r>
            <w:r w:rsidRPr="00B36BE6">
              <w:t xml:space="preserve">s into a homogeneous integrated </w:t>
            </w:r>
            <w:r w:rsidR="00F57625" w:rsidRPr="00B36BE6">
              <w:t>format that is suitable input for both clustering techniques and deci</w:t>
            </w:r>
            <w:r w:rsidRPr="00B36BE6">
              <w:t xml:space="preserve">sion support systems (RUG, </w:t>
            </w:r>
            <w:r w:rsidR="00F57625" w:rsidRPr="00B36BE6">
              <w:t>Target).</w:t>
            </w:r>
          </w:p>
          <w:p w14:paraId="549DC3A4" w14:textId="74E0001E" w:rsidR="006C585A" w:rsidRPr="00B36BE6" w:rsidRDefault="006C585A" w:rsidP="006C585A">
            <w:pPr>
              <w:spacing w:after="0"/>
              <w:jc w:val="left"/>
              <w:rPr>
                <w:color w:val="31849B" w:themeColor="accent5" w:themeShade="BF"/>
              </w:rPr>
            </w:pPr>
            <w:r w:rsidRPr="00B36BE6">
              <w:rPr>
                <w:b/>
                <w:color w:val="31849B" w:themeColor="accent5" w:themeShade="BF"/>
              </w:rPr>
              <w:t>Approach:</w:t>
            </w:r>
            <w:r w:rsidRPr="00B36BE6">
              <w:rPr>
                <w:color w:val="31849B" w:themeColor="accent5" w:themeShade="BF"/>
              </w:rPr>
              <w:t xml:space="preserve"> ……</w:t>
            </w:r>
          </w:p>
          <w:p w14:paraId="50D6852D" w14:textId="77777777" w:rsidR="006C585A" w:rsidRPr="00B36BE6" w:rsidRDefault="00F57625" w:rsidP="006C585A">
            <w:pPr>
              <w:spacing w:after="0"/>
              <w:jc w:val="left"/>
            </w:pPr>
            <w:r w:rsidRPr="00B36BE6">
              <w:rPr>
                <w:b/>
              </w:rPr>
              <w:t xml:space="preserve">Task </w:t>
            </w:r>
            <w:r w:rsidR="00C97506" w:rsidRPr="00B36BE6">
              <w:rPr>
                <w:b/>
              </w:rPr>
              <w:t>4.2 Biomarkers</w:t>
            </w:r>
            <w:r w:rsidRPr="00B36BE6">
              <w:rPr>
                <w:b/>
              </w:rPr>
              <w:t>: features for classification, clustering and causality analysis</w:t>
            </w:r>
          </w:p>
          <w:p w14:paraId="0D40C581" w14:textId="77777777" w:rsidR="006C585A" w:rsidRPr="00B36BE6" w:rsidRDefault="002475A0" w:rsidP="006C585A">
            <w:pPr>
              <w:spacing w:after="0"/>
              <w:jc w:val="left"/>
            </w:pPr>
            <w:r w:rsidRPr="00B36BE6">
              <w:rPr>
                <w:b/>
              </w:rPr>
              <w:t>Subtasks 4.2.1:</w:t>
            </w:r>
            <w:r w:rsidRPr="00B36BE6">
              <w:rPr>
                <w:color w:val="000000" w:themeColor="text1"/>
                <w:szCs w:val="22"/>
              </w:rPr>
              <w:t xml:space="preserve"> To </w:t>
            </w:r>
            <w:r w:rsidRPr="00B36BE6">
              <w:t>communicate between WP3 and WP</w:t>
            </w:r>
            <w:r w:rsidR="00F57625" w:rsidRPr="00B36BE6">
              <w:t>4 to identify state of the art therapeutic and prognostic models and biomarkers from existing databases to be used in novel decision support systems (Rutgers, Liverpool)</w:t>
            </w:r>
            <w:r w:rsidR="006C585A" w:rsidRPr="00B36BE6">
              <w:t>.</w:t>
            </w:r>
          </w:p>
          <w:p w14:paraId="4740F8CE" w14:textId="77777777" w:rsidR="006C585A" w:rsidRPr="00B36BE6" w:rsidRDefault="002475A0" w:rsidP="006C585A">
            <w:pPr>
              <w:spacing w:after="0"/>
              <w:jc w:val="left"/>
            </w:pPr>
            <w:r w:rsidRPr="00B36BE6">
              <w:rPr>
                <w:b/>
              </w:rPr>
              <w:t>Subtasks 4.2.2:</w:t>
            </w:r>
            <w:r w:rsidRPr="00B36BE6">
              <w:rPr>
                <w:color w:val="000000" w:themeColor="text1"/>
                <w:szCs w:val="22"/>
              </w:rPr>
              <w:t xml:space="preserve"> </w:t>
            </w:r>
            <w:r w:rsidR="00F57625" w:rsidRPr="00B36BE6">
              <w:t xml:space="preserve">identification of new key markers for the detection and discrimination of patient subgroups/clusters by means </w:t>
            </w:r>
            <w:r w:rsidR="00C97506" w:rsidRPr="00B36BE6">
              <w:t>of feature</w:t>
            </w:r>
            <w:r w:rsidR="00F57625" w:rsidRPr="00B36BE6">
              <w:t xml:space="preserve"> relevance learning, saliency maps, and interpretable models (RUG, Bielefeld,</w:t>
            </w:r>
            <w:r w:rsidRPr="00B36BE6">
              <w:t xml:space="preserve"> </w:t>
            </w:r>
            <w:r w:rsidR="00F57625" w:rsidRPr="00B36BE6">
              <w:t>Rutgers)</w:t>
            </w:r>
            <w:r w:rsidR="006C585A" w:rsidRPr="00B36BE6">
              <w:t>.</w:t>
            </w:r>
          </w:p>
          <w:p w14:paraId="28583FC6" w14:textId="6238CABD" w:rsidR="006C585A" w:rsidRPr="00B36BE6" w:rsidRDefault="002475A0" w:rsidP="006C585A">
            <w:pPr>
              <w:spacing w:after="0"/>
              <w:jc w:val="left"/>
            </w:pPr>
            <w:r w:rsidRPr="00B36BE6">
              <w:rPr>
                <w:b/>
              </w:rPr>
              <w:t>Subtasks 4.2.3:</w:t>
            </w:r>
            <w:r w:rsidRPr="00B36BE6">
              <w:rPr>
                <w:color w:val="000000" w:themeColor="text1"/>
                <w:szCs w:val="22"/>
              </w:rPr>
              <w:t xml:space="preserve"> To … </w:t>
            </w:r>
            <w:r w:rsidR="00F57625" w:rsidRPr="00B36BE6">
              <w:t xml:space="preserve">causal analysis and counterfactual models derived with Bayesian networks </w:t>
            </w:r>
            <w:r w:rsidRPr="00B36BE6">
              <w:t xml:space="preserve">for disentangling </w:t>
            </w:r>
            <w:r w:rsidR="00F57625" w:rsidRPr="00B36BE6">
              <w:t>heterogeneous causes of co-morbidity and complex risk factor (Liverpool, Bielefeld)</w:t>
            </w:r>
            <w:r w:rsidR="006C585A" w:rsidRPr="00B36BE6">
              <w:t>.</w:t>
            </w:r>
          </w:p>
          <w:p w14:paraId="37C6AC2C" w14:textId="19EE1466" w:rsidR="006C585A" w:rsidRPr="00B36BE6" w:rsidRDefault="006C585A" w:rsidP="006C585A">
            <w:pPr>
              <w:spacing w:after="0"/>
              <w:jc w:val="left"/>
              <w:rPr>
                <w:color w:val="31849B" w:themeColor="accent5" w:themeShade="BF"/>
              </w:rPr>
            </w:pPr>
            <w:r w:rsidRPr="00B36BE6">
              <w:rPr>
                <w:b/>
                <w:color w:val="31849B" w:themeColor="accent5" w:themeShade="BF"/>
              </w:rPr>
              <w:t>Approach:</w:t>
            </w:r>
            <w:r w:rsidRPr="00B36BE6">
              <w:rPr>
                <w:color w:val="31849B" w:themeColor="accent5" w:themeShade="BF"/>
              </w:rPr>
              <w:t xml:space="preserve"> ……</w:t>
            </w:r>
          </w:p>
          <w:p w14:paraId="67CE66E5" w14:textId="77777777" w:rsidR="006C585A" w:rsidRPr="00B36BE6" w:rsidRDefault="00F57625" w:rsidP="006C585A">
            <w:pPr>
              <w:spacing w:after="0"/>
              <w:jc w:val="left"/>
            </w:pPr>
            <w:r w:rsidRPr="00B36BE6">
              <w:rPr>
                <w:b/>
              </w:rPr>
              <w:t xml:space="preserve">Task 4.3 Early warning systems predicting short- term patient progression and developing interfaces </w:t>
            </w:r>
            <w:r w:rsidR="00C97506" w:rsidRPr="00B36BE6">
              <w:rPr>
                <w:b/>
              </w:rPr>
              <w:t>to ICU</w:t>
            </w:r>
            <w:r w:rsidRPr="00B36BE6">
              <w:rPr>
                <w:b/>
              </w:rPr>
              <w:t xml:space="preserve"> personnel</w:t>
            </w:r>
          </w:p>
          <w:p w14:paraId="5E4BC00D" w14:textId="45C25664" w:rsidR="006C585A" w:rsidRPr="00B36BE6" w:rsidRDefault="006C585A" w:rsidP="006C585A">
            <w:pPr>
              <w:spacing w:after="0"/>
              <w:jc w:val="left"/>
            </w:pPr>
            <w:r w:rsidRPr="00B36BE6">
              <w:rPr>
                <w:b/>
              </w:rPr>
              <w:t>Subtasks 4.3.1:</w:t>
            </w:r>
            <w:r w:rsidRPr="00B36BE6">
              <w:rPr>
                <w:color w:val="000000" w:themeColor="text1"/>
                <w:szCs w:val="22"/>
              </w:rPr>
              <w:t xml:space="preserve"> To … </w:t>
            </w:r>
            <w:r w:rsidR="00F57625" w:rsidRPr="00B36BE6">
              <w:t xml:space="preserve">development, implementation and validation of </w:t>
            </w:r>
            <w:r w:rsidR="00C97506" w:rsidRPr="00B36BE6">
              <w:t>transparent, predictive</w:t>
            </w:r>
            <w:r w:rsidR="00F57625" w:rsidRPr="00B36BE6">
              <w:t xml:space="preserve"> models for short term detection</w:t>
            </w:r>
            <w:r w:rsidRPr="00B36BE6">
              <w:t xml:space="preserve"> </w:t>
            </w:r>
            <w:r w:rsidR="00F57625" w:rsidRPr="00B36BE6">
              <w:t>of deterioration (Liverpool, Cyprus, Bielefeld, RUG, Target)</w:t>
            </w:r>
            <w:r w:rsidRPr="00B36BE6">
              <w:t>.</w:t>
            </w:r>
          </w:p>
          <w:p w14:paraId="1052D9A4" w14:textId="77777777" w:rsidR="006C585A" w:rsidRPr="00B36BE6" w:rsidRDefault="006C585A" w:rsidP="006C585A">
            <w:pPr>
              <w:spacing w:after="0"/>
              <w:jc w:val="left"/>
            </w:pPr>
            <w:r w:rsidRPr="00B36BE6">
              <w:rPr>
                <w:b/>
              </w:rPr>
              <w:t>Subtasks 4.3.2:</w:t>
            </w:r>
            <w:r w:rsidRPr="00B36BE6">
              <w:rPr>
                <w:color w:val="000000" w:themeColor="text1"/>
                <w:szCs w:val="22"/>
              </w:rPr>
              <w:t xml:space="preserve"> To … </w:t>
            </w:r>
            <w:r w:rsidR="00F57625" w:rsidRPr="00B36BE6">
              <w:t>dimension reduction and visualization of real time da</w:t>
            </w:r>
            <w:r w:rsidRPr="00B36BE6">
              <w:t xml:space="preserve">ta, aiming at model robustness: </w:t>
            </w:r>
            <w:r w:rsidR="00F57625" w:rsidRPr="00B36BE6">
              <w:t>visualisation in latent spaces/model interpretation/ deep learning (Bielefeld, RUG, Target, Cyprus)</w:t>
            </w:r>
            <w:r w:rsidRPr="00B36BE6">
              <w:t>.</w:t>
            </w:r>
          </w:p>
          <w:p w14:paraId="57C9DBC0" w14:textId="5D914B52" w:rsidR="006C585A" w:rsidRPr="00B36BE6" w:rsidRDefault="006C585A" w:rsidP="006C585A">
            <w:pPr>
              <w:spacing w:after="0"/>
              <w:jc w:val="left"/>
            </w:pPr>
            <w:r w:rsidRPr="00B36BE6">
              <w:rPr>
                <w:b/>
              </w:rPr>
              <w:t>Subtasks 4.3.3:</w:t>
            </w:r>
            <w:r w:rsidRPr="00B36BE6">
              <w:rPr>
                <w:color w:val="000000" w:themeColor="text1"/>
                <w:szCs w:val="22"/>
              </w:rPr>
              <w:t xml:space="preserve"> </w:t>
            </w:r>
            <w:r w:rsidRPr="00B36BE6">
              <w:t>To …</w:t>
            </w:r>
            <w:r w:rsidR="00F57625" w:rsidRPr="00B36BE6">
              <w:t xml:space="preserve"> identification of dynamic markers, which characterize individual </w:t>
            </w:r>
            <w:r w:rsidR="00C97506" w:rsidRPr="00B36BE6">
              <w:t>short-term</w:t>
            </w:r>
            <w:r w:rsidR="00F57625" w:rsidRPr="00B36BE6">
              <w:t xml:space="preserve"> patient progression and can trigger an early warning (Bielefeld, RUG)</w:t>
            </w:r>
            <w:r w:rsidRPr="00B36BE6">
              <w:t>.</w:t>
            </w:r>
          </w:p>
          <w:p w14:paraId="2A036075" w14:textId="4459DADD" w:rsidR="006C585A" w:rsidRPr="00B36BE6" w:rsidRDefault="006C585A" w:rsidP="006C585A">
            <w:pPr>
              <w:spacing w:after="0"/>
              <w:jc w:val="left"/>
              <w:rPr>
                <w:color w:val="31849B" w:themeColor="accent5" w:themeShade="BF"/>
              </w:rPr>
            </w:pPr>
            <w:r w:rsidRPr="00B36BE6">
              <w:rPr>
                <w:b/>
                <w:color w:val="31849B" w:themeColor="accent5" w:themeShade="BF"/>
              </w:rPr>
              <w:t>Approach:</w:t>
            </w:r>
            <w:r w:rsidRPr="00B36BE6">
              <w:rPr>
                <w:color w:val="31849B" w:themeColor="accent5" w:themeShade="BF"/>
              </w:rPr>
              <w:t xml:space="preserve"> ……</w:t>
            </w:r>
          </w:p>
          <w:p w14:paraId="56B4FF7F" w14:textId="77777777" w:rsidR="006C585A" w:rsidRPr="00B36BE6" w:rsidRDefault="00F57625" w:rsidP="006C585A">
            <w:pPr>
              <w:spacing w:after="0"/>
              <w:jc w:val="left"/>
            </w:pPr>
            <w:r w:rsidRPr="00B36BE6">
              <w:rPr>
                <w:b/>
                <w:bCs/>
              </w:rPr>
              <w:t xml:space="preserve">Task </w:t>
            </w:r>
            <w:r w:rsidR="00C97506" w:rsidRPr="00B36BE6">
              <w:rPr>
                <w:b/>
                <w:bCs/>
              </w:rPr>
              <w:t>4.4 Long</w:t>
            </w:r>
            <w:r w:rsidRPr="00B36BE6">
              <w:rPr>
                <w:b/>
                <w:bCs/>
              </w:rPr>
              <w:t>-term patient prognosis: decision support systems</w:t>
            </w:r>
            <w:r w:rsidRPr="00B36BE6">
              <w:rPr>
                <w:b/>
              </w:rPr>
              <w:t xml:space="preserve"> to inform treatment </w:t>
            </w:r>
            <w:r w:rsidR="007F2702" w:rsidRPr="00B36BE6">
              <w:rPr>
                <w:b/>
              </w:rPr>
              <w:t>decisions</w:t>
            </w:r>
          </w:p>
          <w:p w14:paraId="56DB88A8" w14:textId="77777777" w:rsidR="006C585A" w:rsidRPr="00B36BE6" w:rsidRDefault="006C585A" w:rsidP="006C585A">
            <w:pPr>
              <w:spacing w:after="0"/>
              <w:jc w:val="left"/>
            </w:pPr>
            <w:r w:rsidRPr="00B36BE6">
              <w:rPr>
                <w:b/>
              </w:rPr>
              <w:t>Subtasks 4.4.1:</w:t>
            </w:r>
            <w:r w:rsidRPr="00B36BE6">
              <w:rPr>
                <w:color w:val="000000" w:themeColor="text1"/>
                <w:szCs w:val="22"/>
              </w:rPr>
              <w:t xml:space="preserve"> To … </w:t>
            </w:r>
            <w:r w:rsidR="00F57625" w:rsidRPr="00B36BE6">
              <w:t>development, implementation and validation of transparent, predict</w:t>
            </w:r>
            <w:r w:rsidRPr="00B36BE6">
              <w:t xml:space="preserve">ive models for medium/long term QoL </w:t>
            </w:r>
            <w:r w:rsidR="00F57625" w:rsidRPr="00B36BE6">
              <w:t>prognosis in close col</w:t>
            </w:r>
            <w:r w:rsidRPr="00B36BE6">
              <w:t>laboration with WP</w:t>
            </w:r>
            <w:r w:rsidR="00F57625" w:rsidRPr="00B36BE6">
              <w:t xml:space="preserve">5 (Liverpool, </w:t>
            </w:r>
            <w:r w:rsidRPr="00B36BE6">
              <w:t>Cyprus, Bielefeld, RUG, Target).</w:t>
            </w:r>
          </w:p>
          <w:p w14:paraId="29871D21" w14:textId="77777777" w:rsidR="006C585A" w:rsidRPr="00B36BE6" w:rsidRDefault="006C585A" w:rsidP="006C585A">
            <w:pPr>
              <w:spacing w:after="0"/>
              <w:jc w:val="left"/>
              <w:rPr>
                <w:b/>
                <w:bCs/>
                <w:u w:val="single"/>
              </w:rPr>
            </w:pPr>
            <w:r w:rsidRPr="00B36BE6">
              <w:rPr>
                <w:b/>
              </w:rPr>
              <w:lastRenderedPageBreak/>
              <w:t>Subtasks 4.4.2:</w:t>
            </w:r>
            <w:r w:rsidRPr="00B36BE6">
              <w:rPr>
                <w:color w:val="000000" w:themeColor="text1"/>
                <w:szCs w:val="22"/>
              </w:rPr>
              <w:t xml:space="preserve"> To … </w:t>
            </w:r>
            <w:r w:rsidR="00F57625" w:rsidRPr="00B36BE6">
              <w:t>development and implementation of real-time patient cluster identification system bas</w:t>
            </w:r>
            <w:r w:rsidRPr="00B36BE6">
              <w:t xml:space="preserve">ed on key </w:t>
            </w:r>
            <w:r w:rsidR="00F57625" w:rsidRPr="00B36BE6">
              <w:t xml:space="preserve">biomarkers, enabling ICU personnel to compare current patient </w:t>
            </w:r>
            <w:r w:rsidRPr="00B36BE6">
              <w:t>to previous cases and treatment strategies</w:t>
            </w:r>
            <w:r w:rsidR="00F57625" w:rsidRPr="00B36BE6">
              <w:t xml:space="preserve"> (RUG, Bielefeld)</w:t>
            </w:r>
            <w:r w:rsidRPr="00B36BE6">
              <w:t>.</w:t>
            </w:r>
          </w:p>
          <w:p w14:paraId="34ADCAB4" w14:textId="77777777" w:rsidR="006C585A" w:rsidRPr="00B36BE6" w:rsidRDefault="006C585A" w:rsidP="006C585A">
            <w:pPr>
              <w:spacing w:after="0"/>
              <w:jc w:val="left"/>
              <w:rPr>
                <w:b/>
                <w:bCs/>
                <w:u w:val="single"/>
              </w:rPr>
            </w:pPr>
            <w:r w:rsidRPr="00B36BE6">
              <w:rPr>
                <w:b/>
              </w:rPr>
              <w:t>Subtasks 4.4.3:</w:t>
            </w:r>
            <w:r w:rsidRPr="00B36BE6">
              <w:rPr>
                <w:color w:val="000000" w:themeColor="text1"/>
                <w:szCs w:val="22"/>
              </w:rPr>
              <w:t xml:space="preserve"> To … </w:t>
            </w:r>
            <w:r w:rsidR="00F57625" w:rsidRPr="00B36BE6">
              <w:t xml:space="preserve">design of an </w:t>
            </w:r>
            <w:r w:rsidR="00F57625" w:rsidRPr="00B36BE6">
              <w:rPr>
                <w:bCs/>
              </w:rPr>
              <w:t xml:space="preserve">explainable AI decision making module, towards </w:t>
            </w:r>
            <w:r w:rsidR="00F57625" w:rsidRPr="00B36BE6">
              <w:t>optimal patient management and</w:t>
            </w:r>
            <w:r w:rsidRPr="00B36BE6">
              <w:t xml:space="preserve"> </w:t>
            </w:r>
            <w:r w:rsidR="00F57625" w:rsidRPr="00B36BE6">
              <w:t>treatment planning. The explainable AI module will be based on machine learning and deep learning (including decision trees and recurrent neural networks (RNN)) and other expert knowledge</w:t>
            </w:r>
            <w:r w:rsidR="00F57625" w:rsidRPr="00B36BE6">
              <w:rPr>
                <w:bCs/>
              </w:rPr>
              <w:t xml:space="preserve"> analysed (Cyprus, Liverpool)</w:t>
            </w:r>
            <w:r w:rsidRPr="00B36BE6">
              <w:rPr>
                <w:bCs/>
              </w:rPr>
              <w:t>.</w:t>
            </w:r>
          </w:p>
          <w:p w14:paraId="75C4EBC4" w14:textId="77777777" w:rsidR="00F57625" w:rsidRPr="00B36BE6" w:rsidRDefault="006C585A" w:rsidP="006C585A">
            <w:pPr>
              <w:spacing w:after="0"/>
              <w:jc w:val="left"/>
            </w:pPr>
            <w:r w:rsidRPr="00B36BE6">
              <w:rPr>
                <w:b/>
              </w:rPr>
              <w:t>Subtasks 4.4.4:</w:t>
            </w:r>
            <w:r w:rsidRPr="00B36BE6">
              <w:rPr>
                <w:color w:val="000000" w:themeColor="text1"/>
                <w:szCs w:val="22"/>
              </w:rPr>
              <w:t xml:space="preserve"> To … </w:t>
            </w:r>
            <w:r w:rsidR="00C97506" w:rsidRPr="00B36BE6">
              <w:t>hypothesis</w:t>
            </w:r>
            <w:r w:rsidR="00F57625" w:rsidRPr="00B36BE6">
              <w:t xml:space="preserve"> identification for prospective cohort study, as proof-of-concept ([...])</w:t>
            </w:r>
            <w:r w:rsidRPr="00B36BE6">
              <w:t>.</w:t>
            </w:r>
          </w:p>
          <w:p w14:paraId="37A2001A" w14:textId="3BD69B8B" w:rsidR="006C585A" w:rsidRPr="00B36BE6" w:rsidRDefault="006C585A" w:rsidP="006C585A">
            <w:pPr>
              <w:spacing w:after="0"/>
              <w:jc w:val="left"/>
              <w:rPr>
                <w:color w:val="31849B" w:themeColor="accent5" w:themeShade="BF"/>
              </w:rPr>
            </w:pPr>
            <w:r w:rsidRPr="00B36BE6">
              <w:rPr>
                <w:b/>
                <w:color w:val="31849B" w:themeColor="accent5" w:themeShade="BF"/>
              </w:rPr>
              <w:t>Approach:</w:t>
            </w:r>
            <w:r w:rsidRPr="00B36BE6">
              <w:rPr>
                <w:color w:val="31849B" w:themeColor="accent5" w:themeShade="BF"/>
              </w:rPr>
              <w:t xml:space="preserve"> ……</w:t>
            </w:r>
          </w:p>
        </w:tc>
      </w:tr>
    </w:tbl>
    <w:p w14:paraId="1DEAE4D5" w14:textId="40D45357" w:rsidR="00F57625" w:rsidRPr="00B36BE6" w:rsidRDefault="00F57625" w:rsidP="00F57625">
      <w:pPr>
        <w:pStyle w:val="Tabelle"/>
        <w:rPr>
          <w:rFonts w:ascii="Times New Roman" w:hAnsi="Times New Roman" w:cs="Times New Roman"/>
        </w:rPr>
      </w:pPr>
    </w:p>
    <w:tbl>
      <w:tblPr>
        <w:tblStyle w:val="TableGrid"/>
        <w:tblW w:w="5000" w:type="pct"/>
        <w:tblLook w:val="04A0" w:firstRow="1" w:lastRow="0" w:firstColumn="1" w:lastColumn="0" w:noHBand="0" w:noVBand="1"/>
      </w:tblPr>
      <w:tblGrid>
        <w:gridCol w:w="9063"/>
      </w:tblGrid>
      <w:tr w:rsidR="00F57625" w:rsidRPr="00B36BE6" w14:paraId="315641A9" w14:textId="77777777" w:rsidTr="00647C8D">
        <w:trPr>
          <w:trHeight w:val="805"/>
        </w:trPr>
        <w:tc>
          <w:tcPr>
            <w:tcW w:w="5000" w:type="pct"/>
            <w:shd w:val="clear" w:color="auto" w:fill="auto"/>
          </w:tcPr>
          <w:p w14:paraId="57599000" w14:textId="77777777" w:rsidR="00F57625" w:rsidRPr="00B36BE6" w:rsidRDefault="00F57625" w:rsidP="00647C8D">
            <w:pPr>
              <w:spacing w:after="0"/>
              <w:jc w:val="left"/>
            </w:pPr>
            <w:r w:rsidRPr="00B36BE6">
              <w:rPr>
                <w:rStyle w:val="Strong"/>
              </w:rPr>
              <w:t>Deliverables</w:t>
            </w:r>
            <w:r w:rsidRPr="00B36BE6">
              <w:t xml:space="preserve"> (brief description and month of delivery)</w:t>
            </w:r>
          </w:p>
          <w:p w14:paraId="21F63AED" w14:textId="4EE96B1B" w:rsidR="00F57625" w:rsidRPr="00B36BE6" w:rsidRDefault="00F57625" w:rsidP="00647C8D">
            <w:pPr>
              <w:tabs>
                <w:tab w:val="left" w:pos="993"/>
              </w:tabs>
              <w:spacing w:after="0"/>
              <w:jc w:val="left"/>
            </w:pPr>
            <w:r w:rsidRPr="00B36BE6">
              <w:rPr>
                <w:b/>
              </w:rPr>
              <w:t>D4.1</w:t>
            </w:r>
            <w:r w:rsidR="006C585A" w:rsidRPr="00B36BE6">
              <w:t xml:space="preserve"> </w:t>
            </w:r>
            <w:r w:rsidRPr="00B36BE6">
              <w:t>Pre-processed data sets in standard</w:t>
            </w:r>
            <w:r w:rsidR="00A770E2" w:rsidRPr="00B36BE6">
              <w:t>, uniform</w:t>
            </w:r>
            <w:r w:rsidRPr="00B36BE6">
              <w:t xml:space="preserve"> formats for sharing and modelling </w:t>
            </w:r>
            <w:r w:rsidR="006C585A" w:rsidRPr="00B36BE6">
              <w:rPr>
                <w:color w:val="31849B" w:themeColor="accent5" w:themeShade="BF"/>
              </w:rPr>
              <w:t>(M</w:t>
            </w:r>
            <w:r w:rsidRPr="00B36BE6">
              <w:rPr>
                <w:color w:val="31849B" w:themeColor="accent5" w:themeShade="BF"/>
              </w:rPr>
              <w:t xml:space="preserve">6?) </w:t>
            </w:r>
          </w:p>
          <w:p w14:paraId="7E3F514A" w14:textId="4D27204B" w:rsidR="00F57625" w:rsidRPr="00B36BE6" w:rsidRDefault="00F57625" w:rsidP="00647C8D">
            <w:pPr>
              <w:tabs>
                <w:tab w:val="left" w:pos="993"/>
              </w:tabs>
              <w:spacing w:after="0"/>
              <w:jc w:val="left"/>
            </w:pPr>
            <w:r w:rsidRPr="00B36BE6">
              <w:rPr>
                <w:b/>
              </w:rPr>
              <w:t xml:space="preserve">D4.2 </w:t>
            </w:r>
            <w:r w:rsidR="00A770E2" w:rsidRPr="00B36BE6">
              <w:t>Set of n</w:t>
            </w:r>
            <w:r w:rsidRPr="00B36BE6">
              <w:t xml:space="preserve">ovel biomarkers for predicting prognosis of multimorbid ICU patients </w:t>
            </w:r>
            <w:r w:rsidR="006C585A" w:rsidRPr="00B36BE6">
              <w:rPr>
                <w:color w:val="31849B" w:themeColor="accent5" w:themeShade="BF"/>
              </w:rPr>
              <w:t>(M</w:t>
            </w:r>
            <w:r w:rsidRPr="00B36BE6">
              <w:rPr>
                <w:color w:val="31849B" w:themeColor="accent5" w:themeShade="BF"/>
              </w:rPr>
              <w:t>12?)</w:t>
            </w:r>
          </w:p>
          <w:p w14:paraId="5E1E70C1" w14:textId="15798DB2" w:rsidR="00F57625" w:rsidRPr="00B36BE6" w:rsidRDefault="00F57625" w:rsidP="00647C8D">
            <w:pPr>
              <w:tabs>
                <w:tab w:val="left" w:pos="993"/>
              </w:tabs>
              <w:spacing w:after="0"/>
              <w:jc w:val="left"/>
            </w:pPr>
            <w:r w:rsidRPr="00B36BE6">
              <w:rPr>
                <w:b/>
              </w:rPr>
              <w:t>D4.3</w:t>
            </w:r>
            <w:r w:rsidR="006C585A" w:rsidRPr="00B36BE6">
              <w:t xml:space="preserve"> </w:t>
            </w:r>
            <w:r w:rsidRPr="00B36BE6">
              <w:t>Short-term prediction</w:t>
            </w:r>
            <w:r w:rsidR="00A770E2" w:rsidRPr="00B36BE6">
              <w:t xml:space="preserve"> tools</w:t>
            </w:r>
            <w:r w:rsidRPr="00B36BE6">
              <w:t xml:space="preserve"> of disease progression / patient status </w:t>
            </w:r>
            <w:r w:rsidR="006C585A" w:rsidRPr="00B36BE6">
              <w:rPr>
                <w:color w:val="31849B" w:themeColor="accent5" w:themeShade="BF"/>
              </w:rPr>
              <w:t>(M</w:t>
            </w:r>
            <w:r w:rsidRPr="00B36BE6">
              <w:rPr>
                <w:color w:val="31849B" w:themeColor="accent5" w:themeShade="BF"/>
              </w:rPr>
              <w:t>24?)</w:t>
            </w:r>
          </w:p>
          <w:p w14:paraId="50D8731B" w14:textId="6BD9820C" w:rsidR="00F57625" w:rsidRPr="00B36BE6" w:rsidRDefault="00F57625" w:rsidP="00647C8D">
            <w:pPr>
              <w:tabs>
                <w:tab w:val="left" w:pos="993"/>
              </w:tabs>
              <w:spacing w:after="0"/>
              <w:jc w:val="left"/>
            </w:pPr>
            <w:r w:rsidRPr="00B36BE6">
              <w:rPr>
                <w:b/>
              </w:rPr>
              <w:t xml:space="preserve">D4.4 </w:t>
            </w:r>
            <w:r w:rsidRPr="00B36BE6">
              <w:t xml:space="preserve">Long-term prognostic models with respect to quality of life (QoL) </w:t>
            </w:r>
            <w:r w:rsidR="006C585A" w:rsidRPr="00B36BE6">
              <w:rPr>
                <w:color w:val="31849B" w:themeColor="accent5" w:themeShade="BF"/>
              </w:rPr>
              <w:t>(M</w:t>
            </w:r>
            <w:r w:rsidRPr="00B36BE6">
              <w:rPr>
                <w:color w:val="31849B" w:themeColor="accent5" w:themeShade="BF"/>
              </w:rPr>
              <w:t>36?)</w:t>
            </w:r>
          </w:p>
          <w:p w14:paraId="0576959C" w14:textId="60A5C9FD" w:rsidR="00F57625" w:rsidRPr="00B36BE6" w:rsidRDefault="00F57625" w:rsidP="00647C8D">
            <w:pPr>
              <w:tabs>
                <w:tab w:val="left" w:pos="993"/>
              </w:tabs>
              <w:spacing w:after="0"/>
              <w:jc w:val="left"/>
            </w:pPr>
            <w:r w:rsidRPr="00B36BE6">
              <w:rPr>
                <w:b/>
              </w:rPr>
              <w:t>D4.5</w:t>
            </w:r>
            <w:r w:rsidR="006C585A" w:rsidRPr="00B36BE6">
              <w:t xml:space="preserve"> </w:t>
            </w:r>
            <w:r w:rsidRPr="00B36BE6">
              <w:t xml:space="preserve">Decision support system for </w:t>
            </w:r>
            <w:r w:rsidRPr="00B36BE6">
              <w:rPr>
                <w:color w:val="31849B" w:themeColor="accent5" w:themeShade="BF"/>
              </w:rPr>
              <w:t>three</w:t>
            </w:r>
            <w:r w:rsidRPr="00B36BE6">
              <w:t xml:space="preserve"> use cases: </w:t>
            </w:r>
            <w:r w:rsidRPr="00B36BE6">
              <w:rPr>
                <w:color w:val="00B0F0"/>
              </w:rPr>
              <w:t xml:space="preserve">to be </w:t>
            </w:r>
            <w:r w:rsidR="006C585A" w:rsidRPr="00B36BE6">
              <w:rPr>
                <w:color w:val="00B0F0"/>
              </w:rPr>
              <w:t>completed (please provide input</w:t>
            </w:r>
            <w:r w:rsidRPr="00B36BE6">
              <w:rPr>
                <w:color w:val="00B0F0"/>
              </w:rPr>
              <w:t>)</w:t>
            </w:r>
            <w:r w:rsidRPr="00B36BE6">
              <w:rPr>
                <w:b/>
                <w:color w:val="00B0F0"/>
              </w:rPr>
              <w:t xml:space="preserve"> </w:t>
            </w:r>
          </w:p>
        </w:tc>
      </w:tr>
    </w:tbl>
    <w:p w14:paraId="5E2B91A9" w14:textId="2690B43F" w:rsidR="00F57625" w:rsidRPr="00B36BE6" w:rsidRDefault="00F57625" w:rsidP="00F57625">
      <w:pPr>
        <w:rPr>
          <w:highlight w:val="cyan"/>
        </w:rPr>
      </w:pPr>
    </w:p>
    <w:tbl>
      <w:tblPr>
        <w:tblStyle w:val="TableGrid"/>
        <w:tblW w:w="5000" w:type="pct"/>
        <w:tblLook w:val="04A0" w:firstRow="1" w:lastRow="0" w:firstColumn="1" w:lastColumn="0" w:noHBand="0" w:noVBand="1"/>
      </w:tblPr>
      <w:tblGrid>
        <w:gridCol w:w="694"/>
        <w:gridCol w:w="1452"/>
        <w:gridCol w:w="667"/>
        <w:gridCol w:w="1780"/>
        <w:gridCol w:w="763"/>
        <w:gridCol w:w="1704"/>
        <w:gridCol w:w="830"/>
        <w:gridCol w:w="1173"/>
      </w:tblGrid>
      <w:tr w:rsidR="00F57625" w:rsidRPr="00B36BE6" w14:paraId="752C58FB" w14:textId="77777777" w:rsidTr="009717F3">
        <w:tc>
          <w:tcPr>
            <w:tcW w:w="383" w:type="pct"/>
            <w:shd w:val="clear" w:color="auto" w:fill="auto"/>
          </w:tcPr>
          <w:p w14:paraId="487FF8A7" w14:textId="1BF70D4F" w:rsidR="00F57625" w:rsidRPr="00B36BE6" w:rsidRDefault="006C585A" w:rsidP="00F57625">
            <w:pPr>
              <w:pStyle w:val="Tabelle"/>
              <w:rPr>
                <w:rStyle w:val="Strong"/>
                <w:color w:val="31849B" w:themeColor="accent5" w:themeShade="BF"/>
              </w:rPr>
            </w:pPr>
            <w:r w:rsidRPr="00B36BE6">
              <w:rPr>
                <w:rStyle w:val="Strong"/>
                <w:rFonts w:ascii="Times New Roman" w:hAnsi="Times New Roman"/>
                <w:color w:val="31849B" w:themeColor="accent5" w:themeShade="BF"/>
              </w:rPr>
              <w:t>Del. n</w:t>
            </w:r>
            <w:r w:rsidR="00F57625" w:rsidRPr="00B36BE6">
              <w:rPr>
                <w:rStyle w:val="Strong"/>
                <w:rFonts w:ascii="Times New Roman" w:hAnsi="Times New Roman"/>
                <w:color w:val="31849B" w:themeColor="accent5" w:themeShade="BF"/>
              </w:rPr>
              <w:t>o.</w:t>
            </w:r>
          </w:p>
        </w:tc>
        <w:tc>
          <w:tcPr>
            <w:tcW w:w="801" w:type="pct"/>
            <w:shd w:val="clear" w:color="auto" w:fill="auto"/>
          </w:tcPr>
          <w:p w14:paraId="70730CF6" w14:textId="77777777" w:rsidR="00F57625" w:rsidRPr="00B36BE6" w:rsidRDefault="00F57625" w:rsidP="00F57625">
            <w:pPr>
              <w:pStyle w:val="Tabelle"/>
              <w:rPr>
                <w:rStyle w:val="Strong"/>
                <w:color w:val="31849B" w:themeColor="accent5" w:themeShade="BF"/>
              </w:rPr>
            </w:pPr>
            <w:r w:rsidRPr="00B36BE6">
              <w:rPr>
                <w:rStyle w:val="Strong"/>
                <w:rFonts w:ascii="Times New Roman" w:hAnsi="Times New Roman"/>
                <w:color w:val="31849B" w:themeColor="accent5" w:themeShade="BF"/>
              </w:rPr>
              <w:t>Deliverable name</w:t>
            </w:r>
          </w:p>
        </w:tc>
        <w:tc>
          <w:tcPr>
            <w:tcW w:w="368" w:type="pct"/>
            <w:shd w:val="clear" w:color="auto" w:fill="auto"/>
          </w:tcPr>
          <w:p w14:paraId="08C52199" w14:textId="77777777" w:rsidR="00F57625" w:rsidRPr="00B36BE6" w:rsidRDefault="00F57625" w:rsidP="00F57625">
            <w:pPr>
              <w:pStyle w:val="Tabelle"/>
              <w:rPr>
                <w:rStyle w:val="Strong"/>
                <w:color w:val="31849B" w:themeColor="accent5" w:themeShade="BF"/>
              </w:rPr>
            </w:pPr>
            <w:r w:rsidRPr="00B36BE6">
              <w:rPr>
                <w:rStyle w:val="Strong"/>
                <w:rFonts w:ascii="Times New Roman" w:hAnsi="Times New Roman"/>
                <w:color w:val="31849B" w:themeColor="accent5" w:themeShade="BF"/>
              </w:rPr>
              <w:t>WP no.</w:t>
            </w:r>
          </w:p>
        </w:tc>
        <w:tc>
          <w:tcPr>
            <w:tcW w:w="982" w:type="pct"/>
            <w:shd w:val="clear" w:color="auto" w:fill="auto"/>
          </w:tcPr>
          <w:p w14:paraId="0DA6912C" w14:textId="77777777" w:rsidR="00F57625" w:rsidRPr="00B36BE6" w:rsidRDefault="00F57625" w:rsidP="00F57625">
            <w:pPr>
              <w:pStyle w:val="Tabelle"/>
              <w:rPr>
                <w:rStyle w:val="Strong"/>
                <w:color w:val="31849B" w:themeColor="accent5" w:themeShade="BF"/>
              </w:rPr>
            </w:pPr>
            <w:r w:rsidRPr="00B36BE6">
              <w:rPr>
                <w:rStyle w:val="Strong"/>
                <w:rFonts w:ascii="Times New Roman" w:hAnsi="Times New Roman"/>
                <w:color w:val="31849B" w:themeColor="accent5" w:themeShade="BF"/>
              </w:rPr>
              <w:t>Short name of lead participant</w:t>
            </w:r>
          </w:p>
        </w:tc>
        <w:tc>
          <w:tcPr>
            <w:tcW w:w="421" w:type="pct"/>
            <w:shd w:val="clear" w:color="auto" w:fill="auto"/>
          </w:tcPr>
          <w:p w14:paraId="4A1C0D5D" w14:textId="77777777" w:rsidR="00F57625" w:rsidRPr="00B36BE6" w:rsidRDefault="00F57625" w:rsidP="00F57625">
            <w:pPr>
              <w:pStyle w:val="Tabelle"/>
              <w:rPr>
                <w:rStyle w:val="Strong"/>
                <w:color w:val="31849B" w:themeColor="accent5" w:themeShade="BF"/>
              </w:rPr>
            </w:pPr>
            <w:r w:rsidRPr="00B36BE6">
              <w:rPr>
                <w:rStyle w:val="Strong"/>
                <w:rFonts w:ascii="Times New Roman" w:hAnsi="Times New Roman"/>
                <w:color w:val="31849B" w:themeColor="accent5" w:themeShade="BF"/>
              </w:rPr>
              <w:t>Type</w:t>
            </w:r>
            <w:r w:rsidRPr="00B36BE6">
              <w:rPr>
                <w:rStyle w:val="Strong"/>
                <w:rFonts w:ascii="Times New Roman" w:hAnsi="Times New Roman"/>
                <w:color w:val="31849B" w:themeColor="accent5" w:themeShade="BF"/>
                <w:vertAlign w:val="superscript"/>
              </w:rPr>
              <w:t>1</w:t>
            </w:r>
          </w:p>
        </w:tc>
        <w:tc>
          <w:tcPr>
            <w:tcW w:w="940" w:type="pct"/>
            <w:shd w:val="clear" w:color="auto" w:fill="auto"/>
          </w:tcPr>
          <w:p w14:paraId="31399475" w14:textId="77777777" w:rsidR="00F57625" w:rsidRPr="00B36BE6" w:rsidRDefault="00F57625" w:rsidP="00F57625">
            <w:pPr>
              <w:pStyle w:val="Tabelle"/>
              <w:rPr>
                <w:rStyle w:val="Strong"/>
                <w:color w:val="31849B" w:themeColor="accent5" w:themeShade="BF"/>
              </w:rPr>
            </w:pPr>
            <w:r w:rsidRPr="00B36BE6">
              <w:rPr>
                <w:rStyle w:val="Strong"/>
                <w:rFonts w:ascii="Times New Roman" w:hAnsi="Times New Roman"/>
                <w:color w:val="31849B" w:themeColor="accent5" w:themeShade="BF"/>
              </w:rPr>
              <w:t>Dissemination level</w:t>
            </w:r>
            <w:r w:rsidRPr="00B36BE6">
              <w:rPr>
                <w:rStyle w:val="Strong"/>
                <w:rFonts w:ascii="Times New Roman" w:hAnsi="Times New Roman"/>
                <w:color w:val="31849B" w:themeColor="accent5" w:themeShade="BF"/>
                <w:vertAlign w:val="superscript"/>
              </w:rPr>
              <w:t>2</w:t>
            </w:r>
          </w:p>
        </w:tc>
        <w:tc>
          <w:tcPr>
            <w:tcW w:w="458" w:type="pct"/>
            <w:shd w:val="clear" w:color="auto" w:fill="auto"/>
          </w:tcPr>
          <w:p w14:paraId="09012705" w14:textId="77777777" w:rsidR="00F57625" w:rsidRPr="00B36BE6" w:rsidRDefault="00F57625" w:rsidP="00F57625">
            <w:pPr>
              <w:pStyle w:val="Tabelle"/>
              <w:rPr>
                <w:rStyle w:val="Strong"/>
                <w:color w:val="31849B" w:themeColor="accent5" w:themeShade="BF"/>
              </w:rPr>
            </w:pPr>
            <w:r w:rsidRPr="00B36BE6">
              <w:rPr>
                <w:rStyle w:val="Strong"/>
                <w:rFonts w:ascii="Times New Roman" w:hAnsi="Times New Roman"/>
                <w:color w:val="31849B" w:themeColor="accent5" w:themeShade="BF"/>
              </w:rPr>
              <w:t>Start Date</w:t>
            </w:r>
          </w:p>
        </w:tc>
        <w:tc>
          <w:tcPr>
            <w:tcW w:w="648" w:type="pct"/>
            <w:shd w:val="clear" w:color="auto" w:fill="auto"/>
          </w:tcPr>
          <w:p w14:paraId="0C42AE7B" w14:textId="77777777" w:rsidR="00F57625" w:rsidRPr="00B36BE6" w:rsidRDefault="00F57625" w:rsidP="00F57625">
            <w:pPr>
              <w:pStyle w:val="Tabelle"/>
              <w:rPr>
                <w:rStyle w:val="Strong"/>
                <w:color w:val="31849B" w:themeColor="accent5" w:themeShade="BF"/>
              </w:rPr>
            </w:pPr>
            <w:r w:rsidRPr="00B36BE6">
              <w:rPr>
                <w:rStyle w:val="Strong"/>
                <w:rFonts w:ascii="Times New Roman" w:hAnsi="Times New Roman"/>
                <w:color w:val="31849B" w:themeColor="accent5" w:themeShade="BF"/>
              </w:rPr>
              <w:t xml:space="preserve">Delivery date </w:t>
            </w:r>
            <w:r w:rsidRPr="00B36BE6">
              <w:rPr>
                <w:rStyle w:val="Strong"/>
                <w:rFonts w:ascii="Times New Roman" w:hAnsi="Times New Roman"/>
                <w:color w:val="31849B" w:themeColor="accent5" w:themeShade="BF"/>
                <w:vertAlign w:val="superscript"/>
              </w:rPr>
              <w:t>3</w:t>
            </w:r>
          </w:p>
        </w:tc>
      </w:tr>
      <w:tr w:rsidR="00F57625" w:rsidRPr="00B36BE6" w14:paraId="1EC5E617" w14:textId="77777777" w:rsidTr="009717F3">
        <w:tc>
          <w:tcPr>
            <w:tcW w:w="383" w:type="pct"/>
            <w:shd w:val="clear" w:color="auto" w:fill="auto"/>
          </w:tcPr>
          <w:p w14:paraId="415E8D25" w14:textId="77777777" w:rsidR="00F57625" w:rsidRPr="00B36BE6" w:rsidRDefault="00F57625" w:rsidP="00F57625">
            <w:pPr>
              <w:pStyle w:val="Tabelle"/>
              <w:rPr>
                <w:rFonts w:ascii="Times New Roman" w:hAnsi="Times New Roman" w:cs="Times New Roman"/>
                <w:color w:val="31849B" w:themeColor="accent5" w:themeShade="BF"/>
                <w:sz w:val="18"/>
                <w:szCs w:val="18"/>
              </w:rPr>
            </w:pPr>
          </w:p>
        </w:tc>
        <w:tc>
          <w:tcPr>
            <w:tcW w:w="801" w:type="pct"/>
            <w:shd w:val="clear" w:color="auto" w:fill="auto"/>
          </w:tcPr>
          <w:p w14:paraId="635996F0"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368" w:type="pct"/>
            <w:shd w:val="clear" w:color="auto" w:fill="auto"/>
          </w:tcPr>
          <w:p w14:paraId="7F004E80"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982" w:type="pct"/>
            <w:shd w:val="clear" w:color="auto" w:fill="auto"/>
          </w:tcPr>
          <w:p w14:paraId="49D0721F"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421" w:type="pct"/>
            <w:shd w:val="clear" w:color="auto" w:fill="auto"/>
          </w:tcPr>
          <w:p w14:paraId="5CB6DF35"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940" w:type="pct"/>
            <w:shd w:val="clear" w:color="auto" w:fill="auto"/>
          </w:tcPr>
          <w:p w14:paraId="6E9DED30"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458" w:type="pct"/>
            <w:shd w:val="clear" w:color="auto" w:fill="auto"/>
          </w:tcPr>
          <w:p w14:paraId="3BA12AB9"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648" w:type="pct"/>
            <w:shd w:val="clear" w:color="auto" w:fill="auto"/>
          </w:tcPr>
          <w:p w14:paraId="30F0BE6B"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r>
      <w:tr w:rsidR="00F57625" w:rsidRPr="00B36BE6" w14:paraId="617E611B" w14:textId="77777777" w:rsidTr="009717F3">
        <w:tc>
          <w:tcPr>
            <w:tcW w:w="383" w:type="pct"/>
            <w:shd w:val="clear" w:color="auto" w:fill="auto"/>
          </w:tcPr>
          <w:p w14:paraId="2918C451" w14:textId="77777777" w:rsidR="00F57625" w:rsidRPr="00B36BE6" w:rsidRDefault="00F57625" w:rsidP="00F57625">
            <w:pPr>
              <w:pStyle w:val="Tabelle"/>
              <w:rPr>
                <w:rFonts w:ascii="Times New Roman" w:hAnsi="Times New Roman" w:cs="Times New Roman"/>
                <w:color w:val="31849B" w:themeColor="accent5" w:themeShade="BF"/>
                <w:sz w:val="18"/>
                <w:szCs w:val="18"/>
              </w:rPr>
            </w:pPr>
          </w:p>
        </w:tc>
        <w:tc>
          <w:tcPr>
            <w:tcW w:w="801" w:type="pct"/>
            <w:shd w:val="clear" w:color="auto" w:fill="auto"/>
          </w:tcPr>
          <w:p w14:paraId="3630279A"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368" w:type="pct"/>
            <w:shd w:val="clear" w:color="auto" w:fill="auto"/>
          </w:tcPr>
          <w:p w14:paraId="706C000E"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982" w:type="pct"/>
            <w:shd w:val="clear" w:color="auto" w:fill="auto"/>
          </w:tcPr>
          <w:p w14:paraId="7A4B135E"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421" w:type="pct"/>
            <w:shd w:val="clear" w:color="auto" w:fill="auto"/>
          </w:tcPr>
          <w:p w14:paraId="2D32E7C6"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940" w:type="pct"/>
            <w:shd w:val="clear" w:color="auto" w:fill="auto"/>
          </w:tcPr>
          <w:p w14:paraId="14F25CB1"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458" w:type="pct"/>
            <w:shd w:val="clear" w:color="auto" w:fill="auto"/>
          </w:tcPr>
          <w:p w14:paraId="30DAA9E6"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648" w:type="pct"/>
            <w:shd w:val="clear" w:color="auto" w:fill="auto"/>
          </w:tcPr>
          <w:p w14:paraId="4FB4ADDA"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r>
      <w:tr w:rsidR="00F57625" w:rsidRPr="00B36BE6" w14:paraId="20FE5690" w14:textId="77777777" w:rsidTr="009717F3">
        <w:tc>
          <w:tcPr>
            <w:tcW w:w="383" w:type="pct"/>
            <w:shd w:val="clear" w:color="auto" w:fill="auto"/>
          </w:tcPr>
          <w:p w14:paraId="48602BA4" w14:textId="77777777" w:rsidR="00F57625" w:rsidRPr="00B36BE6" w:rsidRDefault="00F57625" w:rsidP="00F57625">
            <w:pPr>
              <w:pStyle w:val="Tabelle"/>
              <w:rPr>
                <w:rFonts w:ascii="Times New Roman" w:hAnsi="Times New Roman" w:cs="Times New Roman"/>
                <w:color w:val="31849B" w:themeColor="accent5" w:themeShade="BF"/>
                <w:sz w:val="18"/>
                <w:szCs w:val="18"/>
              </w:rPr>
            </w:pPr>
          </w:p>
        </w:tc>
        <w:tc>
          <w:tcPr>
            <w:tcW w:w="801" w:type="pct"/>
            <w:shd w:val="clear" w:color="auto" w:fill="auto"/>
          </w:tcPr>
          <w:p w14:paraId="2C76FC75"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368" w:type="pct"/>
            <w:shd w:val="clear" w:color="auto" w:fill="auto"/>
          </w:tcPr>
          <w:p w14:paraId="6BBFF216"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982" w:type="pct"/>
            <w:shd w:val="clear" w:color="auto" w:fill="auto"/>
          </w:tcPr>
          <w:p w14:paraId="3DB7312D"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421" w:type="pct"/>
            <w:shd w:val="clear" w:color="auto" w:fill="auto"/>
          </w:tcPr>
          <w:p w14:paraId="37E65680"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940" w:type="pct"/>
            <w:shd w:val="clear" w:color="auto" w:fill="auto"/>
          </w:tcPr>
          <w:p w14:paraId="1A914D76"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458" w:type="pct"/>
            <w:shd w:val="clear" w:color="auto" w:fill="auto"/>
          </w:tcPr>
          <w:p w14:paraId="53555CFE"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648" w:type="pct"/>
            <w:shd w:val="clear" w:color="auto" w:fill="auto"/>
          </w:tcPr>
          <w:p w14:paraId="0CDD4DCD"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r>
      <w:tr w:rsidR="00F57625" w:rsidRPr="00B36BE6" w14:paraId="191D8C0D" w14:textId="77777777" w:rsidTr="009717F3">
        <w:tc>
          <w:tcPr>
            <w:tcW w:w="383" w:type="pct"/>
            <w:shd w:val="clear" w:color="auto" w:fill="auto"/>
          </w:tcPr>
          <w:p w14:paraId="584BA8C7" w14:textId="77777777" w:rsidR="00F57625" w:rsidRPr="00B36BE6" w:rsidRDefault="00F57625" w:rsidP="00F57625">
            <w:pPr>
              <w:pStyle w:val="Tabelle"/>
              <w:rPr>
                <w:rFonts w:ascii="Times New Roman" w:hAnsi="Times New Roman" w:cs="Times New Roman"/>
                <w:color w:val="31849B" w:themeColor="accent5" w:themeShade="BF"/>
                <w:sz w:val="18"/>
                <w:szCs w:val="18"/>
              </w:rPr>
            </w:pPr>
          </w:p>
        </w:tc>
        <w:tc>
          <w:tcPr>
            <w:tcW w:w="801" w:type="pct"/>
            <w:shd w:val="clear" w:color="auto" w:fill="auto"/>
          </w:tcPr>
          <w:p w14:paraId="6996CBA8"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368" w:type="pct"/>
            <w:shd w:val="clear" w:color="auto" w:fill="auto"/>
          </w:tcPr>
          <w:p w14:paraId="590FE56A"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982" w:type="pct"/>
            <w:shd w:val="clear" w:color="auto" w:fill="auto"/>
          </w:tcPr>
          <w:p w14:paraId="51E0F73D"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421" w:type="pct"/>
            <w:shd w:val="clear" w:color="auto" w:fill="auto"/>
          </w:tcPr>
          <w:p w14:paraId="3E79AFEF"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940" w:type="pct"/>
            <w:shd w:val="clear" w:color="auto" w:fill="auto"/>
          </w:tcPr>
          <w:p w14:paraId="5D5F3652"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458" w:type="pct"/>
            <w:shd w:val="clear" w:color="auto" w:fill="auto"/>
          </w:tcPr>
          <w:p w14:paraId="28B3C11B"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648" w:type="pct"/>
            <w:shd w:val="clear" w:color="auto" w:fill="auto"/>
          </w:tcPr>
          <w:p w14:paraId="1303F012"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r>
    </w:tbl>
    <w:p w14:paraId="1D929A54" w14:textId="77777777" w:rsidR="00F57625" w:rsidRPr="00B36BE6" w:rsidRDefault="00F57625" w:rsidP="00F57625">
      <w:r w:rsidRPr="00B36BE6">
        <w:t xml:space="preserve"> </w:t>
      </w:r>
    </w:p>
    <w:tbl>
      <w:tblPr>
        <w:tblStyle w:val="TableGrid"/>
        <w:tblW w:w="5000" w:type="pct"/>
        <w:tblLook w:val="04A0" w:firstRow="1" w:lastRow="0" w:firstColumn="1" w:lastColumn="0" w:noHBand="0" w:noVBand="1"/>
      </w:tblPr>
      <w:tblGrid>
        <w:gridCol w:w="1737"/>
        <w:gridCol w:w="1562"/>
        <w:gridCol w:w="2215"/>
        <w:gridCol w:w="1515"/>
        <w:gridCol w:w="2034"/>
      </w:tblGrid>
      <w:tr w:rsidR="00F57625" w:rsidRPr="00B36BE6" w14:paraId="3183E0F6" w14:textId="77777777" w:rsidTr="00A84C3A">
        <w:trPr>
          <w:trHeight w:val="567"/>
        </w:trPr>
        <w:tc>
          <w:tcPr>
            <w:tcW w:w="958" w:type="pct"/>
            <w:shd w:val="clear" w:color="auto" w:fill="auto"/>
          </w:tcPr>
          <w:p w14:paraId="1C37468F" w14:textId="77777777" w:rsidR="00F57625" w:rsidRPr="00B36BE6" w:rsidRDefault="00F57625" w:rsidP="00C97506">
            <w:pPr>
              <w:pStyle w:val="Tabelle"/>
              <w:jc w:val="left"/>
              <w:rPr>
                <w:rStyle w:val="Strong"/>
                <w:color w:val="31849B" w:themeColor="accent5" w:themeShade="BF"/>
                <w:highlight w:val="green"/>
              </w:rPr>
            </w:pPr>
            <w:r w:rsidRPr="00B36BE6">
              <w:rPr>
                <w:rStyle w:val="Strong"/>
                <w:rFonts w:ascii="Times New Roman" w:hAnsi="Times New Roman"/>
                <w:color w:val="31849B" w:themeColor="accent5" w:themeShade="BF"/>
              </w:rPr>
              <w:t>Milestone number</w:t>
            </w:r>
          </w:p>
        </w:tc>
        <w:tc>
          <w:tcPr>
            <w:tcW w:w="862" w:type="pct"/>
            <w:shd w:val="clear" w:color="auto" w:fill="auto"/>
          </w:tcPr>
          <w:p w14:paraId="0F9A9EB7" w14:textId="77777777" w:rsidR="00F57625" w:rsidRPr="00B36BE6" w:rsidRDefault="00F57625" w:rsidP="00C97506">
            <w:pPr>
              <w:pStyle w:val="Tabelle"/>
              <w:jc w:val="left"/>
              <w:rPr>
                <w:rStyle w:val="Strong"/>
                <w:color w:val="31849B" w:themeColor="accent5" w:themeShade="BF"/>
              </w:rPr>
            </w:pPr>
            <w:r w:rsidRPr="00B36BE6">
              <w:rPr>
                <w:rStyle w:val="Strong"/>
                <w:rFonts w:ascii="Times New Roman" w:hAnsi="Times New Roman"/>
                <w:color w:val="31849B" w:themeColor="accent5" w:themeShade="BF"/>
              </w:rPr>
              <w:t>Milestone name</w:t>
            </w:r>
          </w:p>
        </w:tc>
        <w:tc>
          <w:tcPr>
            <w:tcW w:w="1222" w:type="pct"/>
            <w:shd w:val="clear" w:color="auto" w:fill="auto"/>
          </w:tcPr>
          <w:p w14:paraId="39C77FE3" w14:textId="77777777" w:rsidR="00F57625" w:rsidRPr="00B36BE6" w:rsidRDefault="00F57625" w:rsidP="00C97506">
            <w:pPr>
              <w:pStyle w:val="Tabelle"/>
              <w:jc w:val="left"/>
              <w:rPr>
                <w:rStyle w:val="Strong"/>
                <w:color w:val="31849B" w:themeColor="accent5" w:themeShade="BF"/>
              </w:rPr>
            </w:pPr>
            <w:r w:rsidRPr="00B36BE6">
              <w:rPr>
                <w:rStyle w:val="Strong"/>
                <w:rFonts w:ascii="Times New Roman" w:hAnsi="Times New Roman"/>
                <w:color w:val="31849B" w:themeColor="accent5" w:themeShade="BF"/>
              </w:rPr>
              <w:t>Related work package(s)</w:t>
            </w:r>
          </w:p>
        </w:tc>
        <w:tc>
          <w:tcPr>
            <w:tcW w:w="836" w:type="pct"/>
            <w:shd w:val="clear" w:color="auto" w:fill="auto"/>
          </w:tcPr>
          <w:p w14:paraId="35820427" w14:textId="77777777" w:rsidR="00F57625" w:rsidRPr="00B36BE6" w:rsidRDefault="00F57625" w:rsidP="00C97506">
            <w:pPr>
              <w:pStyle w:val="Tabelle"/>
              <w:jc w:val="left"/>
              <w:rPr>
                <w:rStyle w:val="Strong"/>
                <w:color w:val="31849B" w:themeColor="accent5" w:themeShade="BF"/>
              </w:rPr>
            </w:pPr>
            <w:r w:rsidRPr="00B36BE6">
              <w:rPr>
                <w:rStyle w:val="Strong"/>
                <w:rFonts w:ascii="Times New Roman" w:hAnsi="Times New Roman"/>
                <w:color w:val="31849B" w:themeColor="accent5" w:themeShade="BF"/>
              </w:rPr>
              <w:t>Estimated date</w:t>
            </w:r>
          </w:p>
        </w:tc>
        <w:tc>
          <w:tcPr>
            <w:tcW w:w="1122" w:type="pct"/>
            <w:shd w:val="clear" w:color="auto" w:fill="auto"/>
          </w:tcPr>
          <w:p w14:paraId="57E61A18" w14:textId="77777777" w:rsidR="00F57625" w:rsidRPr="00B36BE6" w:rsidRDefault="00F57625" w:rsidP="00C97506">
            <w:pPr>
              <w:pStyle w:val="Tabelle"/>
              <w:jc w:val="left"/>
              <w:rPr>
                <w:rStyle w:val="Strong"/>
                <w:color w:val="31849B" w:themeColor="accent5" w:themeShade="BF"/>
              </w:rPr>
            </w:pPr>
            <w:r w:rsidRPr="00B36BE6">
              <w:rPr>
                <w:rStyle w:val="Strong"/>
                <w:rFonts w:ascii="Times New Roman" w:hAnsi="Times New Roman"/>
                <w:color w:val="31849B" w:themeColor="accent5" w:themeShade="BF"/>
              </w:rPr>
              <w:t>Means of Verification</w:t>
            </w:r>
          </w:p>
        </w:tc>
      </w:tr>
      <w:tr w:rsidR="00F57625" w:rsidRPr="00B36BE6" w14:paraId="49CF82CC" w14:textId="77777777" w:rsidTr="00A84C3A">
        <w:trPr>
          <w:trHeight w:val="567"/>
        </w:trPr>
        <w:tc>
          <w:tcPr>
            <w:tcW w:w="958" w:type="pct"/>
            <w:shd w:val="clear" w:color="auto" w:fill="auto"/>
          </w:tcPr>
          <w:p w14:paraId="2B5A19D5" w14:textId="77777777" w:rsidR="00F57625" w:rsidRPr="00B36BE6" w:rsidRDefault="00F57625" w:rsidP="00C97506">
            <w:pPr>
              <w:pStyle w:val="Tabelle"/>
              <w:jc w:val="left"/>
              <w:rPr>
                <w:rFonts w:ascii="Times New Roman" w:hAnsi="Times New Roman" w:cs="Times New Roman"/>
                <w:color w:val="31849B" w:themeColor="accent5" w:themeShade="BF"/>
                <w:sz w:val="18"/>
                <w:szCs w:val="18"/>
              </w:rPr>
            </w:pPr>
          </w:p>
        </w:tc>
        <w:tc>
          <w:tcPr>
            <w:tcW w:w="862" w:type="pct"/>
            <w:shd w:val="clear" w:color="auto" w:fill="auto"/>
          </w:tcPr>
          <w:p w14:paraId="3A9DB966" w14:textId="77777777" w:rsidR="00F57625" w:rsidRPr="00B36BE6" w:rsidRDefault="00F57625" w:rsidP="00C97506">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1222" w:type="pct"/>
            <w:shd w:val="clear" w:color="auto" w:fill="auto"/>
          </w:tcPr>
          <w:p w14:paraId="4FDE60A9" w14:textId="77777777" w:rsidR="00F57625" w:rsidRPr="00B36BE6" w:rsidRDefault="00F57625" w:rsidP="00C97506">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836" w:type="pct"/>
            <w:shd w:val="clear" w:color="auto" w:fill="auto"/>
          </w:tcPr>
          <w:p w14:paraId="212F0EBC" w14:textId="77777777" w:rsidR="00F57625" w:rsidRPr="00B36BE6" w:rsidRDefault="00F57625" w:rsidP="00C97506">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1122" w:type="pct"/>
            <w:shd w:val="clear" w:color="auto" w:fill="auto"/>
          </w:tcPr>
          <w:p w14:paraId="255505E2" w14:textId="77777777" w:rsidR="00F57625" w:rsidRPr="00B36BE6" w:rsidRDefault="00F57625" w:rsidP="00C97506">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r>
      <w:tr w:rsidR="00F57625" w:rsidRPr="00B36BE6" w14:paraId="44EAAB1E" w14:textId="77777777" w:rsidTr="00A84C3A">
        <w:trPr>
          <w:trHeight w:val="567"/>
        </w:trPr>
        <w:tc>
          <w:tcPr>
            <w:tcW w:w="958" w:type="pct"/>
            <w:shd w:val="clear" w:color="auto" w:fill="auto"/>
          </w:tcPr>
          <w:p w14:paraId="38D9A1D4" w14:textId="77777777" w:rsidR="00F57625" w:rsidRPr="00B36BE6" w:rsidRDefault="00F57625" w:rsidP="00C97506">
            <w:pPr>
              <w:pStyle w:val="Tabelle"/>
              <w:jc w:val="left"/>
              <w:rPr>
                <w:rFonts w:ascii="Times New Roman" w:hAnsi="Times New Roman" w:cs="Times New Roman"/>
                <w:color w:val="31849B" w:themeColor="accent5" w:themeShade="BF"/>
                <w:sz w:val="18"/>
                <w:szCs w:val="18"/>
              </w:rPr>
            </w:pPr>
          </w:p>
        </w:tc>
        <w:tc>
          <w:tcPr>
            <w:tcW w:w="862" w:type="pct"/>
            <w:shd w:val="clear" w:color="auto" w:fill="auto"/>
          </w:tcPr>
          <w:p w14:paraId="10221411" w14:textId="77777777" w:rsidR="00F57625" w:rsidRPr="00B36BE6" w:rsidRDefault="00F57625" w:rsidP="00C97506">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1222" w:type="pct"/>
            <w:shd w:val="clear" w:color="auto" w:fill="auto"/>
          </w:tcPr>
          <w:p w14:paraId="06687FAF" w14:textId="77777777" w:rsidR="00F57625" w:rsidRPr="00B36BE6" w:rsidRDefault="00F57625" w:rsidP="00C97506">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836" w:type="pct"/>
            <w:shd w:val="clear" w:color="auto" w:fill="auto"/>
          </w:tcPr>
          <w:p w14:paraId="71F71631" w14:textId="77777777" w:rsidR="00F57625" w:rsidRPr="00B36BE6" w:rsidRDefault="00F57625" w:rsidP="00C97506">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1122" w:type="pct"/>
            <w:shd w:val="clear" w:color="auto" w:fill="auto"/>
          </w:tcPr>
          <w:p w14:paraId="2F1B49CB" w14:textId="77777777" w:rsidR="00F57625" w:rsidRPr="00B36BE6" w:rsidRDefault="00F57625" w:rsidP="00C97506">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r>
      <w:tr w:rsidR="00F57625" w:rsidRPr="00B36BE6" w14:paraId="76D02A1D" w14:textId="77777777" w:rsidTr="00A84C3A">
        <w:trPr>
          <w:trHeight w:val="567"/>
        </w:trPr>
        <w:tc>
          <w:tcPr>
            <w:tcW w:w="958" w:type="pct"/>
            <w:shd w:val="clear" w:color="auto" w:fill="auto"/>
          </w:tcPr>
          <w:p w14:paraId="79B3647A" w14:textId="77777777" w:rsidR="00F57625" w:rsidRPr="00B36BE6" w:rsidRDefault="00F57625" w:rsidP="00C97506">
            <w:pPr>
              <w:pStyle w:val="Tabelle"/>
              <w:jc w:val="left"/>
              <w:rPr>
                <w:rFonts w:ascii="Times New Roman" w:hAnsi="Times New Roman" w:cs="Times New Roman"/>
                <w:color w:val="31849B" w:themeColor="accent5" w:themeShade="BF"/>
                <w:sz w:val="18"/>
                <w:szCs w:val="18"/>
              </w:rPr>
            </w:pPr>
          </w:p>
        </w:tc>
        <w:tc>
          <w:tcPr>
            <w:tcW w:w="862" w:type="pct"/>
            <w:shd w:val="clear" w:color="auto" w:fill="auto"/>
          </w:tcPr>
          <w:p w14:paraId="7222A091" w14:textId="77777777" w:rsidR="00F57625" w:rsidRPr="00B36BE6" w:rsidRDefault="00F57625" w:rsidP="00C97506">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1222" w:type="pct"/>
            <w:shd w:val="clear" w:color="auto" w:fill="auto"/>
          </w:tcPr>
          <w:p w14:paraId="3576CB72" w14:textId="77777777" w:rsidR="00F57625" w:rsidRPr="00B36BE6" w:rsidRDefault="00F57625" w:rsidP="00C97506">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836" w:type="pct"/>
            <w:shd w:val="clear" w:color="auto" w:fill="auto"/>
          </w:tcPr>
          <w:p w14:paraId="29679621" w14:textId="77777777" w:rsidR="00F57625" w:rsidRPr="00B36BE6" w:rsidRDefault="00F57625" w:rsidP="00C97506">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1122" w:type="pct"/>
            <w:shd w:val="clear" w:color="auto" w:fill="auto"/>
          </w:tcPr>
          <w:p w14:paraId="05F72EEF" w14:textId="77777777" w:rsidR="00F57625" w:rsidRPr="00B36BE6" w:rsidRDefault="00F57625" w:rsidP="00C97506">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r>
    </w:tbl>
    <w:p w14:paraId="2AEC8995" w14:textId="77777777" w:rsidR="00F57625" w:rsidRPr="00B36BE6" w:rsidRDefault="00F57625" w:rsidP="00F57625">
      <w:pPr>
        <w:spacing w:before="0" w:after="200"/>
        <w:jc w:val="left"/>
        <w:rPr>
          <w:rStyle w:val="Strong"/>
        </w:rPr>
      </w:pPr>
    </w:p>
    <w:p w14:paraId="54BFFEA3" w14:textId="560E7454" w:rsidR="00F57625" w:rsidRPr="00B36BE6" w:rsidRDefault="00F57625" w:rsidP="00F57625">
      <w:pPr>
        <w:rPr>
          <w:b/>
        </w:rPr>
      </w:pPr>
      <w:r w:rsidRPr="00B36BE6">
        <w:rPr>
          <w:rStyle w:val="Strong"/>
        </w:rPr>
        <w:t>Critical risks for implementation</w:t>
      </w:r>
    </w:p>
    <w:tbl>
      <w:tblPr>
        <w:tblStyle w:val="TableGrid"/>
        <w:tblW w:w="5000" w:type="pct"/>
        <w:tblLook w:val="04A0" w:firstRow="1" w:lastRow="0" w:firstColumn="1" w:lastColumn="0" w:noHBand="0" w:noVBand="1"/>
      </w:tblPr>
      <w:tblGrid>
        <w:gridCol w:w="4568"/>
        <w:gridCol w:w="2028"/>
        <w:gridCol w:w="2467"/>
      </w:tblGrid>
      <w:tr w:rsidR="00F57625" w:rsidRPr="00B36BE6" w14:paraId="57BD02D4" w14:textId="77777777" w:rsidTr="00A84C3A">
        <w:trPr>
          <w:trHeight w:val="567"/>
        </w:trPr>
        <w:tc>
          <w:tcPr>
            <w:tcW w:w="2520" w:type="pct"/>
            <w:shd w:val="clear" w:color="auto" w:fill="auto"/>
          </w:tcPr>
          <w:p w14:paraId="6498A6E7" w14:textId="00FD5EDD" w:rsidR="00F57625" w:rsidRPr="00B36BE6" w:rsidRDefault="00F57625" w:rsidP="00A84C3A">
            <w:pPr>
              <w:spacing w:before="0" w:after="0"/>
              <w:jc w:val="left"/>
              <w:rPr>
                <w:b/>
                <w:color w:val="31849B" w:themeColor="accent5" w:themeShade="BF"/>
              </w:rPr>
            </w:pPr>
            <w:r w:rsidRPr="00B36BE6">
              <w:rPr>
                <w:b/>
                <w:color w:val="31849B" w:themeColor="accent5" w:themeShade="BF"/>
              </w:rPr>
              <w:t>Description of risk (indicate level of likelihood: Low/Medium/High)</w:t>
            </w:r>
          </w:p>
        </w:tc>
        <w:tc>
          <w:tcPr>
            <w:tcW w:w="1119" w:type="pct"/>
            <w:shd w:val="clear" w:color="auto" w:fill="auto"/>
          </w:tcPr>
          <w:p w14:paraId="4F47D724" w14:textId="77777777" w:rsidR="00F57625" w:rsidRPr="00B36BE6" w:rsidRDefault="00F57625" w:rsidP="00A84C3A">
            <w:pPr>
              <w:spacing w:before="0" w:after="0"/>
              <w:jc w:val="left"/>
              <w:rPr>
                <w:b/>
                <w:color w:val="31849B" w:themeColor="accent5" w:themeShade="BF"/>
              </w:rPr>
            </w:pPr>
            <w:r w:rsidRPr="00B36BE6">
              <w:rPr>
                <w:b/>
                <w:color w:val="31849B" w:themeColor="accent5" w:themeShade="BF"/>
              </w:rPr>
              <w:t>Work package(s) involved</w:t>
            </w:r>
          </w:p>
        </w:tc>
        <w:tc>
          <w:tcPr>
            <w:tcW w:w="1362" w:type="pct"/>
            <w:shd w:val="clear" w:color="auto" w:fill="auto"/>
          </w:tcPr>
          <w:p w14:paraId="12155726" w14:textId="77777777" w:rsidR="00F57625" w:rsidRPr="00B36BE6" w:rsidRDefault="00F57625" w:rsidP="00A84C3A">
            <w:pPr>
              <w:spacing w:before="0" w:after="0"/>
              <w:jc w:val="left"/>
              <w:rPr>
                <w:b/>
                <w:color w:val="31849B" w:themeColor="accent5" w:themeShade="BF"/>
              </w:rPr>
            </w:pPr>
            <w:r w:rsidRPr="00B36BE6">
              <w:rPr>
                <w:b/>
                <w:color w:val="31849B" w:themeColor="accent5" w:themeShade="BF"/>
              </w:rPr>
              <w:t>Proposed risk-mitigation measures</w:t>
            </w:r>
          </w:p>
        </w:tc>
      </w:tr>
      <w:tr w:rsidR="00F57625" w:rsidRPr="00B36BE6" w14:paraId="1B1B1C07" w14:textId="77777777" w:rsidTr="00A84C3A">
        <w:trPr>
          <w:trHeight w:val="567"/>
        </w:trPr>
        <w:tc>
          <w:tcPr>
            <w:tcW w:w="2520" w:type="pct"/>
            <w:shd w:val="clear" w:color="auto" w:fill="auto"/>
          </w:tcPr>
          <w:p w14:paraId="0922576F" w14:textId="04FDDAC1" w:rsidR="00B957F3" w:rsidRPr="00B36BE6" w:rsidRDefault="00F57625" w:rsidP="00A84C3A">
            <w:pPr>
              <w:spacing w:before="0" w:after="0"/>
              <w:jc w:val="left"/>
              <w:rPr>
                <w:color w:val="31849B" w:themeColor="accent5" w:themeShade="BF"/>
              </w:rPr>
            </w:pPr>
            <w:r w:rsidRPr="00B36BE6">
              <w:rPr>
                <w:color w:val="31849B" w:themeColor="accent5" w:themeShade="BF"/>
              </w:rPr>
              <w:t>Fill in</w:t>
            </w:r>
            <w:r w:rsidR="00B957F3" w:rsidRPr="00B36BE6">
              <w:rPr>
                <w:color w:val="31849B" w:themeColor="accent5" w:themeShade="BF"/>
              </w:rPr>
              <w:br/>
            </w:r>
            <w:r w:rsidR="00B957F3" w:rsidRPr="00B36BE6">
              <w:rPr>
                <w:i/>
                <w:color w:val="31849B" w:themeColor="accent5" w:themeShade="BF"/>
              </w:rPr>
              <w:t>(level of likelihood: low)</w:t>
            </w:r>
          </w:p>
        </w:tc>
        <w:tc>
          <w:tcPr>
            <w:tcW w:w="1119" w:type="pct"/>
            <w:shd w:val="clear" w:color="auto" w:fill="auto"/>
          </w:tcPr>
          <w:p w14:paraId="0580FDB1" w14:textId="77777777" w:rsidR="00F57625" w:rsidRPr="00B36BE6" w:rsidRDefault="00F57625" w:rsidP="00A84C3A">
            <w:pPr>
              <w:spacing w:before="0" w:after="0"/>
              <w:jc w:val="left"/>
              <w:rPr>
                <w:color w:val="31849B" w:themeColor="accent5" w:themeShade="BF"/>
              </w:rPr>
            </w:pPr>
            <w:r w:rsidRPr="00B36BE6">
              <w:rPr>
                <w:color w:val="31849B" w:themeColor="accent5" w:themeShade="BF"/>
              </w:rPr>
              <w:t>Fill in</w:t>
            </w:r>
          </w:p>
        </w:tc>
        <w:tc>
          <w:tcPr>
            <w:tcW w:w="1362" w:type="pct"/>
            <w:shd w:val="clear" w:color="auto" w:fill="auto"/>
          </w:tcPr>
          <w:p w14:paraId="409123E7" w14:textId="77777777" w:rsidR="00F57625" w:rsidRPr="00B36BE6" w:rsidRDefault="00F57625" w:rsidP="00A84C3A">
            <w:pPr>
              <w:spacing w:before="0" w:after="0"/>
              <w:jc w:val="left"/>
              <w:rPr>
                <w:color w:val="31849B" w:themeColor="accent5" w:themeShade="BF"/>
              </w:rPr>
            </w:pPr>
            <w:r w:rsidRPr="00B36BE6">
              <w:rPr>
                <w:color w:val="31849B" w:themeColor="accent5" w:themeShade="BF"/>
              </w:rPr>
              <w:t>Fill in</w:t>
            </w:r>
          </w:p>
        </w:tc>
      </w:tr>
      <w:tr w:rsidR="00F57625" w:rsidRPr="00B36BE6" w14:paraId="218616B4" w14:textId="77777777" w:rsidTr="00A84C3A">
        <w:trPr>
          <w:trHeight w:val="567"/>
        </w:trPr>
        <w:tc>
          <w:tcPr>
            <w:tcW w:w="2520" w:type="pct"/>
            <w:shd w:val="clear" w:color="auto" w:fill="auto"/>
          </w:tcPr>
          <w:p w14:paraId="7A0EFA7A" w14:textId="22AE1910" w:rsidR="00F57625" w:rsidRPr="00B36BE6" w:rsidRDefault="00F57625" w:rsidP="00A84C3A">
            <w:pPr>
              <w:spacing w:before="0" w:after="0"/>
              <w:jc w:val="left"/>
              <w:rPr>
                <w:color w:val="31849B" w:themeColor="accent5" w:themeShade="BF"/>
              </w:rPr>
            </w:pPr>
            <w:r w:rsidRPr="00B36BE6">
              <w:rPr>
                <w:color w:val="31849B" w:themeColor="accent5" w:themeShade="BF"/>
              </w:rPr>
              <w:t>Fill in</w:t>
            </w:r>
            <w:r w:rsidR="00B957F3" w:rsidRPr="00B36BE6">
              <w:rPr>
                <w:color w:val="31849B" w:themeColor="accent5" w:themeShade="BF"/>
              </w:rPr>
              <w:br/>
            </w:r>
            <w:r w:rsidR="00B957F3" w:rsidRPr="00B36BE6">
              <w:rPr>
                <w:i/>
                <w:color w:val="31849B" w:themeColor="accent5" w:themeShade="BF"/>
              </w:rPr>
              <w:t>(level of likelihood: low)</w:t>
            </w:r>
          </w:p>
        </w:tc>
        <w:tc>
          <w:tcPr>
            <w:tcW w:w="1119" w:type="pct"/>
            <w:shd w:val="clear" w:color="auto" w:fill="auto"/>
          </w:tcPr>
          <w:p w14:paraId="2BAC1488" w14:textId="77777777" w:rsidR="00F57625" w:rsidRPr="00B36BE6" w:rsidRDefault="00F57625" w:rsidP="00A84C3A">
            <w:pPr>
              <w:spacing w:before="0" w:after="0"/>
              <w:jc w:val="left"/>
              <w:rPr>
                <w:color w:val="31849B" w:themeColor="accent5" w:themeShade="BF"/>
              </w:rPr>
            </w:pPr>
            <w:r w:rsidRPr="00B36BE6">
              <w:rPr>
                <w:color w:val="31849B" w:themeColor="accent5" w:themeShade="BF"/>
              </w:rPr>
              <w:t>Fill in</w:t>
            </w:r>
          </w:p>
        </w:tc>
        <w:tc>
          <w:tcPr>
            <w:tcW w:w="1362" w:type="pct"/>
            <w:shd w:val="clear" w:color="auto" w:fill="auto"/>
          </w:tcPr>
          <w:p w14:paraId="039C62C7" w14:textId="77777777" w:rsidR="00F57625" w:rsidRPr="00B36BE6" w:rsidRDefault="00F57625" w:rsidP="00A84C3A">
            <w:pPr>
              <w:spacing w:before="0" w:after="0"/>
              <w:jc w:val="left"/>
              <w:rPr>
                <w:color w:val="31849B" w:themeColor="accent5" w:themeShade="BF"/>
              </w:rPr>
            </w:pPr>
            <w:r w:rsidRPr="00B36BE6">
              <w:rPr>
                <w:color w:val="31849B" w:themeColor="accent5" w:themeShade="BF"/>
              </w:rPr>
              <w:t>Fill in</w:t>
            </w:r>
          </w:p>
        </w:tc>
      </w:tr>
      <w:tr w:rsidR="00F57625" w:rsidRPr="00B36BE6" w14:paraId="26B6B5E2" w14:textId="77777777" w:rsidTr="00A84C3A">
        <w:trPr>
          <w:trHeight w:val="567"/>
        </w:trPr>
        <w:tc>
          <w:tcPr>
            <w:tcW w:w="2520" w:type="pct"/>
            <w:shd w:val="clear" w:color="auto" w:fill="auto"/>
          </w:tcPr>
          <w:p w14:paraId="3021C9E3" w14:textId="1AFCF5B1" w:rsidR="00F57625" w:rsidRPr="00B36BE6" w:rsidRDefault="00F57625" w:rsidP="00A84C3A">
            <w:pPr>
              <w:spacing w:before="0" w:after="0"/>
              <w:jc w:val="left"/>
              <w:rPr>
                <w:color w:val="31849B" w:themeColor="accent5" w:themeShade="BF"/>
              </w:rPr>
            </w:pPr>
            <w:r w:rsidRPr="00B36BE6">
              <w:rPr>
                <w:color w:val="31849B" w:themeColor="accent5" w:themeShade="BF"/>
              </w:rPr>
              <w:t>Fill in</w:t>
            </w:r>
            <w:r w:rsidR="00B957F3" w:rsidRPr="00B36BE6">
              <w:rPr>
                <w:color w:val="31849B" w:themeColor="accent5" w:themeShade="BF"/>
              </w:rPr>
              <w:br/>
            </w:r>
            <w:r w:rsidR="00B957F3" w:rsidRPr="00B36BE6">
              <w:rPr>
                <w:i/>
                <w:color w:val="31849B" w:themeColor="accent5" w:themeShade="BF"/>
              </w:rPr>
              <w:t>(level of likelihood: low)</w:t>
            </w:r>
          </w:p>
        </w:tc>
        <w:tc>
          <w:tcPr>
            <w:tcW w:w="1119" w:type="pct"/>
            <w:shd w:val="clear" w:color="auto" w:fill="auto"/>
          </w:tcPr>
          <w:p w14:paraId="1B4AE2C8" w14:textId="77777777" w:rsidR="00F57625" w:rsidRPr="00B36BE6" w:rsidRDefault="00F57625" w:rsidP="00A84C3A">
            <w:pPr>
              <w:spacing w:before="0" w:after="0"/>
              <w:jc w:val="left"/>
              <w:rPr>
                <w:color w:val="31849B" w:themeColor="accent5" w:themeShade="BF"/>
              </w:rPr>
            </w:pPr>
            <w:r w:rsidRPr="00B36BE6">
              <w:rPr>
                <w:color w:val="31849B" w:themeColor="accent5" w:themeShade="BF"/>
              </w:rPr>
              <w:t>Fill in</w:t>
            </w:r>
          </w:p>
        </w:tc>
        <w:tc>
          <w:tcPr>
            <w:tcW w:w="1362" w:type="pct"/>
            <w:shd w:val="clear" w:color="auto" w:fill="auto"/>
          </w:tcPr>
          <w:p w14:paraId="22EAD9EA" w14:textId="77777777" w:rsidR="00F57625" w:rsidRPr="00B36BE6" w:rsidRDefault="00F57625" w:rsidP="00A84C3A">
            <w:pPr>
              <w:spacing w:before="0" w:after="0"/>
              <w:jc w:val="left"/>
              <w:rPr>
                <w:color w:val="31849B" w:themeColor="accent5" w:themeShade="BF"/>
              </w:rPr>
            </w:pPr>
            <w:r w:rsidRPr="00B36BE6">
              <w:rPr>
                <w:color w:val="31849B" w:themeColor="accent5" w:themeShade="BF"/>
              </w:rPr>
              <w:t>Fill in</w:t>
            </w:r>
          </w:p>
        </w:tc>
      </w:tr>
      <w:tr w:rsidR="00F57625" w:rsidRPr="00B36BE6" w14:paraId="10C759C9" w14:textId="77777777" w:rsidTr="00A84C3A">
        <w:trPr>
          <w:trHeight w:val="567"/>
        </w:trPr>
        <w:tc>
          <w:tcPr>
            <w:tcW w:w="2520" w:type="pct"/>
            <w:shd w:val="clear" w:color="auto" w:fill="auto"/>
          </w:tcPr>
          <w:p w14:paraId="4A6C6AB4" w14:textId="079CF320" w:rsidR="00F57625" w:rsidRPr="00B36BE6" w:rsidRDefault="00F57625" w:rsidP="00A84C3A">
            <w:pPr>
              <w:spacing w:before="0" w:after="0"/>
              <w:jc w:val="left"/>
              <w:rPr>
                <w:color w:val="31849B" w:themeColor="accent5" w:themeShade="BF"/>
              </w:rPr>
            </w:pPr>
            <w:r w:rsidRPr="00B36BE6">
              <w:rPr>
                <w:color w:val="31849B" w:themeColor="accent5" w:themeShade="BF"/>
              </w:rPr>
              <w:t>Fill in</w:t>
            </w:r>
            <w:r w:rsidR="00B957F3" w:rsidRPr="00B36BE6">
              <w:rPr>
                <w:color w:val="31849B" w:themeColor="accent5" w:themeShade="BF"/>
              </w:rPr>
              <w:br/>
            </w:r>
            <w:r w:rsidR="00B957F3" w:rsidRPr="00B36BE6">
              <w:rPr>
                <w:i/>
                <w:color w:val="31849B" w:themeColor="accent5" w:themeShade="BF"/>
              </w:rPr>
              <w:t>(level of likelihood: low)</w:t>
            </w:r>
          </w:p>
        </w:tc>
        <w:tc>
          <w:tcPr>
            <w:tcW w:w="1119" w:type="pct"/>
            <w:shd w:val="clear" w:color="auto" w:fill="auto"/>
          </w:tcPr>
          <w:p w14:paraId="3C465FCC" w14:textId="77777777" w:rsidR="00F57625" w:rsidRPr="00B36BE6" w:rsidRDefault="00F57625" w:rsidP="00A84C3A">
            <w:pPr>
              <w:spacing w:before="0" w:after="0"/>
              <w:jc w:val="left"/>
              <w:rPr>
                <w:color w:val="31849B" w:themeColor="accent5" w:themeShade="BF"/>
              </w:rPr>
            </w:pPr>
            <w:r w:rsidRPr="00B36BE6">
              <w:rPr>
                <w:color w:val="31849B" w:themeColor="accent5" w:themeShade="BF"/>
              </w:rPr>
              <w:t>Fill in</w:t>
            </w:r>
          </w:p>
        </w:tc>
        <w:tc>
          <w:tcPr>
            <w:tcW w:w="1362" w:type="pct"/>
            <w:shd w:val="clear" w:color="auto" w:fill="auto"/>
          </w:tcPr>
          <w:p w14:paraId="72D5D7DE" w14:textId="77777777" w:rsidR="00F57625" w:rsidRPr="00B36BE6" w:rsidRDefault="00F57625" w:rsidP="00A84C3A">
            <w:pPr>
              <w:spacing w:before="0" w:after="0"/>
              <w:jc w:val="left"/>
              <w:rPr>
                <w:color w:val="31849B" w:themeColor="accent5" w:themeShade="BF"/>
              </w:rPr>
            </w:pPr>
            <w:r w:rsidRPr="00B36BE6">
              <w:rPr>
                <w:color w:val="31849B" w:themeColor="accent5" w:themeShade="BF"/>
              </w:rPr>
              <w:t>Fill in</w:t>
            </w:r>
          </w:p>
        </w:tc>
      </w:tr>
    </w:tbl>
    <w:p w14:paraId="4ACC2A7E" w14:textId="77777777" w:rsidR="00F57625" w:rsidRPr="00B36BE6" w:rsidRDefault="00F57625" w:rsidP="00F57625"/>
    <w:p w14:paraId="16E82E62" w14:textId="03919C4D" w:rsidR="00C97506" w:rsidRPr="00B36BE6" w:rsidRDefault="00C97506">
      <w:pPr>
        <w:spacing w:before="0" w:after="0" w:line="240" w:lineRule="auto"/>
        <w:jc w:val="left"/>
        <w:rPr>
          <w:szCs w:val="22"/>
        </w:rPr>
      </w:pPr>
      <w:r w:rsidRPr="00B36BE6">
        <w:rPr>
          <w:szCs w:val="22"/>
        </w:rPr>
        <w:br w:type="page"/>
      </w:r>
    </w:p>
    <w:tbl>
      <w:tblPr>
        <w:tblStyle w:val="TableGrid"/>
        <w:tblW w:w="0" w:type="auto"/>
        <w:tblLook w:val="04A0" w:firstRow="1" w:lastRow="0" w:firstColumn="1" w:lastColumn="0" w:noHBand="0" w:noVBand="1"/>
      </w:tblPr>
      <w:tblGrid>
        <w:gridCol w:w="2450"/>
        <w:gridCol w:w="665"/>
        <w:gridCol w:w="420"/>
        <w:gridCol w:w="420"/>
        <w:gridCol w:w="1548"/>
        <w:gridCol w:w="498"/>
        <w:gridCol w:w="498"/>
        <w:gridCol w:w="641"/>
        <w:gridCol w:w="641"/>
        <w:gridCol w:w="641"/>
        <w:gridCol w:w="641"/>
      </w:tblGrid>
      <w:tr w:rsidR="00A84C3A" w:rsidRPr="00B36BE6" w14:paraId="14CAB387" w14:textId="77777777" w:rsidTr="00240F33">
        <w:tc>
          <w:tcPr>
            <w:tcW w:w="0" w:type="auto"/>
          </w:tcPr>
          <w:p w14:paraId="1FB032B8" w14:textId="77777777" w:rsidR="00A84C3A" w:rsidRPr="00B36BE6" w:rsidRDefault="00A84C3A" w:rsidP="00240F33">
            <w:pPr>
              <w:jc w:val="left"/>
              <w:rPr>
                <w:rStyle w:val="Strong"/>
              </w:rPr>
            </w:pPr>
            <w:r w:rsidRPr="00B36BE6">
              <w:rPr>
                <w:rStyle w:val="Strong"/>
              </w:rPr>
              <w:lastRenderedPageBreak/>
              <w:t>Work package number</w:t>
            </w:r>
          </w:p>
        </w:tc>
        <w:tc>
          <w:tcPr>
            <w:tcW w:w="0" w:type="auto"/>
            <w:gridSpan w:val="2"/>
          </w:tcPr>
          <w:p w14:paraId="45967E7B" w14:textId="4B0D9C06" w:rsidR="00A84C3A" w:rsidRPr="00B36BE6" w:rsidRDefault="00A84C3A" w:rsidP="00240F33">
            <w:pPr>
              <w:jc w:val="left"/>
            </w:pPr>
            <w:r w:rsidRPr="00B36BE6">
              <w:t>5</w:t>
            </w:r>
          </w:p>
        </w:tc>
        <w:tc>
          <w:tcPr>
            <w:tcW w:w="0" w:type="auto"/>
            <w:gridSpan w:val="3"/>
          </w:tcPr>
          <w:p w14:paraId="397F1305" w14:textId="77777777" w:rsidR="00A84C3A" w:rsidRPr="00B36BE6" w:rsidRDefault="00A84C3A" w:rsidP="00240F33">
            <w:pPr>
              <w:jc w:val="left"/>
              <w:rPr>
                <w:rStyle w:val="Strong"/>
              </w:rPr>
            </w:pPr>
            <w:r w:rsidRPr="00B36BE6">
              <w:rPr>
                <w:rStyle w:val="Strong"/>
              </w:rPr>
              <w:t>Lead beneficiary</w:t>
            </w:r>
          </w:p>
        </w:tc>
        <w:tc>
          <w:tcPr>
            <w:tcW w:w="0" w:type="auto"/>
            <w:gridSpan w:val="5"/>
          </w:tcPr>
          <w:p w14:paraId="5B097497" w14:textId="7B2FF1E8" w:rsidR="00A84C3A" w:rsidRPr="00B36BE6" w:rsidRDefault="00A84C3A" w:rsidP="00240F33">
            <w:pPr>
              <w:jc w:val="left"/>
            </w:pPr>
            <w:r w:rsidRPr="00B36BE6">
              <w:t>IER</w:t>
            </w:r>
          </w:p>
        </w:tc>
      </w:tr>
      <w:tr w:rsidR="00A84C3A" w:rsidRPr="00B36BE6" w14:paraId="43B27D72" w14:textId="77777777" w:rsidTr="00240F33">
        <w:tc>
          <w:tcPr>
            <w:tcW w:w="0" w:type="auto"/>
          </w:tcPr>
          <w:p w14:paraId="3F560062" w14:textId="77777777" w:rsidR="00A84C3A" w:rsidRPr="00B36BE6" w:rsidRDefault="00A84C3A" w:rsidP="00240F33">
            <w:pPr>
              <w:jc w:val="left"/>
              <w:rPr>
                <w:rStyle w:val="Strong"/>
              </w:rPr>
            </w:pPr>
            <w:r w:rsidRPr="00B36BE6">
              <w:rPr>
                <w:rStyle w:val="Strong"/>
              </w:rPr>
              <w:t>Work package title</w:t>
            </w:r>
          </w:p>
        </w:tc>
        <w:tc>
          <w:tcPr>
            <w:tcW w:w="0" w:type="auto"/>
            <w:gridSpan w:val="10"/>
          </w:tcPr>
          <w:p w14:paraId="61598E3C" w14:textId="2C0282B4" w:rsidR="00A84C3A" w:rsidRPr="00B36BE6" w:rsidRDefault="00A84C3A" w:rsidP="00240F33">
            <w:pPr>
              <w:jc w:val="left"/>
            </w:pPr>
            <w:r w:rsidRPr="00B36BE6">
              <w:t>Outcome evaluation</w:t>
            </w:r>
          </w:p>
        </w:tc>
      </w:tr>
      <w:tr w:rsidR="00A84C3A" w:rsidRPr="00B36BE6" w14:paraId="729F2F81" w14:textId="77777777" w:rsidTr="00240F33">
        <w:tc>
          <w:tcPr>
            <w:tcW w:w="0" w:type="auto"/>
          </w:tcPr>
          <w:p w14:paraId="31835C9A" w14:textId="77777777" w:rsidR="00A84C3A" w:rsidRPr="00B36BE6" w:rsidRDefault="00A84C3A" w:rsidP="00240F33">
            <w:pPr>
              <w:jc w:val="left"/>
              <w:rPr>
                <w:rStyle w:val="Strong"/>
              </w:rPr>
            </w:pPr>
            <w:r w:rsidRPr="00B36BE6">
              <w:rPr>
                <w:rStyle w:val="Strong"/>
              </w:rPr>
              <w:t>Participant number</w:t>
            </w:r>
          </w:p>
        </w:tc>
        <w:tc>
          <w:tcPr>
            <w:tcW w:w="0" w:type="auto"/>
            <w:shd w:val="clear" w:color="auto" w:fill="auto"/>
          </w:tcPr>
          <w:p w14:paraId="17843FC9" w14:textId="77777777" w:rsidR="00A84C3A" w:rsidRPr="00B36BE6" w:rsidRDefault="00A84C3A" w:rsidP="00240F33">
            <w:pPr>
              <w:jc w:val="left"/>
            </w:pPr>
            <w:r w:rsidRPr="00B36BE6">
              <w:t>Fill in</w:t>
            </w:r>
          </w:p>
        </w:tc>
        <w:tc>
          <w:tcPr>
            <w:tcW w:w="0" w:type="auto"/>
            <w:gridSpan w:val="2"/>
            <w:shd w:val="clear" w:color="auto" w:fill="auto"/>
          </w:tcPr>
          <w:p w14:paraId="478FD291" w14:textId="77777777" w:rsidR="00A84C3A" w:rsidRPr="00B36BE6" w:rsidRDefault="00A84C3A" w:rsidP="00240F33">
            <w:pPr>
              <w:jc w:val="left"/>
            </w:pPr>
            <w:r w:rsidRPr="00B36BE6">
              <w:t>Fill in</w:t>
            </w:r>
          </w:p>
        </w:tc>
        <w:tc>
          <w:tcPr>
            <w:tcW w:w="0" w:type="auto"/>
            <w:shd w:val="clear" w:color="auto" w:fill="auto"/>
          </w:tcPr>
          <w:p w14:paraId="738DE8A1" w14:textId="77777777" w:rsidR="00A84C3A" w:rsidRPr="00B36BE6" w:rsidRDefault="00A84C3A" w:rsidP="00240F33">
            <w:pPr>
              <w:jc w:val="left"/>
            </w:pPr>
            <w:r w:rsidRPr="00B36BE6">
              <w:t>Fill in</w:t>
            </w:r>
          </w:p>
        </w:tc>
        <w:tc>
          <w:tcPr>
            <w:tcW w:w="0" w:type="auto"/>
            <w:gridSpan w:val="2"/>
            <w:shd w:val="clear" w:color="auto" w:fill="auto"/>
          </w:tcPr>
          <w:p w14:paraId="26224E2B" w14:textId="77777777" w:rsidR="00A84C3A" w:rsidRPr="00B36BE6" w:rsidRDefault="00A84C3A" w:rsidP="00240F33">
            <w:pPr>
              <w:jc w:val="left"/>
            </w:pPr>
            <w:r w:rsidRPr="00B36BE6">
              <w:t>Fill in</w:t>
            </w:r>
          </w:p>
        </w:tc>
        <w:tc>
          <w:tcPr>
            <w:tcW w:w="0" w:type="auto"/>
            <w:shd w:val="clear" w:color="auto" w:fill="auto"/>
          </w:tcPr>
          <w:p w14:paraId="0D1D8DD5" w14:textId="77777777" w:rsidR="00A84C3A" w:rsidRPr="00B36BE6" w:rsidRDefault="00A84C3A" w:rsidP="00240F33">
            <w:pPr>
              <w:jc w:val="left"/>
            </w:pPr>
            <w:r w:rsidRPr="00B36BE6">
              <w:t>Fill in</w:t>
            </w:r>
          </w:p>
        </w:tc>
        <w:tc>
          <w:tcPr>
            <w:tcW w:w="0" w:type="auto"/>
            <w:shd w:val="clear" w:color="auto" w:fill="auto"/>
          </w:tcPr>
          <w:p w14:paraId="41D6DF6C" w14:textId="77777777" w:rsidR="00A84C3A" w:rsidRPr="00B36BE6" w:rsidRDefault="00A84C3A" w:rsidP="00240F33">
            <w:pPr>
              <w:jc w:val="left"/>
            </w:pPr>
            <w:r w:rsidRPr="00B36BE6">
              <w:t>Fill in</w:t>
            </w:r>
          </w:p>
        </w:tc>
        <w:tc>
          <w:tcPr>
            <w:tcW w:w="0" w:type="auto"/>
            <w:shd w:val="clear" w:color="auto" w:fill="auto"/>
          </w:tcPr>
          <w:p w14:paraId="6B46112B" w14:textId="77777777" w:rsidR="00A84C3A" w:rsidRPr="00B36BE6" w:rsidRDefault="00A84C3A" w:rsidP="00240F33">
            <w:pPr>
              <w:jc w:val="left"/>
            </w:pPr>
            <w:r w:rsidRPr="00B36BE6">
              <w:t>Fill in</w:t>
            </w:r>
          </w:p>
        </w:tc>
        <w:tc>
          <w:tcPr>
            <w:tcW w:w="0" w:type="auto"/>
          </w:tcPr>
          <w:p w14:paraId="7A0D7DC7" w14:textId="77777777" w:rsidR="00A84C3A" w:rsidRPr="00B36BE6" w:rsidRDefault="00A84C3A" w:rsidP="00240F33">
            <w:pPr>
              <w:jc w:val="left"/>
            </w:pPr>
            <w:r w:rsidRPr="00B36BE6">
              <w:t>Fill in</w:t>
            </w:r>
          </w:p>
        </w:tc>
      </w:tr>
      <w:tr w:rsidR="00A84C3A" w:rsidRPr="00B36BE6" w14:paraId="5DF55037" w14:textId="77777777" w:rsidTr="00240F33">
        <w:tc>
          <w:tcPr>
            <w:tcW w:w="0" w:type="auto"/>
          </w:tcPr>
          <w:p w14:paraId="5FEE5D93" w14:textId="77777777" w:rsidR="00A84C3A" w:rsidRPr="00B36BE6" w:rsidRDefault="00A84C3A" w:rsidP="00240F33">
            <w:pPr>
              <w:jc w:val="left"/>
              <w:rPr>
                <w:rStyle w:val="Strong"/>
              </w:rPr>
            </w:pPr>
            <w:r w:rsidRPr="00B36BE6">
              <w:rPr>
                <w:rStyle w:val="Strong"/>
              </w:rPr>
              <w:t>Short name of participant</w:t>
            </w:r>
          </w:p>
        </w:tc>
        <w:tc>
          <w:tcPr>
            <w:tcW w:w="0" w:type="auto"/>
            <w:shd w:val="clear" w:color="auto" w:fill="auto"/>
          </w:tcPr>
          <w:p w14:paraId="5688B807" w14:textId="7A7E85FF" w:rsidR="00A84C3A" w:rsidRPr="00B36BE6" w:rsidRDefault="00A84C3A" w:rsidP="00240F33">
            <w:pPr>
              <w:jc w:val="left"/>
            </w:pPr>
            <w:r w:rsidRPr="00B36BE6">
              <w:rPr>
                <w:szCs w:val="22"/>
              </w:rPr>
              <w:t>IER</w:t>
            </w:r>
          </w:p>
        </w:tc>
        <w:tc>
          <w:tcPr>
            <w:tcW w:w="0" w:type="auto"/>
            <w:gridSpan w:val="2"/>
            <w:shd w:val="clear" w:color="auto" w:fill="auto"/>
          </w:tcPr>
          <w:p w14:paraId="5608C666" w14:textId="658BECE7" w:rsidR="00A84C3A" w:rsidRPr="00B36BE6" w:rsidRDefault="00A84C3A" w:rsidP="00240F33">
            <w:pPr>
              <w:jc w:val="left"/>
            </w:pPr>
            <w:r w:rsidRPr="00B36BE6">
              <w:rPr>
                <w:szCs w:val="22"/>
              </w:rPr>
              <w:t>HRAH</w:t>
            </w:r>
          </w:p>
        </w:tc>
        <w:tc>
          <w:tcPr>
            <w:tcW w:w="0" w:type="auto"/>
            <w:shd w:val="clear" w:color="auto" w:fill="auto"/>
          </w:tcPr>
          <w:p w14:paraId="29B01970" w14:textId="440C394D" w:rsidR="00A84C3A" w:rsidRPr="00B36BE6" w:rsidRDefault="00A84C3A" w:rsidP="00240F33">
            <w:pPr>
              <w:jc w:val="left"/>
            </w:pPr>
            <w:r w:rsidRPr="00B36BE6">
              <w:rPr>
                <w:szCs w:val="22"/>
              </w:rPr>
              <w:t>DIC</w:t>
            </w:r>
          </w:p>
        </w:tc>
        <w:tc>
          <w:tcPr>
            <w:tcW w:w="0" w:type="auto"/>
            <w:gridSpan w:val="2"/>
            <w:shd w:val="clear" w:color="auto" w:fill="auto"/>
          </w:tcPr>
          <w:p w14:paraId="63CCA41E" w14:textId="23FF2195" w:rsidR="00A84C3A" w:rsidRPr="00B36BE6" w:rsidRDefault="00A84C3A" w:rsidP="00240F33">
            <w:pPr>
              <w:jc w:val="left"/>
            </w:pPr>
            <w:r w:rsidRPr="00B36BE6">
              <w:rPr>
                <w:szCs w:val="22"/>
              </w:rPr>
              <w:t>..</w:t>
            </w:r>
          </w:p>
        </w:tc>
        <w:tc>
          <w:tcPr>
            <w:tcW w:w="0" w:type="auto"/>
            <w:shd w:val="clear" w:color="auto" w:fill="auto"/>
          </w:tcPr>
          <w:p w14:paraId="3CC10936" w14:textId="77777777" w:rsidR="00A84C3A" w:rsidRPr="00B36BE6" w:rsidRDefault="00A84C3A" w:rsidP="00240F33">
            <w:pPr>
              <w:jc w:val="left"/>
            </w:pPr>
          </w:p>
        </w:tc>
        <w:tc>
          <w:tcPr>
            <w:tcW w:w="0" w:type="auto"/>
            <w:shd w:val="clear" w:color="auto" w:fill="auto"/>
          </w:tcPr>
          <w:p w14:paraId="548B2F30" w14:textId="77777777" w:rsidR="00A84C3A" w:rsidRPr="00B36BE6" w:rsidRDefault="00A84C3A" w:rsidP="00240F33">
            <w:pPr>
              <w:jc w:val="left"/>
            </w:pPr>
          </w:p>
        </w:tc>
        <w:tc>
          <w:tcPr>
            <w:tcW w:w="0" w:type="auto"/>
            <w:shd w:val="clear" w:color="auto" w:fill="auto"/>
          </w:tcPr>
          <w:p w14:paraId="7A9E24B8" w14:textId="77777777" w:rsidR="00A84C3A" w:rsidRPr="00B36BE6" w:rsidRDefault="00A84C3A" w:rsidP="00240F33">
            <w:pPr>
              <w:jc w:val="left"/>
            </w:pPr>
          </w:p>
        </w:tc>
        <w:tc>
          <w:tcPr>
            <w:tcW w:w="0" w:type="auto"/>
          </w:tcPr>
          <w:p w14:paraId="1FF39058" w14:textId="77777777" w:rsidR="00A84C3A" w:rsidRPr="00B36BE6" w:rsidRDefault="00A84C3A" w:rsidP="00240F33">
            <w:pPr>
              <w:jc w:val="left"/>
            </w:pPr>
          </w:p>
        </w:tc>
      </w:tr>
      <w:tr w:rsidR="00A84C3A" w:rsidRPr="00B36BE6" w14:paraId="4BBF0044" w14:textId="77777777" w:rsidTr="00240F33">
        <w:tc>
          <w:tcPr>
            <w:tcW w:w="0" w:type="auto"/>
          </w:tcPr>
          <w:p w14:paraId="27133C6D" w14:textId="77777777" w:rsidR="00A84C3A" w:rsidRPr="00B36BE6" w:rsidRDefault="00A84C3A" w:rsidP="00240F33">
            <w:pPr>
              <w:jc w:val="left"/>
              <w:rPr>
                <w:rStyle w:val="Strong"/>
              </w:rPr>
            </w:pPr>
            <w:r w:rsidRPr="00B36BE6">
              <w:rPr>
                <w:rStyle w:val="Strong"/>
              </w:rPr>
              <w:t>Person/months per participants</w:t>
            </w:r>
          </w:p>
        </w:tc>
        <w:tc>
          <w:tcPr>
            <w:tcW w:w="0" w:type="auto"/>
            <w:shd w:val="clear" w:color="auto" w:fill="auto"/>
          </w:tcPr>
          <w:p w14:paraId="2801F166" w14:textId="67CEFD64" w:rsidR="00A84C3A" w:rsidRPr="00B36BE6" w:rsidRDefault="00A84C3A" w:rsidP="00240F33">
            <w:pPr>
              <w:jc w:val="left"/>
            </w:pPr>
            <w:r w:rsidRPr="00B36BE6">
              <w:rPr>
                <w:szCs w:val="22"/>
              </w:rPr>
              <w:t>70</w:t>
            </w:r>
          </w:p>
        </w:tc>
        <w:tc>
          <w:tcPr>
            <w:tcW w:w="0" w:type="auto"/>
            <w:gridSpan w:val="2"/>
            <w:shd w:val="clear" w:color="auto" w:fill="auto"/>
          </w:tcPr>
          <w:p w14:paraId="6D969AB0" w14:textId="3015AEAF" w:rsidR="00A84C3A" w:rsidRPr="00B36BE6" w:rsidRDefault="00A84C3A" w:rsidP="00240F33">
            <w:pPr>
              <w:jc w:val="left"/>
            </w:pPr>
            <w:r w:rsidRPr="00B36BE6">
              <w:rPr>
                <w:szCs w:val="22"/>
              </w:rPr>
              <w:t>2</w:t>
            </w:r>
          </w:p>
        </w:tc>
        <w:tc>
          <w:tcPr>
            <w:tcW w:w="0" w:type="auto"/>
            <w:shd w:val="clear" w:color="auto" w:fill="auto"/>
          </w:tcPr>
          <w:p w14:paraId="45B93A76" w14:textId="587146A1" w:rsidR="00A84C3A" w:rsidRPr="00B36BE6" w:rsidRDefault="00A84C3A" w:rsidP="00240F33">
            <w:pPr>
              <w:jc w:val="left"/>
            </w:pPr>
            <w:r w:rsidRPr="00B36BE6">
              <w:rPr>
                <w:szCs w:val="22"/>
              </w:rPr>
              <w:t>2</w:t>
            </w:r>
          </w:p>
        </w:tc>
        <w:tc>
          <w:tcPr>
            <w:tcW w:w="0" w:type="auto"/>
            <w:gridSpan w:val="2"/>
            <w:shd w:val="clear" w:color="auto" w:fill="auto"/>
          </w:tcPr>
          <w:p w14:paraId="6E04A9B0" w14:textId="346C7DF5" w:rsidR="00A84C3A" w:rsidRPr="00B36BE6" w:rsidRDefault="00A84C3A" w:rsidP="00240F33">
            <w:pPr>
              <w:jc w:val="left"/>
            </w:pPr>
            <w:r w:rsidRPr="00B36BE6">
              <w:t>Fill in</w:t>
            </w:r>
          </w:p>
        </w:tc>
        <w:tc>
          <w:tcPr>
            <w:tcW w:w="0" w:type="auto"/>
            <w:shd w:val="clear" w:color="auto" w:fill="auto"/>
          </w:tcPr>
          <w:p w14:paraId="43EEC990" w14:textId="77777777" w:rsidR="00A84C3A" w:rsidRPr="00B36BE6" w:rsidRDefault="00A84C3A" w:rsidP="00240F33">
            <w:pPr>
              <w:jc w:val="left"/>
            </w:pPr>
            <w:r w:rsidRPr="00B36BE6">
              <w:t>Fill in</w:t>
            </w:r>
          </w:p>
        </w:tc>
        <w:tc>
          <w:tcPr>
            <w:tcW w:w="0" w:type="auto"/>
            <w:shd w:val="clear" w:color="auto" w:fill="auto"/>
          </w:tcPr>
          <w:p w14:paraId="3AB76045" w14:textId="77777777" w:rsidR="00A84C3A" w:rsidRPr="00B36BE6" w:rsidRDefault="00A84C3A" w:rsidP="00240F33">
            <w:pPr>
              <w:jc w:val="left"/>
            </w:pPr>
            <w:r w:rsidRPr="00B36BE6">
              <w:t>Fill in</w:t>
            </w:r>
          </w:p>
        </w:tc>
        <w:tc>
          <w:tcPr>
            <w:tcW w:w="0" w:type="auto"/>
            <w:shd w:val="clear" w:color="auto" w:fill="auto"/>
          </w:tcPr>
          <w:p w14:paraId="27F5116F" w14:textId="77777777" w:rsidR="00A84C3A" w:rsidRPr="00B36BE6" w:rsidRDefault="00A84C3A" w:rsidP="00240F33">
            <w:pPr>
              <w:jc w:val="left"/>
            </w:pPr>
            <w:r w:rsidRPr="00B36BE6">
              <w:t>Fill in</w:t>
            </w:r>
          </w:p>
        </w:tc>
        <w:tc>
          <w:tcPr>
            <w:tcW w:w="0" w:type="auto"/>
          </w:tcPr>
          <w:p w14:paraId="7FAA850B" w14:textId="77777777" w:rsidR="00A84C3A" w:rsidRPr="00B36BE6" w:rsidRDefault="00A84C3A" w:rsidP="00240F33">
            <w:pPr>
              <w:jc w:val="left"/>
            </w:pPr>
            <w:r w:rsidRPr="00B36BE6">
              <w:t>Fill in</w:t>
            </w:r>
          </w:p>
        </w:tc>
      </w:tr>
      <w:tr w:rsidR="00A84C3A" w:rsidRPr="00B36BE6" w14:paraId="473CB6AE" w14:textId="77777777" w:rsidTr="00240F33">
        <w:tc>
          <w:tcPr>
            <w:tcW w:w="0" w:type="auto"/>
          </w:tcPr>
          <w:p w14:paraId="797A018C" w14:textId="77777777" w:rsidR="00A84C3A" w:rsidRPr="00B36BE6" w:rsidRDefault="00A84C3A" w:rsidP="00240F33">
            <w:pPr>
              <w:jc w:val="left"/>
              <w:rPr>
                <w:rStyle w:val="Strong"/>
              </w:rPr>
            </w:pPr>
            <w:r w:rsidRPr="00B36BE6">
              <w:rPr>
                <w:rStyle w:val="Strong"/>
              </w:rPr>
              <w:t>Start month</w:t>
            </w:r>
          </w:p>
        </w:tc>
        <w:tc>
          <w:tcPr>
            <w:tcW w:w="0" w:type="auto"/>
            <w:gridSpan w:val="4"/>
            <w:shd w:val="clear" w:color="auto" w:fill="auto"/>
          </w:tcPr>
          <w:p w14:paraId="589A57B0" w14:textId="410CAC71" w:rsidR="00A84C3A" w:rsidRPr="00B36BE6" w:rsidRDefault="00A84C3A" w:rsidP="00240F33">
            <w:pPr>
              <w:jc w:val="left"/>
            </w:pPr>
            <w:r w:rsidRPr="00B36BE6">
              <w:t>0</w:t>
            </w:r>
          </w:p>
        </w:tc>
        <w:tc>
          <w:tcPr>
            <w:tcW w:w="0" w:type="auto"/>
            <w:gridSpan w:val="2"/>
            <w:shd w:val="clear" w:color="auto" w:fill="auto"/>
          </w:tcPr>
          <w:p w14:paraId="3422D048" w14:textId="77777777" w:rsidR="00A84C3A" w:rsidRPr="00B36BE6" w:rsidRDefault="00A84C3A" w:rsidP="00240F33">
            <w:pPr>
              <w:jc w:val="left"/>
            </w:pPr>
            <w:r w:rsidRPr="00B36BE6">
              <w:t>End month</w:t>
            </w:r>
          </w:p>
        </w:tc>
        <w:tc>
          <w:tcPr>
            <w:tcW w:w="0" w:type="auto"/>
            <w:gridSpan w:val="4"/>
            <w:shd w:val="clear" w:color="auto" w:fill="auto"/>
          </w:tcPr>
          <w:p w14:paraId="369D2FBA" w14:textId="1E4040FF" w:rsidR="00A84C3A" w:rsidRPr="00B36BE6" w:rsidRDefault="00A84C3A" w:rsidP="00240F33">
            <w:pPr>
              <w:jc w:val="left"/>
            </w:pPr>
            <w:r w:rsidRPr="00B36BE6">
              <w:t>60</w:t>
            </w:r>
          </w:p>
        </w:tc>
      </w:tr>
    </w:tbl>
    <w:p w14:paraId="6DE0437B" w14:textId="3319EBA7" w:rsidR="00367BCF" w:rsidRPr="00B36BE6" w:rsidRDefault="00367BCF" w:rsidP="00367BCF">
      <w:pPr>
        <w:spacing w:before="60" w:after="60"/>
        <w:rPr>
          <w:b/>
          <w:szCs w:val="22"/>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9057"/>
      </w:tblGrid>
      <w:tr w:rsidR="00367BCF" w:rsidRPr="00B36BE6" w14:paraId="1A4C3E87" w14:textId="77777777" w:rsidTr="009717F3">
        <w:tc>
          <w:tcPr>
            <w:tcW w:w="0" w:type="auto"/>
          </w:tcPr>
          <w:p w14:paraId="4F89B553" w14:textId="77777777" w:rsidR="00367BCF" w:rsidRPr="00B36BE6" w:rsidRDefault="00367BCF" w:rsidP="009717F3">
            <w:pPr>
              <w:spacing w:before="60" w:after="60"/>
              <w:jc w:val="left"/>
              <w:rPr>
                <w:szCs w:val="22"/>
              </w:rPr>
            </w:pPr>
            <w:r w:rsidRPr="00B36BE6">
              <w:rPr>
                <w:b/>
                <w:szCs w:val="22"/>
              </w:rPr>
              <w:t>Objectives</w:t>
            </w:r>
            <w:r w:rsidRPr="00B36BE6">
              <w:rPr>
                <w:szCs w:val="22"/>
              </w:rPr>
              <w:t xml:space="preserve"> </w:t>
            </w:r>
          </w:p>
          <w:p w14:paraId="2B0301E7" w14:textId="77777777" w:rsidR="00A770E2" w:rsidRPr="00B36BE6" w:rsidRDefault="00A770E2" w:rsidP="00A770E2">
            <w:pPr>
              <w:jc w:val="left"/>
            </w:pPr>
            <w:r w:rsidRPr="00B36BE6">
              <w:rPr>
                <w:szCs w:val="22"/>
              </w:rPr>
              <w:t xml:space="preserve">To unravel the heterogeneity of ICU patients and </w:t>
            </w:r>
            <w:r w:rsidRPr="00B36BE6">
              <w:rPr>
                <w:szCs w:val="22"/>
                <w:lang w:eastAsia="nl-NL"/>
              </w:rPr>
              <w:t xml:space="preserve">identify variables with prognostic value, relevant and accurate (long-term) outcome measures are required. </w:t>
            </w:r>
            <w:r w:rsidRPr="00B36BE6">
              <w:t>The specific objectives are:</w:t>
            </w:r>
            <w:r w:rsidRPr="00B36BE6">
              <w:rPr>
                <w:rStyle w:val="Strong"/>
              </w:rPr>
              <w:t xml:space="preserve"> </w:t>
            </w:r>
          </w:p>
          <w:p w14:paraId="2D6CCC84" w14:textId="77777777" w:rsidR="00A770E2" w:rsidRPr="00B36BE6" w:rsidRDefault="00A770E2" w:rsidP="00A770E2">
            <w:pPr>
              <w:pStyle w:val="Standaard1"/>
              <w:numPr>
                <w:ilvl w:val="0"/>
                <w:numId w:val="44"/>
              </w:numPr>
              <w:spacing w:after="200"/>
              <w:rPr>
                <w:lang w:val="en-GB"/>
              </w:rPr>
            </w:pPr>
            <w:r w:rsidRPr="00B36BE6">
              <w:rPr>
                <w:lang w:val="en-GB"/>
              </w:rPr>
              <w:t xml:space="preserve">To create a user-friendly, easily administered mobile tool for online collection of the health outcomes. </w:t>
            </w:r>
          </w:p>
          <w:p w14:paraId="41EEB660" w14:textId="77777777" w:rsidR="00A770E2" w:rsidRPr="00B36BE6" w:rsidRDefault="00A770E2" w:rsidP="00A770E2">
            <w:pPr>
              <w:pStyle w:val="Standaard1"/>
              <w:numPr>
                <w:ilvl w:val="0"/>
                <w:numId w:val="44"/>
              </w:numPr>
              <w:spacing w:after="200"/>
              <w:rPr>
                <w:lang w:val="en-GB"/>
              </w:rPr>
            </w:pPr>
            <w:r w:rsidRPr="00B36BE6">
              <w:rPr>
                <w:lang w:val="en-GB"/>
              </w:rPr>
              <w:t xml:space="preserve">To design and apply a patient-centred and preference-based health outcome measure for the overall health condition of ICU patients based on a modern measurement framework.  </w:t>
            </w:r>
          </w:p>
          <w:p w14:paraId="7DD75338" w14:textId="77777777" w:rsidR="00A770E2" w:rsidRPr="00B36BE6" w:rsidRDefault="00A770E2" w:rsidP="00A770E2">
            <w:pPr>
              <w:pStyle w:val="Standaard1"/>
              <w:numPr>
                <w:ilvl w:val="0"/>
                <w:numId w:val="44"/>
              </w:numPr>
              <w:spacing w:after="200"/>
              <w:rPr>
                <w:lang w:val="en-GB"/>
              </w:rPr>
            </w:pPr>
            <w:r w:rsidRPr="00B36BE6">
              <w:rPr>
                <w:lang w:val="en-GB"/>
              </w:rPr>
              <w:t>To measure the short- and long-term outcomes of (non)-mental disorders of ICU patients.</w:t>
            </w:r>
          </w:p>
          <w:p w14:paraId="48A07D16" w14:textId="77777777" w:rsidR="00A770E2" w:rsidRPr="00B36BE6" w:rsidRDefault="00A770E2" w:rsidP="00A770E2">
            <w:pPr>
              <w:pStyle w:val="Standaard1"/>
              <w:numPr>
                <w:ilvl w:val="0"/>
                <w:numId w:val="44"/>
              </w:numPr>
              <w:spacing w:after="200"/>
              <w:rPr>
                <w:lang w:val="en-GB"/>
              </w:rPr>
            </w:pPr>
            <w:r w:rsidRPr="00B36BE6">
              <w:rPr>
                <w:lang w:val="en-GB"/>
              </w:rPr>
              <w:t>To measure/estimate the overall costs of treatment of ICU patients using standard costing methodology.</w:t>
            </w:r>
          </w:p>
          <w:p w14:paraId="67B15D11" w14:textId="4FEB84A4" w:rsidR="00367BCF" w:rsidRPr="00B36BE6" w:rsidRDefault="00A770E2" w:rsidP="00A770E2">
            <w:pPr>
              <w:pStyle w:val="Standaard1"/>
              <w:numPr>
                <w:ilvl w:val="0"/>
                <w:numId w:val="44"/>
              </w:numPr>
              <w:spacing w:after="200"/>
              <w:rPr>
                <w:lang w:val="en-GB"/>
              </w:rPr>
            </w:pPr>
            <w:r w:rsidRPr="00B36BE6">
              <w:rPr>
                <w:lang w:val="en-GB"/>
              </w:rPr>
              <w:t>To provide relevant data input into WP2 in order to optimize the clinical course of patients so as to maximise outcomes, minimise costs, and increase cost-effectiveness.</w:t>
            </w:r>
          </w:p>
        </w:tc>
      </w:tr>
    </w:tbl>
    <w:p w14:paraId="7A07835A" w14:textId="77777777" w:rsidR="00367BCF" w:rsidRPr="00B36BE6" w:rsidRDefault="00367BCF" w:rsidP="00367BCF">
      <w:pPr>
        <w:spacing w:before="60" w:after="60"/>
        <w:rPr>
          <w:szCs w:val="22"/>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9057"/>
      </w:tblGrid>
      <w:tr w:rsidR="00367BCF" w:rsidRPr="00B36BE6" w14:paraId="585C930F" w14:textId="77777777" w:rsidTr="009717F3">
        <w:tc>
          <w:tcPr>
            <w:tcW w:w="0" w:type="auto"/>
          </w:tcPr>
          <w:p w14:paraId="0D470A63" w14:textId="77777777" w:rsidR="00367BCF" w:rsidRPr="00B36BE6" w:rsidRDefault="00367BCF" w:rsidP="009717F3">
            <w:pPr>
              <w:spacing w:before="60" w:after="60"/>
              <w:jc w:val="left"/>
              <w:rPr>
                <w:szCs w:val="22"/>
              </w:rPr>
            </w:pPr>
            <w:r w:rsidRPr="00B36BE6">
              <w:rPr>
                <w:b/>
                <w:szCs w:val="22"/>
              </w:rPr>
              <w:t>Description of work</w:t>
            </w:r>
            <w:r w:rsidRPr="00B36BE6">
              <w:rPr>
                <w:szCs w:val="22"/>
              </w:rPr>
              <w:t xml:space="preserve"> </w:t>
            </w:r>
          </w:p>
          <w:p w14:paraId="067705B4" w14:textId="77777777" w:rsidR="00A770E2" w:rsidRPr="00B36BE6" w:rsidRDefault="00A770E2" w:rsidP="009717F3">
            <w:pPr>
              <w:spacing w:before="60" w:after="60"/>
              <w:jc w:val="left"/>
              <w:rPr>
                <w:szCs w:val="22"/>
                <w:lang w:eastAsia="nl-NL"/>
              </w:rPr>
            </w:pPr>
            <w:r w:rsidRPr="00B36BE6">
              <w:rPr>
                <w:szCs w:val="22"/>
                <w:lang w:eastAsia="nl-NL"/>
              </w:rPr>
              <w:t>The goal of the WP5 is to measure health outcomes in terms of health status and quality-of-life, and to estimate costs of the treatments for ICU patients. The health outcomes will be defined in a comprehensive and generalisable way and will be collected via innovative, easy-to-use applications which can be applied throughout Europe.</w:t>
            </w:r>
          </w:p>
          <w:p w14:paraId="4657FF5A" w14:textId="28E5799B" w:rsidR="00367BCF" w:rsidRPr="00B36BE6" w:rsidRDefault="00367BCF" w:rsidP="009717F3">
            <w:pPr>
              <w:spacing w:before="60" w:after="60"/>
              <w:jc w:val="left"/>
              <w:rPr>
                <w:b/>
                <w:szCs w:val="22"/>
                <w:lang w:eastAsia="nl-NL"/>
              </w:rPr>
            </w:pPr>
            <w:r w:rsidRPr="00B36BE6">
              <w:rPr>
                <w:b/>
                <w:szCs w:val="22"/>
              </w:rPr>
              <w:t>Task 5.1. Definition of health outcomes</w:t>
            </w:r>
            <w:r w:rsidRPr="00B36BE6">
              <w:rPr>
                <w:b/>
                <w:szCs w:val="22"/>
                <w:lang w:eastAsia="nl-NL"/>
              </w:rPr>
              <w:t xml:space="preserve"> (IER, HRAR, DIC)</w:t>
            </w:r>
          </w:p>
          <w:p w14:paraId="38DCB0D1" w14:textId="0E7169FD" w:rsidR="00D54561" w:rsidRPr="00B36BE6" w:rsidRDefault="00D54561" w:rsidP="00D54561">
            <w:pPr>
              <w:spacing w:after="0"/>
              <w:jc w:val="left"/>
            </w:pPr>
            <w:r w:rsidRPr="00B36BE6">
              <w:rPr>
                <w:b/>
              </w:rPr>
              <w:t>Subtasks 5.1.1:</w:t>
            </w:r>
            <w:r w:rsidRPr="00B36BE6">
              <w:rPr>
                <w:color w:val="000000" w:themeColor="text1"/>
                <w:szCs w:val="22"/>
              </w:rPr>
              <w:t xml:space="preserve"> To … </w:t>
            </w:r>
            <w:r w:rsidRPr="00B36BE6">
              <w:t>(IER, HRAR, DIC).</w:t>
            </w:r>
          </w:p>
          <w:p w14:paraId="05781DDE" w14:textId="15D428CD" w:rsidR="00D54561" w:rsidRPr="00B36BE6" w:rsidRDefault="00D54561" w:rsidP="00D54561">
            <w:pPr>
              <w:spacing w:after="0"/>
              <w:jc w:val="left"/>
              <w:rPr>
                <w:b/>
                <w:bCs/>
                <w:u w:val="single"/>
              </w:rPr>
            </w:pPr>
            <w:r w:rsidRPr="00B36BE6">
              <w:rPr>
                <w:b/>
              </w:rPr>
              <w:t>Subtasks 5.1.2:</w:t>
            </w:r>
            <w:r w:rsidRPr="00B36BE6">
              <w:rPr>
                <w:color w:val="000000" w:themeColor="text1"/>
                <w:szCs w:val="22"/>
              </w:rPr>
              <w:t xml:space="preserve"> To … </w:t>
            </w:r>
            <w:r w:rsidRPr="00B36BE6">
              <w:t>(…).</w:t>
            </w:r>
          </w:p>
          <w:p w14:paraId="6C1E7C40" w14:textId="466DDA94" w:rsidR="00D54561" w:rsidRPr="00B36BE6" w:rsidRDefault="00D54561" w:rsidP="00D54561">
            <w:pPr>
              <w:spacing w:after="0"/>
              <w:jc w:val="left"/>
              <w:rPr>
                <w:b/>
                <w:bCs/>
                <w:u w:val="single"/>
              </w:rPr>
            </w:pPr>
            <w:r w:rsidRPr="00B36BE6">
              <w:rPr>
                <w:b/>
              </w:rPr>
              <w:t>Subtasks 5.1.3:</w:t>
            </w:r>
            <w:r w:rsidRPr="00B36BE6">
              <w:rPr>
                <w:color w:val="000000" w:themeColor="text1"/>
                <w:szCs w:val="22"/>
              </w:rPr>
              <w:t xml:space="preserve"> To … </w:t>
            </w:r>
            <w:r w:rsidRPr="00B36BE6">
              <w:rPr>
                <w:bCs/>
              </w:rPr>
              <w:t>(…).</w:t>
            </w:r>
          </w:p>
          <w:p w14:paraId="6891A2B3" w14:textId="4BB3FB5D" w:rsidR="00D54561" w:rsidRPr="00B36BE6" w:rsidRDefault="00D54561" w:rsidP="00D54561">
            <w:pPr>
              <w:spacing w:after="0"/>
              <w:jc w:val="left"/>
            </w:pPr>
            <w:r w:rsidRPr="00B36BE6">
              <w:rPr>
                <w:b/>
              </w:rPr>
              <w:t>Subtasks 5.1.4:</w:t>
            </w:r>
            <w:r w:rsidRPr="00B36BE6">
              <w:rPr>
                <w:color w:val="000000" w:themeColor="text1"/>
                <w:szCs w:val="22"/>
              </w:rPr>
              <w:t xml:space="preserve"> To … </w:t>
            </w:r>
            <w:r w:rsidRPr="00B36BE6">
              <w:t>(…).</w:t>
            </w:r>
          </w:p>
          <w:p w14:paraId="56244AC5" w14:textId="77777777" w:rsidR="00A770E2" w:rsidRPr="00B36BE6" w:rsidRDefault="00D54561" w:rsidP="00A770E2">
            <w:pPr>
              <w:jc w:val="left"/>
              <w:rPr>
                <w:szCs w:val="22"/>
                <w:lang w:eastAsia="nl-NL"/>
              </w:rPr>
            </w:pPr>
            <w:r w:rsidRPr="00B36BE6">
              <w:rPr>
                <w:b/>
                <w:color w:val="31849B" w:themeColor="accent5" w:themeShade="BF"/>
              </w:rPr>
              <w:lastRenderedPageBreak/>
              <w:t>Approach:</w:t>
            </w:r>
            <w:r w:rsidRPr="00B36BE6">
              <w:rPr>
                <w:color w:val="31849B" w:themeColor="accent5" w:themeShade="BF"/>
              </w:rPr>
              <w:t xml:space="preserve"> </w:t>
            </w:r>
            <w:r w:rsidR="00367BCF" w:rsidRPr="00B36BE6">
              <w:rPr>
                <w:szCs w:val="22"/>
                <w:lang w:eastAsia="nl-NL"/>
              </w:rPr>
              <w:t xml:space="preserve">To measure the utility of the health condition of ICU patients, the EQ-5D-5L will be used as a validated and standardized instrument for measuring generic health status (five domains: mobility, self-care, usual activities, pain/discomfort, and anxiety/depression). Using EQ-5D, preference weights for health conditions are estimated, and can be translated into health gains. Other outcome measures will be delirium, cognitive deficits, and psychological outcomes. The health outcomes of the ICU patients will not only be collected </w:t>
            </w:r>
            <w:r w:rsidR="00A770E2" w:rsidRPr="00B36BE6">
              <w:rPr>
                <w:szCs w:val="22"/>
                <w:lang w:eastAsia="nl-NL"/>
              </w:rPr>
              <w:t>during ICU stay, but also at multiple time points after discharge.</w:t>
            </w:r>
          </w:p>
          <w:p w14:paraId="0034DD91" w14:textId="49B5950F" w:rsidR="00367BCF" w:rsidRPr="00B36BE6" w:rsidRDefault="00367BCF" w:rsidP="009717F3">
            <w:pPr>
              <w:spacing w:before="60" w:after="60"/>
              <w:jc w:val="left"/>
              <w:rPr>
                <w:b/>
                <w:szCs w:val="22"/>
              </w:rPr>
            </w:pPr>
            <w:r w:rsidRPr="00B36BE6">
              <w:rPr>
                <w:b/>
                <w:szCs w:val="22"/>
              </w:rPr>
              <w:t>Task 5.2. Creation of a modern, user-friendly software tool for online collection of the health outcomes (IER)</w:t>
            </w:r>
          </w:p>
          <w:p w14:paraId="76E3A509" w14:textId="604228D1" w:rsidR="00D54561" w:rsidRPr="00B36BE6" w:rsidRDefault="00D54561" w:rsidP="00D54561">
            <w:pPr>
              <w:spacing w:after="0"/>
              <w:jc w:val="left"/>
            </w:pPr>
            <w:r w:rsidRPr="00B36BE6">
              <w:rPr>
                <w:b/>
              </w:rPr>
              <w:t>Subtasks 5.2.1:</w:t>
            </w:r>
            <w:r w:rsidRPr="00B36BE6">
              <w:rPr>
                <w:color w:val="000000" w:themeColor="text1"/>
                <w:szCs w:val="22"/>
              </w:rPr>
              <w:t xml:space="preserve"> To … </w:t>
            </w:r>
            <w:r w:rsidRPr="00B36BE6">
              <w:t>(IER, HRAR, DIC).</w:t>
            </w:r>
          </w:p>
          <w:p w14:paraId="163F471A" w14:textId="5149DBBD" w:rsidR="00D54561" w:rsidRPr="00B36BE6" w:rsidRDefault="00D54561" w:rsidP="00D54561">
            <w:pPr>
              <w:spacing w:after="0"/>
              <w:jc w:val="left"/>
              <w:rPr>
                <w:b/>
                <w:bCs/>
                <w:u w:val="single"/>
              </w:rPr>
            </w:pPr>
            <w:r w:rsidRPr="00B36BE6">
              <w:rPr>
                <w:b/>
              </w:rPr>
              <w:t>Subtasks 5.2.2:</w:t>
            </w:r>
            <w:r w:rsidRPr="00B36BE6">
              <w:rPr>
                <w:color w:val="000000" w:themeColor="text1"/>
                <w:szCs w:val="22"/>
              </w:rPr>
              <w:t xml:space="preserve"> To … </w:t>
            </w:r>
            <w:r w:rsidRPr="00B36BE6">
              <w:t>(…).</w:t>
            </w:r>
          </w:p>
          <w:p w14:paraId="14977B9A" w14:textId="547F8CB7" w:rsidR="00D54561" w:rsidRPr="00B36BE6" w:rsidRDefault="00D54561" w:rsidP="00D54561">
            <w:pPr>
              <w:spacing w:after="0"/>
              <w:jc w:val="left"/>
              <w:rPr>
                <w:b/>
                <w:bCs/>
                <w:u w:val="single"/>
              </w:rPr>
            </w:pPr>
            <w:r w:rsidRPr="00B36BE6">
              <w:rPr>
                <w:b/>
              </w:rPr>
              <w:t>Subtasks 5.2.3:</w:t>
            </w:r>
            <w:r w:rsidRPr="00B36BE6">
              <w:rPr>
                <w:color w:val="000000" w:themeColor="text1"/>
                <w:szCs w:val="22"/>
              </w:rPr>
              <w:t xml:space="preserve"> To … </w:t>
            </w:r>
            <w:r w:rsidRPr="00B36BE6">
              <w:rPr>
                <w:bCs/>
              </w:rPr>
              <w:t>(…).</w:t>
            </w:r>
          </w:p>
          <w:p w14:paraId="126D7D8B" w14:textId="6951D8F3" w:rsidR="00D54561" w:rsidRPr="00B36BE6" w:rsidRDefault="00D54561" w:rsidP="00D54561">
            <w:pPr>
              <w:spacing w:after="0"/>
              <w:jc w:val="left"/>
            </w:pPr>
            <w:r w:rsidRPr="00B36BE6">
              <w:rPr>
                <w:b/>
              </w:rPr>
              <w:t>Subtasks 5.2.4:</w:t>
            </w:r>
            <w:r w:rsidRPr="00B36BE6">
              <w:rPr>
                <w:color w:val="000000" w:themeColor="text1"/>
                <w:szCs w:val="22"/>
              </w:rPr>
              <w:t xml:space="preserve"> To … </w:t>
            </w:r>
            <w:r w:rsidRPr="00B36BE6">
              <w:t>(…).</w:t>
            </w:r>
          </w:p>
          <w:p w14:paraId="3543FC0E" w14:textId="1A35C61D" w:rsidR="00367BCF" w:rsidRPr="00B36BE6" w:rsidRDefault="00D54561" w:rsidP="00D54561">
            <w:pPr>
              <w:spacing w:before="60" w:after="60"/>
              <w:jc w:val="left"/>
              <w:rPr>
                <w:b/>
                <w:szCs w:val="22"/>
                <w:lang w:eastAsia="nl-NL"/>
              </w:rPr>
            </w:pPr>
            <w:r w:rsidRPr="00B36BE6">
              <w:rPr>
                <w:b/>
                <w:szCs w:val="22"/>
                <w:lang w:eastAsia="nl-NL"/>
              </w:rPr>
              <w:t xml:space="preserve">Approach: </w:t>
            </w:r>
            <w:r w:rsidR="00367BCF" w:rsidRPr="00B36BE6">
              <w:rPr>
                <w:szCs w:val="22"/>
                <w:lang w:eastAsia="nl-NL"/>
              </w:rPr>
              <w:t xml:space="preserve">In order to assure their participation, a user-friendly online software tool will be created that will include the outcome measures as defined in Task 5.1. The tool will be easily accessible, not time-consuming, attractive, user-friendly, and compliant to current software and safety standards. For this </w:t>
            </w:r>
            <w:r w:rsidR="00367BCF" w:rsidRPr="00B36BE6">
              <w:rPr>
                <w:szCs w:val="22"/>
              </w:rPr>
              <w:t xml:space="preserve">a recently developed mobile app will be used: </w:t>
            </w:r>
            <w:proofErr w:type="spellStart"/>
            <w:r w:rsidR="00367BCF" w:rsidRPr="00B36BE6">
              <w:rPr>
                <w:szCs w:val="22"/>
              </w:rPr>
              <w:t>HealthSnApp</w:t>
            </w:r>
            <w:proofErr w:type="spellEnd"/>
            <w:r w:rsidR="00367BCF" w:rsidRPr="00B36BE6">
              <w:rPr>
                <w:szCs w:val="22"/>
              </w:rPr>
              <w:t>©. This as a ‘smart’ data collection technology in combination with a central server (</w:t>
            </w:r>
            <w:hyperlink r:id="rId18" w:history="1">
              <w:r w:rsidR="00367BCF" w:rsidRPr="00B36BE6">
                <w:rPr>
                  <w:rStyle w:val="Hyperlink"/>
                  <w:szCs w:val="22"/>
                </w:rPr>
                <w:t>www.healthsnapp.info</w:t>
              </w:r>
            </w:hyperlink>
            <w:r w:rsidR="00367BCF" w:rsidRPr="00B36BE6">
              <w:rPr>
                <w:szCs w:val="22"/>
              </w:rPr>
              <w:t xml:space="preserve">). This technology platform will be extended to include all other health outcomes used in this study (See Task 5.3, 5.4, 5.5). </w:t>
            </w:r>
            <w:r w:rsidR="00367BCF" w:rsidRPr="00B36BE6">
              <w:rPr>
                <w:szCs w:val="22"/>
                <w:lang w:eastAsia="nl-NL"/>
              </w:rPr>
              <w:t xml:space="preserve">ICU patients will be encouraged to response on the health outcomes as often as possible, e.g. at every change in their health condition. </w:t>
            </w:r>
            <w:r w:rsidR="00367BCF" w:rsidRPr="00B36BE6">
              <w:rPr>
                <w:szCs w:val="22"/>
              </w:rPr>
              <w:t xml:space="preserve">ICU patients may be less competent to assess their own health condition or to complete the tasks on a smartphone or computer. Therefore, assessment by proxies (e.g., caregivers, spouse, research nurse) </w:t>
            </w:r>
            <w:r w:rsidR="001D6A34" w:rsidRPr="00B36BE6">
              <w:rPr>
                <w:szCs w:val="22"/>
              </w:rPr>
              <w:t>is</w:t>
            </w:r>
            <w:r w:rsidR="00367BCF" w:rsidRPr="00B36BE6">
              <w:rPr>
                <w:szCs w:val="22"/>
              </w:rPr>
              <w:t xml:space="preserve"> considered.</w:t>
            </w:r>
          </w:p>
          <w:p w14:paraId="0C29748D" w14:textId="50A3EF14" w:rsidR="00367BCF" w:rsidRPr="00B36BE6" w:rsidRDefault="00367BCF" w:rsidP="009717F3">
            <w:pPr>
              <w:spacing w:before="60" w:after="60"/>
              <w:jc w:val="left"/>
              <w:rPr>
                <w:b/>
                <w:szCs w:val="22"/>
                <w:lang w:eastAsia="nl-NL"/>
              </w:rPr>
            </w:pPr>
            <w:r w:rsidRPr="00B36BE6">
              <w:rPr>
                <w:b/>
                <w:szCs w:val="22"/>
              </w:rPr>
              <w:t xml:space="preserve">Task 5.3. </w:t>
            </w:r>
            <w:r w:rsidRPr="00B36BE6">
              <w:rPr>
                <w:b/>
                <w:szCs w:val="22"/>
                <w:lang w:eastAsia="nl-NL"/>
              </w:rPr>
              <w:t xml:space="preserve">To develop and apply a patient-centred, preference-based tool to measure the health-related quality-of-life of ICU patients (IER) </w:t>
            </w:r>
          </w:p>
          <w:p w14:paraId="74E18614" w14:textId="0E24F57B" w:rsidR="00D54561" w:rsidRPr="00B36BE6" w:rsidRDefault="00D54561" w:rsidP="00D54561">
            <w:pPr>
              <w:spacing w:after="0"/>
              <w:jc w:val="left"/>
            </w:pPr>
            <w:r w:rsidRPr="00B36BE6">
              <w:rPr>
                <w:b/>
              </w:rPr>
              <w:t>Subtasks 5.3.1:</w:t>
            </w:r>
            <w:r w:rsidRPr="00B36BE6">
              <w:rPr>
                <w:color w:val="000000" w:themeColor="text1"/>
                <w:szCs w:val="22"/>
              </w:rPr>
              <w:t xml:space="preserve"> To … </w:t>
            </w:r>
            <w:r w:rsidRPr="00B36BE6">
              <w:t>(IER, HRAR, DIC).</w:t>
            </w:r>
          </w:p>
          <w:p w14:paraId="0AE1A8AD" w14:textId="416DE36C" w:rsidR="00D54561" w:rsidRPr="00B36BE6" w:rsidRDefault="00D54561" w:rsidP="00D54561">
            <w:pPr>
              <w:spacing w:after="0"/>
              <w:jc w:val="left"/>
              <w:rPr>
                <w:b/>
                <w:bCs/>
                <w:u w:val="single"/>
              </w:rPr>
            </w:pPr>
            <w:r w:rsidRPr="00B36BE6">
              <w:rPr>
                <w:b/>
              </w:rPr>
              <w:t>Subtasks 5.3.2:</w:t>
            </w:r>
            <w:r w:rsidRPr="00B36BE6">
              <w:rPr>
                <w:color w:val="000000" w:themeColor="text1"/>
                <w:szCs w:val="22"/>
              </w:rPr>
              <w:t xml:space="preserve"> To … </w:t>
            </w:r>
            <w:r w:rsidRPr="00B36BE6">
              <w:t>(…).</w:t>
            </w:r>
          </w:p>
          <w:p w14:paraId="0E10AE9F" w14:textId="21A20123" w:rsidR="00D54561" w:rsidRPr="00B36BE6" w:rsidRDefault="00D54561" w:rsidP="00D54561">
            <w:pPr>
              <w:spacing w:after="0"/>
              <w:jc w:val="left"/>
              <w:rPr>
                <w:b/>
                <w:bCs/>
                <w:u w:val="single"/>
              </w:rPr>
            </w:pPr>
            <w:r w:rsidRPr="00B36BE6">
              <w:rPr>
                <w:b/>
              </w:rPr>
              <w:t>Subtasks 5.3.3:</w:t>
            </w:r>
            <w:r w:rsidRPr="00B36BE6">
              <w:rPr>
                <w:color w:val="000000" w:themeColor="text1"/>
                <w:szCs w:val="22"/>
              </w:rPr>
              <w:t xml:space="preserve"> To … </w:t>
            </w:r>
            <w:r w:rsidRPr="00B36BE6">
              <w:rPr>
                <w:bCs/>
              </w:rPr>
              <w:t>(…).</w:t>
            </w:r>
          </w:p>
          <w:p w14:paraId="3107BEF6" w14:textId="5D4C72C6" w:rsidR="00D54561" w:rsidRPr="00B36BE6" w:rsidRDefault="00D54561" w:rsidP="00D54561">
            <w:pPr>
              <w:spacing w:after="0"/>
              <w:jc w:val="left"/>
            </w:pPr>
            <w:r w:rsidRPr="00B36BE6">
              <w:rPr>
                <w:b/>
              </w:rPr>
              <w:t>Subtasks 5.3.4:</w:t>
            </w:r>
            <w:r w:rsidRPr="00B36BE6">
              <w:rPr>
                <w:color w:val="000000" w:themeColor="text1"/>
                <w:szCs w:val="22"/>
              </w:rPr>
              <w:t xml:space="preserve"> To … </w:t>
            </w:r>
            <w:r w:rsidRPr="00B36BE6">
              <w:t>(…).</w:t>
            </w:r>
          </w:p>
          <w:p w14:paraId="2D68FDAF" w14:textId="179621A6" w:rsidR="00367BCF" w:rsidRPr="00B36BE6" w:rsidRDefault="00D54561" w:rsidP="00A770E2">
            <w:pPr>
              <w:jc w:val="left"/>
              <w:rPr>
                <w:szCs w:val="22"/>
                <w:lang w:eastAsia="nl-NL"/>
              </w:rPr>
            </w:pPr>
            <w:r w:rsidRPr="00B36BE6">
              <w:rPr>
                <w:b/>
                <w:szCs w:val="22"/>
                <w:lang w:eastAsia="nl-NL"/>
              </w:rPr>
              <w:t xml:space="preserve">Approach: </w:t>
            </w:r>
            <w:r w:rsidR="00A770E2" w:rsidRPr="00B36BE6">
              <w:rPr>
                <w:szCs w:val="22"/>
              </w:rPr>
              <w:t xml:space="preserve">To develop a robust health-outcome instrument especially for ICU patients, careful selection of health items is paramount. For this, the existing </w:t>
            </w:r>
            <w:proofErr w:type="spellStart"/>
            <w:r w:rsidR="00A770E2" w:rsidRPr="00B36BE6">
              <w:rPr>
                <w:szCs w:val="22"/>
              </w:rPr>
              <w:t>HealthFan</w:t>
            </w:r>
            <w:proofErr w:type="spellEnd"/>
            <w:r w:rsidR="00A770E2" w:rsidRPr="00B36BE6">
              <w:rPr>
                <w:szCs w:val="22"/>
              </w:rPr>
              <w:t xml:space="preserve"> methodology will be used, in which ICU patients (or proxies) will provide the health-outcome items they perceive as most important (step 1). The selected set of items will then constitute the content of the actual patient-reported ICU outcome measure (PROM). The ICU PROM will differ from conventional PROMs because it is patient-centred (item selection and assessment done by patients) and preference-based (all items and their levels are weighted based on the information obtained from patients or proxies). Responses will be collected each month during the first year after discharge from ICU.</w:t>
            </w:r>
          </w:p>
          <w:p w14:paraId="3661C495" w14:textId="77777777" w:rsidR="00367BCF" w:rsidRPr="00B36BE6" w:rsidRDefault="00367BCF" w:rsidP="009717F3">
            <w:pPr>
              <w:spacing w:before="60" w:after="60"/>
              <w:jc w:val="left"/>
              <w:rPr>
                <w:b/>
                <w:szCs w:val="22"/>
                <w:lang w:eastAsia="nl-NL"/>
              </w:rPr>
            </w:pPr>
            <w:r w:rsidRPr="00B36BE6">
              <w:rPr>
                <w:b/>
                <w:szCs w:val="22"/>
              </w:rPr>
              <w:t xml:space="preserve">Task 5.4. </w:t>
            </w:r>
            <w:r w:rsidRPr="00B36BE6">
              <w:rPr>
                <w:b/>
                <w:szCs w:val="22"/>
                <w:lang w:eastAsia="nl-NL"/>
              </w:rPr>
              <w:t>To measure the short- and long-term outcomes of (non)-mental disorders of ICU patients (HRAH, DIC)</w:t>
            </w:r>
          </w:p>
          <w:p w14:paraId="58DBED25" w14:textId="45A03D14" w:rsidR="00D54561" w:rsidRPr="00B36BE6" w:rsidRDefault="00D54561" w:rsidP="00D54561">
            <w:pPr>
              <w:spacing w:after="0"/>
              <w:jc w:val="left"/>
            </w:pPr>
            <w:r w:rsidRPr="00B36BE6">
              <w:rPr>
                <w:b/>
              </w:rPr>
              <w:t>Subtasks 5.4.1:</w:t>
            </w:r>
            <w:r w:rsidRPr="00B36BE6">
              <w:rPr>
                <w:color w:val="000000" w:themeColor="text1"/>
                <w:szCs w:val="22"/>
              </w:rPr>
              <w:t xml:space="preserve"> To … </w:t>
            </w:r>
            <w:r w:rsidRPr="00B36BE6">
              <w:t>(IER, HRAR, DIC).</w:t>
            </w:r>
          </w:p>
          <w:p w14:paraId="08258EC5" w14:textId="44745C65" w:rsidR="00D54561" w:rsidRPr="00B36BE6" w:rsidRDefault="00D54561" w:rsidP="00D54561">
            <w:pPr>
              <w:spacing w:after="0"/>
              <w:jc w:val="left"/>
              <w:rPr>
                <w:b/>
                <w:bCs/>
                <w:u w:val="single"/>
              </w:rPr>
            </w:pPr>
            <w:r w:rsidRPr="00B36BE6">
              <w:rPr>
                <w:b/>
              </w:rPr>
              <w:t>Subtasks 5.4.2:</w:t>
            </w:r>
            <w:r w:rsidRPr="00B36BE6">
              <w:rPr>
                <w:color w:val="000000" w:themeColor="text1"/>
                <w:szCs w:val="22"/>
              </w:rPr>
              <w:t xml:space="preserve"> To … </w:t>
            </w:r>
            <w:r w:rsidRPr="00B36BE6">
              <w:t>(…).</w:t>
            </w:r>
          </w:p>
          <w:p w14:paraId="23E2C561" w14:textId="6763766C" w:rsidR="00D54561" w:rsidRPr="00B36BE6" w:rsidRDefault="00D54561" w:rsidP="00D54561">
            <w:pPr>
              <w:spacing w:after="0"/>
              <w:jc w:val="left"/>
              <w:rPr>
                <w:b/>
                <w:bCs/>
                <w:u w:val="single"/>
              </w:rPr>
            </w:pPr>
            <w:r w:rsidRPr="00B36BE6">
              <w:rPr>
                <w:b/>
              </w:rPr>
              <w:lastRenderedPageBreak/>
              <w:t>Subtasks 5.4.3:</w:t>
            </w:r>
            <w:r w:rsidRPr="00B36BE6">
              <w:rPr>
                <w:color w:val="000000" w:themeColor="text1"/>
                <w:szCs w:val="22"/>
              </w:rPr>
              <w:t xml:space="preserve"> To … </w:t>
            </w:r>
            <w:r w:rsidRPr="00B36BE6">
              <w:rPr>
                <w:bCs/>
              </w:rPr>
              <w:t>(…).</w:t>
            </w:r>
          </w:p>
          <w:p w14:paraId="4DBADB5A" w14:textId="69D9CD8E" w:rsidR="00D54561" w:rsidRPr="00B36BE6" w:rsidRDefault="00D54561" w:rsidP="00D54561">
            <w:pPr>
              <w:spacing w:after="0"/>
              <w:jc w:val="left"/>
            </w:pPr>
            <w:r w:rsidRPr="00B36BE6">
              <w:rPr>
                <w:b/>
              </w:rPr>
              <w:t>Subtasks 5.4.4:</w:t>
            </w:r>
            <w:r w:rsidRPr="00B36BE6">
              <w:rPr>
                <w:color w:val="000000" w:themeColor="text1"/>
                <w:szCs w:val="22"/>
              </w:rPr>
              <w:t xml:space="preserve"> To … </w:t>
            </w:r>
            <w:r w:rsidRPr="00B36BE6">
              <w:t>(…).</w:t>
            </w:r>
          </w:p>
          <w:p w14:paraId="37063C10" w14:textId="1FB7D8BD" w:rsidR="00367BCF" w:rsidRPr="00B36BE6" w:rsidRDefault="00D54561" w:rsidP="00D54561">
            <w:pPr>
              <w:jc w:val="left"/>
              <w:rPr>
                <w:szCs w:val="22"/>
                <w:lang w:eastAsia="nl-NL"/>
              </w:rPr>
            </w:pPr>
            <w:r w:rsidRPr="00B36BE6">
              <w:rPr>
                <w:b/>
                <w:szCs w:val="22"/>
                <w:lang w:eastAsia="nl-NL"/>
              </w:rPr>
              <w:t xml:space="preserve">Approach: </w:t>
            </w:r>
            <w:r w:rsidR="00367BCF" w:rsidRPr="00B36BE6">
              <w:rPr>
                <w:szCs w:val="22"/>
                <w:lang w:eastAsia="nl-NL"/>
              </w:rPr>
              <w:t>Patient-centred outcomes including delirium, cognitive deficit after critical illness and psychological outcomes in the short and longer term will be studied. Validated instruments will be used to measure at discharge from ICU and during a 1-year period follow-up. For delirium the CAM</w:t>
            </w:r>
            <w:r w:rsidRPr="00B36BE6">
              <w:rPr>
                <w:szCs w:val="22"/>
                <w:lang w:eastAsia="nl-NL"/>
              </w:rPr>
              <w:t>-</w:t>
            </w:r>
            <w:r w:rsidR="00367BCF" w:rsidRPr="00B36BE6">
              <w:rPr>
                <w:szCs w:val="22"/>
                <w:lang w:eastAsia="nl-NL"/>
              </w:rPr>
              <w:t xml:space="preserve">ICU (Confusion Assessment Method ICU: 4 items) will be used, for identifying cognitive impairment the </w:t>
            </w:r>
            <w:proofErr w:type="spellStart"/>
            <w:r w:rsidR="00367BCF" w:rsidRPr="00B36BE6">
              <w:rPr>
                <w:szCs w:val="22"/>
                <w:lang w:eastAsia="nl-NL"/>
              </w:rPr>
              <w:t>MoCA</w:t>
            </w:r>
            <w:proofErr w:type="spellEnd"/>
            <w:r w:rsidR="00367BCF" w:rsidRPr="00B36BE6">
              <w:rPr>
                <w:szCs w:val="22"/>
                <w:lang w:eastAsia="nl-NL"/>
              </w:rPr>
              <w:t xml:space="preserve"> (Montreal Cognitive Assessment: 30 items, cut-point score ≤26). Acute stress response and post-traumatic stress disorder symptoms will be assessed with the PCL-5 (20 items, cut-point score ≥33). For assessing anxiety and depression the HADS (Hospital Anxiety and Depression Scale:  14 items) will be used.</w:t>
            </w:r>
          </w:p>
          <w:p w14:paraId="053B0789" w14:textId="77777777" w:rsidR="00367BCF" w:rsidRPr="00B36BE6" w:rsidRDefault="00367BCF" w:rsidP="009717F3">
            <w:pPr>
              <w:spacing w:before="60" w:after="60"/>
              <w:jc w:val="left"/>
              <w:rPr>
                <w:b/>
                <w:szCs w:val="22"/>
                <w:lang w:eastAsia="nl-NL"/>
              </w:rPr>
            </w:pPr>
            <w:r w:rsidRPr="00B36BE6">
              <w:rPr>
                <w:b/>
                <w:szCs w:val="22"/>
              </w:rPr>
              <w:t>Task 5.5. Cost estimation/simulation (IER)</w:t>
            </w:r>
          </w:p>
          <w:p w14:paraId="763FC316" w14:textId="29A2A903" w:rsidR="00D54561" w:rsidRPr="00B36BE6" w:rsidRDefault="00D54561" w:rsidP="00D54561">
            <w:pPr>
              <w:spacing w:after="0"/>
              <w:jc w:val="left"/>
            </w:pPr>
            <w:r w:rsidRPr="00B36BE6">
              <w:rPr>
                <w:b/>
              </w:rPr>
              <w:t>Subtasks 5.5.1:</w:t>
            </w:r>
            <w:r w:rsidRPr="00B36BE6">
              <w:rPr>
                <w:color w:val="000000" w:themeColor="text1"/>
                <w:szCs w:val="22"/>
              </w:rPr>
              <w:t xml:space="preserve"> To … </w:t>
            </w:r>
            <w:r w:rsidRPr="00B36BE6">
              <w:t>(IER, HRAR, DIC).</w:t>
            </w:r>
          </w:p>
          <w:p w14:paraId="072C09CC" w14:textId="44A98193" w:rsidR="00D54561" w:rsidRPr="00B36BE6" w:rsidRDefault="00D54561" w:rsidP="00D54561">
            <w:pPr>
              <w:spacing w:after="0"/>
              <w:jc w:val="left"/>
              <w:rPr>
                <w:b/>
                <w:bCs/>
                <w:u w:val="single"/>
              </w:rPr>
            </w:pPr>
            <w:r w:rsidRPr="00B36BE6">
              <w:rPr>
                <w:b/>
              </w:rPr>
              <w:t>Subtasks 5.5.2:</w:t>
            </w:r>
            <w:r w:rsidRPr="00B36BE6">
              <w:rPr>
                <w:color w:val="000000" w:themeColor="text1"/>
                <w:szCs w:val="22"/>
              </w:rPr>
              <w:t xml:space="preserve"> To … </w:t>
            </w:r>
            <w:r w:rsidRPr="00B36BE6">
              <w:t>(…).</w:t>
            </w:r>
          </w:p>
          <w:p w14:paraId="3F8092AD" w14:textId="72276EEC" w:rsidR="00D54561" w:rsidRPr="00B36BE6" w:rsidRDefault="00D54561" w:rsidP="00D54561">
            <w:pPr>
              <w:spacing w:after="0"/>
              <w:jc w:val="left"/>
              <w:rPr>
                <w:b/>
                <w:bCs/>
                <w:u w:val="single"/>
              </w:rPr>
            </w:pPr>
            <w:r w:rsidRPr="00B36BE6">
              <w:rPr>
                <w:b/>
              </w:rPr>
              <w:t>Subtasks 5.5.3:</w:t>
            </w:r>
            <w:r w:rsidRPr="00B36BE6">
              <w:rPr>
                <w:color w:val="000000" w:themeColor="text1"/>
                <w:szCs w:val="22"/>
              </w:rPr>
              <w:t xml:space="preserve"> To … </w:t>
            </w:r>
            <w:r w:rsidRPr="00B36BE6">
              <w:rPr>
                <w:bCs/>
              </w:rPr>
              <w:t>(…).</w:t>
            </w:r>
          </w:p>
          <w:p w14:paraId="4287E032" w14:textId="78A2112C" w:rsidR="00D54561" w:rsidRPr="00B36BE6" w:rsidRDefault="00D54561" w:rsidP="00D54561">
            <w:pPr>
              <w:spacing w:after="0"/>
              <w:jc w:val="left"/>
            </w:pPr>
            <w:r w:rsidRPr="00B36BE6">
              <w:rPr>
                <w:b/>
              </w:rPr>
              <w:t>Subtasks 5.5.4:</w:t>
            </w:r>
            <w:r w:rsidRPr="00B36BE6">
              <w:rPr>
                <w:color w:val="000000" w:themeColor="text1"/>
                <w:szCs w:val="22"/>
              </w:rPr>
              <w:t xml:space="preserve"> To … </w:t>
            </w:r>
            <w:r w:rsidRPr="00B36BE6">
              <w:t>(…).</w:t>
            </w:r>
          </w:p>
          <w:p w14:paraId="561E02C1" w14:textId="7438CBB3" w:rsidR="00367BCF" w:rsidRPr="00B36BE6" w:rsidRDefault="00D54561" w:rsidP="00D54561">
            <w:pPr>
              <w:jc w:val="left"/>
              <w:rPr>
                <w:szCs w:val="22"/>
                <w:lang w:eastAsia="nl-NL"/>
              </w:rPr>
            </w:pPr>
            <w:r w:rsidRPr="00B36BE6">
              <w:rPr>
                <w:b/>
                <w:szCs w:val="22"/>
                <w:lang w:eastAsia="nl-NL"/>
              </w:rPr>
              <w:t xml:space="preserve">Approach: </w:t>
            </w:r>
            <w:r w:rsidR="00A770E2" w:rsidRPr="00B36BE6">
              <w:rPr>
                <w:szCs w:val="22"/>
                <w:lang w:eastAsia="nl-NL"/>
              </w:rPr>
              <w:t>As the collection of the data on clinical procedures and outcomes will be automated for each event during the patients’ clinical course, the costs of these events can be simulated/estimated and adapted according to purchasing power parity of different countries. The costs will be measured in EUR, and discount rate as well as exchange rates will be applied as necessary. The estimation of costs will serve as input into WP2 for clinical pathway optimization during ICU admission, so as to promote cost minimization and maximum cost-effectiveness.</w:t>
            </w:r>
          </w:p>
        </w:tc>
      </w:tr>
    </w:tbl>
    <w:p w14:paraId="141BA193" w14:textId="3F6FD6CD" w:rsidR="00367BCF" w:rsidRPr="00B36BE6" w:rsidRDefault="00367BCF" w:rsidP="00367BCF">
      <w:pPr>
        <w:rPr>
          <w:szCs w:val="22"/>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9057"/>
      </w:tblGrid>
      <w:tr w:rsidR="00367BCF" w:rsidRPr="00B36BE6" w14:paraId="4EB37888" w14:textId="77777777" w:rsidTr="009717F3">
        <w:tc>
          <w:tcPr>
            <w:tcW w:w="5000" w:type="pct"/>
          </w:tcPr>
          <w:p w14:paraId="6E0A77FE" w14:textId="77777777" w:rsidR="00367BCF" w:rsidRPr="00B36BE6" w:rsidRDefault="00367BCF" w:rsidP="009717F3">
            <w:pPr>
              <w:spacing w:before="60" w:after="60"/>
              <w:jc w:val="left"/>
              <w:rPr>
                <w:color w:val="000000" w:themeColor="text1"/>
                <w:szCs w:val="22"/>
              </w:rPr>
            </w:pPr>
            <w:r w:rsidRPr="00B36BE6">
              <w:rPr>
                <w:b/>
                <w:color w:val="000000" w:themeColor="text1"/>
                <w:szCs w:val="22"/>
              </w:rPr>
              <w:t>Deliverables</w:t>
            </w:r>
            <w:r w:rsidRPr="00B36BE6">
              <w:rPr>
                <w:color w:val="000000" w:themeColor="text1"/>
                <w:szCs w:val="22"/>
              </w:rPr>
              <w:t xml:space="preserve"> (brief description and month of delivery)</w:t>
            </w:r>
          </w:p>
          <w:p w14:paraId="78414576" w14:textId="77777777" w:rsidR="00367BCF" w:rsidRPr="00B36BE6" w:rsidRDefault="00367BCF" w:rsidP="009717F3">
            <w:pPr>
              <w:spacing w:before="60" w:after="60"/>
              <w:jc w:val="left"/>
              <w:rPr>
                <w:color w:val="000000" w:themeColor="text1"/>
                <w:szCs w:val="22"/>
              </w:rPr>
            </w:pPr>
            <w:r w:rsidRPr="00B36BE6">
              <w:rPr>
                <w:b/>
                <w:color w:val="000000" w:themeColor="text1"/>
                <w:szCs w:val="22"/>
              </w:rPr>
              <w:t>D5.1</w:t>
            </w:r>
            <w:r w:rsidRPr="00B36BE6">
              <w:rPr>
                <w:color w:val="000000" w:themeColor="text1"/>
                <w:szCs w:val="22"/>
              </w:rPr>
              <w:t xml:space="preserve"> Definition of health outcomes (M10)</w:t>
            </w:r>
          </w:p>
          <w:p w14:paraId="7B12B01B" w14:textId="77777777" w:rsidR="00367BCF" w:rsidRPr="00B36BE6" w:rsidRDefault="00367BCF" w:rsidP="009717F3">
            <w:pPr>
              <w:spacing w:before="60" w:after="60"/>
              <w:jc w:val="left"/>
              <w:rPr>
                <w:color w:val="000000" w:themeColor="text1"/>
                <w:szCs w:val="22"/>
              </w:rPr>
            </w:pPr>
            <w:r w:rsidRPr="00B36BE6">
              <w:rPr>
                <w:b/>
                <w:color w:val="000000" w:themeColor="text1"/>
                <w:szCs w:val="22"/>
              </w:rPr>
              <w:t>D5.2</w:t>
            </w:r>
            <w:r w:rsidRPr="00B36BE6">
              <w:rPr>
                <w:color w:val="000000" w:themeColor="text1"/>
                <w:szCs w:val="22"/>
              </w:rPr>
              <w:t xml:space="preserve"> Data collection software (M16)</w:t>
            </w:r>
          </w:p>
          <w:p w14:paraId="16FAFFE9" w14:textId="77777777" w:rsidR="00367BCF" w:rsidRPr="00B36BE6" w:rsidRDefault="00367BCF" w:rsidP="009717F3">
            <w:pPr>
              <w:spacing w:before="60" w:after="60"/>
              <w:jc w:val="left"/>
              <w:rPr>
                <w:color w:val="000000" w:themeColor="text1"/>
                <w:szCs w:val="22"/>
              </w:rPr>
            </w:pPr>
            <w:r w:rsidRPr="00B36BE6">
              <w:rPr>
                <w:b/>
                <w:color w:val="000000" w:themeColor="text1"/>
                <w:szCs w:val="22"/>
              </w:rPr>
              <w:t>D5.3</w:t>
            </w:r>
            <w:r w:rsidRPr="00B36BE6">
              <w:rPr>
                <w:color w:val="000000" w:themeColor="text1"/>
                <w:szCs w:val="22"/>
              </w:rPr>
              <w:t xml:space="preserve"> Novel ‘smart’ ICU PROM (M24)</w:t>
            </w:r>
          </w:p>
          <w:p w14:paraId="5E7F24CB" w14:textId="5B5B0B23" w:rsidR="00367BCF" w:rsidRPr="00B36BE6" w:rsidRDefault="00367BCF" w:rsidP="009717F3">
            <w:pPr>
              <w:spacing w:before="60" w:after="60"/>
              <w:jc w:val="left"/>
              <w:rPr>
                <w:color w:val="000000" w:themeColor="text1"/>
                <w:szCs w:val="22"/>
              </w:rPr>
            </w:pPr>
            <w:r w:rsidRPr="00B36BE6">
              <w:rPr>
                <w:b/>
                <w:color w:val="000000" w:themeColor="text1"/>
                <w:szCs w:val="22"/>
              </w:rPr>
              <w:t>D5.4</w:t>
            </w:r>
            <w:r w:rsidRPr="00B36BE6">
              <w:rPr>
                <w:color w:val="000000" w:themeColor="text1"/>
                <w:szCs w:val="22"/>
              </w:rPr>
              <w:t xml:space="preserve"> Cost-estimation (M54)</w:t>
            </w:r>
          </w:p>
        </w:tc>
      </w:tr>
    </w:tbl>
    <w:p w14:paraId="364C767E" w14:textId="7046814A" w:rsidR="00367BCF" w:rsidRPr="00B36BE6" w:rsidRDefault="00367BCF" w:rsidP="00367BCF">
      <w:pPr>
        <w:rPr>
          <w:highlight w:val="yellow"/>
        </w:rPr>
      </w:pPr>
    </w:p>
    <w:tbl>
      <w:tblPr>
        <w:tblStyle w:val="TableGrid"/>
        <w:tblW w:w="5000" w:type="pct"/>
        <w:tblLook w:val="04A0" w:firstRow="1" w:lastRow="0" w:firstColumn="1" w:lastColumn="0" w:noHBand="0" w:noVBand="1"/>
      </w:tblPr>
      <w:tblGrid>
        <w:gridCol w:w="650"/>
        <w:gridCol w:w="2015"/>
        <w:gridCol w:w="656"/>
        <w:gridCol w:w="1268"/>
        <w:gridCol w:w="1221"/>
        <w:gridCol w:w="1549"/>
        <w:gridCol w:w="693"/>
        <w:gridCol w:w="1011"/>
      </w:tblGrid>
      <w:tr w:rsidR="001D06EF" w:rsidRPr="00B36BE6" w14:paraId="04385C79" w14:textId="77777777" w:rsidTr="00B957F3">
        <w:tc>
          <w:tcPr>
            <w:tcW w:w="432" w:type="pct"/>
          </w:tcPr>
          <w:p w14:paraId="4F877016" w14:textId="77777777" w:rsidR="001D06EF" w:rsidRPr="00B36BE6" w:rsidRDefault="001D06EF" w:rsidP="00B957F3">
            <w:pPr>
              <w:pStyle w:val="Tabelle"/>
              <w:jc w:val="left"/>
              <w:rPr>
                <w:rStyle w:val="Strong"/>
                <w:rFonts w:ascii="Times New Roman" w:hAnsi="Times New Roman"/>
              </w:rPr>
            </w:pPr>
            <w:r w:rsidRPr="00B36BE6">
              <w:rPr>
                <w:rStyle w:val="Strong"/>
                <w:rFonts w:ascii="Times New Roman" w:hAnsi="Times New Roman"/>
              </w:rPr>
              <w:t>Del. no.</w:t>
            </w:r>
          </w:p>
        </w:tc>
        <w:tc>
          <w:tcPr>
            <w:tcW w:w="1283" w:type="pct"/>
          </w:tcPr>
          <w:p w14:paraId="19E3DFB9" w14:textId="77777777" w:rsidR="001D06EF" w:rsidRPr="00B36BE6" w:rsidRDefault="001D06EF" w:rsidP="00B957F3">
            <w:pPr>
              <w:pStyle w:val="Tabelle"/>
              <w:jc w:val="left"/>
              <w:rPr>
                <w:rStyle w:val="Strong"/>
                <w:rFonts w:ascii="Times New Roman" w:hAnsi="Times New Roman"/>
              </w:rPr>
            </w:pPr>
            <w:r w:rsidRPr="00B36BE6">
              <w:rPr>
                <w:rStyle w:val="Strong"/>
                <w:rFonts w:ascii="Times New Roman" w:hAnsi="Times New Roman"/>
              </w:rPr>
              <w:t>Deliverable name</w:t>
            </w:r>
          </w:p>
        </w:tc>
        <w:tc>
          <w:tcPr>
            <w:tcW w:w="384" w:type="pct"/>
          </w:tcPr>
          <w:p w14:paraId="560A8CFB" w14:textId="77777777" w:rsidR="001D06EF" w:rsidRPr="00B36BE6" w:rsidRDefault="001D06EF" w:rsidP="00B957F3">
            <w:pPr>
              <w:pStyle w:val="Tabelle"/>
              <w:jc w:val="left"/>
              <w:rPr>
                <w:rStyle w:val="Strong"/>
                <w:rFonts w:ascii="Times New Roman" w:hAnsi="Times New Roman"/>
              </w:rPr>
            </w:pPr>
            <w:r w:rsidRPr="00B36BE6">
              <w:rPr>
                <w:rStyle w:val="Strong"/>
                <w:rFonts w:ascii="Times New Roman" w:hAnsi="Times New Roman"/>
              </w:rPr>
              <w:t>WP no.</w:t>
            </w:r>
          </w:p>
        </w:tc>
        <w:tc>
          <w:tcPr>
            <w:tcW w:w="625" w:type="pct"/>
          </w:tcPr>
          <w:p w14:paraId="6DCF4BAD" w14:textId="77777777" w:rsidR="001D06EF" w:rsidRPr="00B36BE6" w:rsidRDefault="001D06EF" w:rsidP="00B957F3">
            <w:pPr>
              <w:pStyle w:val="Tabelle"/>
              <w:jc w:val="left"/>
              <w:rPr>
                <w:rStyle w:val="Strong"/>
                <w:rFonts w:ascii="Times New Roman" w:hAnsi="Times New Roman"/>
              </w:rPr>
            </w:pPr>
            <w:r w:rsidRPr="00B36BE6">
              <w:rPr>
                <w:rStyle w:val="Strong"/>
                <w:rFonts w:ascii="Times New Roman" w:hAnsi="Times New Roman"/>
              </w:rPr>
              <w:t>Short name of lead participant</w:t>
            </w:r>
          </w:p>
        </w:tc>
        <w:tc>
          <w:tcPr>
            <w:tcW w:w="361" w:type="pct"/>
          </w:tcPr>
          <w:p w14:paraId="44972B87" w14:textId="77777777" w:rsidR="001D06EF" w:rsidRPr="00B36BE6" w:rsidRDefault="001D06EF" w:rsidP="00B957F3">
            <w:pPr>
              <w:pStyle w:val="Tabelle"/>
              <w:jc w:val="left"/>
              <w:rPr>
                <w:rStyle w:val="Strong"/>
                <w:rFonts w:ascii="Times New Roman" w:hAnsi="Times New Roman"/>
              </w:rPr>
            </w:pPr>
            <w:r w:rsidRPr="00B36BE6">
              <w:rPr>
                <w:rStyle w:val="Strong"/>
                <w:rFonts w:ascii="Times New Roman" w:hAnsi="Times New Roman"/>
              </w:rPr>
              <w:t>Type</w:t>
            </w:r>
            <w:r w:rsidRPr="00B36BE6">
              <w:rPr>
                <w:rStyle w:val="Strong"/>
                <w:rFonts w:ascii="Times New Roman" w:hAnsi="Times New Roman"/>
                <w:vertAlign w:val="superscript"/>
              </w:rPr>
              <w:t>1</w:t>
            </w:r>
          </w:p>
        </w:tc>
        <w:tc>
          <w:tcPr>
            <w:tcW w:w="793" w:type="pct"/>
          </w:tcPr>
          <w:p w14:paraId="766DA14C" w14:textId="77777777" w:rsidR="001D06EF" w:rsidRPr="00B36BE6" w:rsidRDefault="001D06EF" w:rsidP="00B957F3">
            <w:pPr>
              <w:pStyle w:val="Tabelle"/>
              <w:jc w:val="left"/>
              <w:rPr>
                <w:rStyle w:val="Strong"/>
                <w:rFonts w:ascii="Times New Roman" w:hAnsi="Times New Roman"/>
              </w:rPr>
            </w:pPr>
            <w:r w:rsidRPr="00B36BE6">
              <w:rPr>
                <w:rStyle w:val="Strong"/>
                <w:rFonts w:ascii="Times New Roman" w:hAnsi="Times New Roman"/>
              </w:rPr>
              <w:t>Dissemination level</w:t>
            </w:r>
            <w:r w:rsidRPr="00B36BE6">
              <w:rPr>
                <w:rStyle w:val="Strong"/>
                <w:rFonts w:ascii="Times New Roman" w:hAnsi="Times New Roman"/>
                <w:vertAlign w:val="superscript"/>
              </w:rPr>
              <w:t>2</w:t>
            </w:r>
          </w:p>
        </w:tc>
        <w:tc>
          <w:tcPr>
            <w:tcW w:w="564" w:type="pct"/>
          </w:tcPr>
          <w:p w14:paraId="66D1D6D8" w14:textId="77777777" w:rsidR="001D06EF" w:rsidRPr="00B36BE6" w:rsidRDefault="001D06EF" w:rsidP="00B957F3">
            <w:pPr>
              <w:pStyle w:val="Tabelle"/>
              <w:jc w:val="left"/>
              <w:rPr>
                <w:rStyle w:val="Strong"/>
                <w:rFonts w:ascii="Times New Roman" w:hAnsi="Times New Roman"/>
              </w:rPr>
            </w:pPr>
            <w:r w:rsidRPr="00B36BE6">
              <w:rPr>
                <w:rStyle w:val="Strong"/>
                <w:rFonts w:ascii="Times New Roman" w:hAnsi="Times New Roman"/>
              </w:rPr>
              <w:t>Start Date</w:t>
            </w:r>
          </w:p>
        </w:tc>
        <w:tc>
          <w:tcPr>
            <w:tcW w:w="558" w:type="pct"/>
          </w:tcPr>
          <w:p w14:paraId="1B2C0E96" w14:textId="77777777" w:rsidR="001D06EF" w:rsidRPr="00B36BE6" w:rsidRDefault="001D06EF" w:rsidP="00B957F3">
            <w:pPr>
              <w:pStyle w:val="Tabelle"/>
              <w:jc w:val="left"/>
              <w:rPr>
                <w:rStyle w:val="Strong"/>
                <w:rFonts w:ascii="Times New Roman" w:hAnsi="Times New Roman"/>
              </w:rPr>
            </w:pPr>
            <w:r w:rsidRPr="00B36BE6">
              <w:rPr>
                <w:rStyle w:val="Strong"/>
                <w:rFonts w:ascii="Times New Roman" w:hAnsi="Times New Roman"/>
              </w:rPr>
              <w:t xml:space="preserve">Delivery date </w:t>
            </w:r>
            <w:r w:rsidRPr="00B36BE6">
              <w:rPr>
                <w:rStyle w:val="Strong"/>
                <w:rFonts w:ascii="Times New Roman" w:hAnsi="Times New Roman"/>
                <w:vertAlign w:val="superscript"/>
              </w:rPr>
              <w:t>3</w:t>
            </w:r>
          </w:p>
        </w:tc>
      </w:tr>
      <w:tr w:rsidR="001D06EF" w:rsidRPr="00B36BE6" w14:paraId="775DA6AE" w14:textId="77777777" w:rsidTr="00B957F3">
        <w:tc>
          <w:tcPr>
            <w:tcW w:w="432" w:type="pct"/>
          </w:tcPr>
          <w:p w14:paraId="0140487B" w14:textId="1E34B5DC"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D5.1</w:t>
            </w:r>
          </w:p>
        </w:tc>
        <w:tc>
          <w:tcPr>
            <w:tcW w:w="1283" w:type="pct"/>
          </w:tcPr>
          <w:p w14:paraId="1A2944D8" w14:textId="467F1173"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 xml:space="preserve">Definition of health outcomes </w:t>
            </w:r>
          </w:p>
        </w:tc>
        <w:tc>
          <w:tcPr>
            <w:tcW w:w="384" w:type="pct"/>
          </w:tcPr>
          <w:p w14:paraId="3C42C1C0" w14:textId="45FCE800"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WP5</w:t>
            </w:r>
          </w:p>
        </w:tc>
        <w:tc>
          <w:tcPr>
            <w:tcW w:w="625" w:type="pct"/>
          </w:tcPr>
          <w:p w14:paraId="680FB954" w14:textId="461B7837" w:rsidR="001D06EF" w:rsidRPr="00B36BE6" w:rsidRDefault="001D06EF"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IER</w:t>
            </w:r>
            <w:r w:rsidR="00D54561" w:rsidRPr="00B36BE6">
              <w:rPr>
                <w:rFonts w:ascii="Times New Roman" w:hAnsi="Times New Roman" w:cs="Times New Roman"/>
                <w:color w:val="31849B" w:themeColor="accent5" w:themeShade="BF"/>
              </w:rPr>
              <w:t xml:space="preserve"> (RU)</w:t>
            </w:r>
          </w:p>
        </w:tc>
        <w:tc>
          <w:tcPr>
            <w:tcW w:w="361" w:type="pct"/>
          </w:tcPr>
          <w:p w14:paraId="3E45B41E" w14:textId="77777777" w:rsidR="001D06EF" w:rsidRPr="00B36BE6" w:rsidRDefault="001D06EF"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R</w:t>
            </w:r>
          </w:p>
        </w:tc>
        <w:tc>
          <w:tcPr>
            <w:tcW w:w="793" w:type="pct"/>
          </w:tcPr>
          <w:p w14:paraId="131BAC42" w14:textId="77777777" w:rsidR="001D06EF" w:rsidRPr="00B36BE6" w:rsidRDefault="001D06EF"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PU</w:t>
            </w:r>
          </w:p>
        </w:tc>
        <w:tc>
          <w:tcPr>
            <w:tcW w:w="564" w:type="pct"/>
          </w:tcPr>
          <w:p w14:paraId="27AC0CC9" w14:textId="77777777"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M0</w:t>
            </w:r>
          </w:p>
        </w:tc>
        <w:tc>
          <w:tcPr>
            <w:tcW w:w="558" w:type="pct"/>
          </w:tcPr>
          <w:p w14:paraId="0E734653" w14:textId="1553CF1C" w:rsidR="001D06EF" w:rsidRPr="00B36BE6" w:rsidRDefault="001D06EF" w:rsidP="00B957F3">
            <w:pPr>
              <w:pStyle w:val="Tabelle"/>
              <w:jc w:val="left"/>
              <w:rPr>
                <w:rFonts w:ascii="Times New Roman" w:hAnsi="Times New Roman" w:cs="Times New Roman"/>
                <w:color w:val="000000" w:themeColor="text1"/>
              </w:rPr>
            </w:pPr>
            <w:r w:rsidRPr="00B36BE6">
              <w:rPr>
                <w:rFonts w:ascii="Times New Roman" w:hAnsi="Times New Roman" w:cs="Times New Roman"/>
                <w:color w:val="000000" w:themeColor="text1"/>
              </w:rPr>
              <w:t>M10</w:t>
            </w:r>
          </w:p>
        </w:tc>
      </w:tr>
      <w:tr w:rsidR="001D06EF" w:rsidRPr="00B36BE6" w14:paraId="743E57C3" w14:textId="77777777" w:rsidTr="00B957F3">
        <w:tc>
          <w:tcPr>
            <w:tcW w:w="432" w:type="pct"/>
          </w:tcPr>
          <w:p w14:paraId="5ED05AD1" w14:textId="70ECB622"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D5.2</w:t>
            </w:r>
          </w:p>
        </w:tc>
        <w:tc>
          <w:tcPr>
            <w:tcW w:w="1283" w:type="pct"/>
          </w:tcPr>
          <w:p w14:paraId="7A38FCA2" w14:textId="780B5CF8"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Data collection software</w:t>
            </w:r>
          </w:p>
        </w:tc>
        <w:tc>
          <w:tcPr>
            <w:tcW w:w="384" w:type="pct"/>
          </w:tcPr>
          <w:p w14:paraId="7740C497" w14:textId="18CE5374"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WP5</w:t>
            </w:r>
          </w:p>
        </w:tc>
        <w:tc>
          <w:tcPr>
            <w:tcW w:w="625" w:type="pct"/>
          </w:tcPr>
          <w:p w14:paraId="0AC2CADF" w14:textId="5549CA40" w:rsidR="001D06EF" w:rsidRPr="00B36BE6" w:rsidRDefault="001D06EF"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IER</w:t>
            </w:r>
            <w:r w:rsidR="00D54561" w:rsidRPr="00B36BE6">
              <w:rPr>
                <w:rFonts w:ascii="Times New Roman" w:hAnsi="Times New Roman" w:cs="Times New Roman"/>
                <w:color w:val="31849B" w:themeColor="accent5" w:themeShade="BF"/>
              </w:rPr>
              <w:t xml:space="preserve"> (PK)</w:t>
            </w:r>
          </w:p>
        </w:tc>
        <w:tc>
          <w:tcPr>
            <w:tcW w:w="361" w:type="pct"/>
          </w:tcPr>
          <w:p w14:paraId="6DED83C8" w14:textId="77777777" w:rsidR="001D06EF" w:rsidRPr="00B36BE6" w:rsidRDefault="001D06EF"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R+OTHER</w:t>
            </w:r>
          </w:p>
        </w:tc>
        <w:tc>
          <w:tcPr>
            <w:tcW w:w="793" w:type="pct"/>
          </w:tcPr>
          <w:p w14:paraId="4BE58764" w14:textId="77777777" w:rsidR="001D06EF" w:rsidRPr="00B36BE6" w:rsidRDefault="001D06EF"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PU</w:t>
            </w:r>
          </w:p>
        </w:tc>
        <w:tc>
          <w:tcPr>
            <w:tcW w:w="564" w:type="pct"/>
          </w:tcPr>
          <w:p w14:paraId="3F87EB5C" w14:textId="77777777"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M0</w:t>
            </w:r>
          </w:p>
        </w:tc>
        <w:tc>
          <w:tcPr>
            <w:tcW w:w="558" w:type="pct"/>
          </w:tcPr>
          <w:p w14:paraId="5C5CEEB4" w14:textId="59B849B8" w:rsidR="001D06EF" w:rsidRPr="00B36BE6" w:rsidRDefault="001D06EF" w:rsidP="00B957F3">
            <w:pPr>
              <w:pStyle w:val="Tabelle"/>
              <w:jc w:val="left"/>
              <w:rPr>
                <w:rFonts w:ascii="Times New Roman" w:hAnsi="Times New Roman" w:cs="Times New Roman"/>
                <w:color w:val="000000" w:themeColor="text1"/>
              </w:rPr>
            </w:pPr>
            <w:r w:rsidRPr="00B36BE6">
              <w:rPr>
                <w:rFonts w:ascii="Times New Roman" w:hAnsi="Times New Roman" w:cs="Times New Roman"/>
                <w:color w:val="000000" w:themeColor="text1"/>
              </w:rPr>
              <w:t>M16</w:t>
            </w:r>
          </w:p>
        </w:tc>
      </w:tr>
      <w:tr w:rsidR="001D06EF" w:rsidRPr="00B36BE6" w14:paraId="5E299887" w14:textId="77777777" w:rsidTr="00B957F3">
        <w:tc>
          <w:tcPr>
            <w:tcW w:w="432" w:type="pct"/>
          </w:tcPr>
          <w:p w14:paraId="16B9D505" w14:textId="5604FCC3"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lastRenderedPageBreak/>
              <w:t>D5.3</w:t>
            </w:r>
          </w:p>
        </w:tc>
        <w:tc>
          <w:tcPr>
            <w:tcW w:w="1283" w:type="pct"/>
          </w:tcPr>
          <w:p w14:paraId="722DD9FC" w14:textId="349C40FC"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Novel ‘smart’ ICU PROM</w:t>
            </w:r>
          </w:p>
        </w:tc>
        <w:tc>
          <w:tcPr>
            <w:tcW w:w="384" w:type="pct"/>
          </w:tcPr>
          <w:p w14:paraId="64108916" w14:textId="296D28EE"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WP5</w:t>
            </w:r>
          </w:p>
        </w:tc>
        <w:tc>
          <w:tcPr>
            <w:tcW w:w="625" w:type="pct"/>
          </w:tcPr>
          <w:p w14:paraId="69680A99" w14:textId="15221F0D" w:rsidR="001D06EF" w:rsidRPr="00B36BE6" w:rsidRDefault="001D06EF"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HRAH</w:t>
            </w:r>
            <w:r w:rsidR="00D54561" w:rsidRPr="00B36BE6">
              <w:rPr>
                <w:rFonts w:ascii="Times New Roman" w:hAnsi="Times New Roman" w:cs="Times New Roman"/>
                <w:color w:val="31849B" w:themeColor="accent5" w:themeShade="BF"/>
              </w:rPr>
              <w:t xml:space="preserve"> (KP)</w:t>
            </w:r>
          </w:p>
        </w:tc>
        <w:tc>
          <w:tcPr>
            <w:tcW w:w="361" w:type="pct"/>
          </w:tcPr>
          <w:p w14:paraId="576B8837" w14:textId="77777777" w:rsidR="001D06EF" w:rsidRPr="00B36BE6" w:rsidRDefault="001D06EF"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OTHER</w:t>
            </w:r>
          </w:p>
        </w:tc>
        <w:tc>
          <w:tcPr>
            <w:tcW w:w="793" w:type="pct"/>
          </w:tcPr>
          <w:p w14:paraId="535590C1" w14:textId="77777777" w:rsidR="001D06EF" w:rsidRPr="00B36BE6" w:rsidRDefault="001D06EF"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CO</w:t>
            </w:r>
          </w:p>
        </w:tc>
        <w:tc>
          <w:tcPr>
            <w:tcW w:w="564" w:type="pct"/>
          </w:tcPr>
          <w:p w14:paraId="149F0FBC" w14:textId="77777777"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M0</w:t>
            </w:r>
          </w:p>
        </w:tc>
        <w:tc>
          <w:tcPr>
            <w:tcW w:w="558" w:type="pct"/>
          </w:tcPr>
          <w:p w14:paraId="352B6E0C" w14:textId="566699FE" w:rsidR="001D06EF" w:rsidRPr="00B36BE6" w:rsidRDefault="001D06EF" w:rsidP="00B957F3">
            <w:pPr>
              <w:pStyle w:val="Tabelle"/>
              <w:jc w:val="left"/>
              <w:rPr>
                <w:rFonts w:ascii="Times New Roman" w:hAnsi="Times New Roman" w:cs="Times New Roman"/>
                <w:color w:val="000000" w:themeColor="text1"/>
              </w:rPr>
            </w:pPr>
            <w:r w:rsidRPr="00B36BE6">
              <w:rPr>
                <w:rFonts w:ascii="Times New Roman" w:hAnsi="Times New Roman" w:cs="Times New Roman"/>
                <w:color w:val="000000" w:themeColor="text1"/>
              </w:rPr>
              <w:t>M24</w:t>
            </w:r>
          </w:p>
        </w:tc>
      </w:tr>
      <w:tr w:rsidR="001D06EF" w:rsidRPr="00B36BE6" w14:paraId="378CBE49" w14:textId="77777777" w:rsidTr="00B957F3">
        <w:tc>
          <w:tcPr>
            <w:tcW w:w="432" w:type="pct"/>
          </w:tcPr>
          <w:p w14:paraId="7CCD4888" w14:textId="77FC7DBF"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D5.4</w:t>
            </w:r>
          </w:p>
        </w:tc>
        <w:tc>
          <w:tcPr>
            <w:tcW w:w="1283" w:type="pct"/>
          </w:tcPr>
          <w:p w14:paraId="6A649346" w14:textId="35A5E582"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Cost-estimation</w:t>
            </w:r>
          </w:p>
        </w:tc>
        <w:tc>
          <w:tcPr>
            <w:tcW w:w="384" w:type="pct"/>
          </w:tcPr>
          <w:p w14:paraId="2F72C6A9" w14:textId="226A9038"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WP5</w:t>
            </w:r>
          </w:p>
        </w:tc>
        <w:tc>
          <w:tcPr>
            <w:tcW w:w="625" w:type="pct"/>
          </w:tcPr>
          <w:p w14:paraId="613C2041" w14:textId="179DA848" w:rsidR="001D06EF" w:rsidRPr="00B36BE6" w:rsidRDefault="001D06EF"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IER</w:t>
            </w:r>
            <w:r w:rsidR="003D27AC" w:rsidRPr="00B36BE6">
              <w:rPr>
                <w:rFonts w:ascii="Times New Roman" w:hAnsi="Times New Roman" w:cs="Times New Roman"/>
                <w:color w:val="31849B" w:themeColor="accent5" w:themeShade="BF"/>
              </w:rPr>
              <w:t xml:space="preserve"> (RU)</w:t>
            </w:r>
          </w:p>
        </w:tc>
        <w:tc>
          <w:tcPr>
            <w:tcW w:w="361" w:type="pct"/>
          </w:tcPr>
          <w:p w14:paraId="5AAE35CD" w14:textId="707005DC" w:rsidR="001D06EF" w:rsidRPr="00B36BE6" w:rsidRDefault="001D06EF"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R</w:t>
            </w:r>
          </w:p>
        </w:tc>
        <w:tc>
          <w:tcPr>
            <w:tcW w:w="793" w:type="pct"/>
          </w:tcPr>
          <w:p w14:paraId="6852F1A8" w14:textId="009EEBF7" w:rsidR="001D06EF" w:rsidRPr="00B36BE6" w:rsidRDefault="001D06EF"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PU</w:t>
            </w:r>
          </w:p>
        </w:tc>
        <w:tc>
          <w:tcPr>
            <w:tcW w:w="564" w:type="pct"/>
          </w:tcPr>
          <w:p w14:paraId="510DA15B" w14:textId="77777777"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color w:val="31849B" w:themeColor="accent5" w:themeShade="BF"/>
              </w:rPr>
              <w:t>Mx</w:t>
            </w:r>
          </w:p>
        </w:tc>
        <w:tc>
          <w:tcPr>
            <w:tcW w:w="558" w:type="pct"/>
          </w:tcPr>
          <w:p w14:paraId="12F40C68" w14:textId="6754B5EE" w:rsidR="001D06EF" w:rsidRPr="00B36BE6" w:rsidRDefault="001D06EF" w:rsidP="00B957F3">
            <w:pPr>
              <w:pStyle w:val="Tabelle"/>
              <w:jc w:val="left"/>
              <w:rPr>
                <w:rFonts w:ascii="Times New Roman" w:hAnsi="Times New Roman" w:cs="Times New Roman"/>
                <w:color w:val="000000" w:themeColor="text1"/>
              </w:rPr>
            </w:pPr>
            <w:r w:rsidRPr="00B36BE6">
              <w:rPr>
                <w:rFonts w:ascii="Times New Roman" w:hAnsi="Times New Roman" w:cs="Times New Roman"/>
                <w:color w:val="000000" w:themeColor="text1"/>
              </w:rPr>
              <w:t>M54</w:t>
            </w:r>
          </w:p>
        </w:tc>
      </w:tr>
    </w:tbl>
    <w:p w14:paraId="7EB70D55" w14:textId="77777777" w:rsidR="001D06EF" w:rsidRPr="00B36BE6" w:rsidRDefault="001D06EF" w:rsidP="00367BCF">
      <w:pPr>
        <w:rPr>
          <w:highlight w:val="yellow"/>
        </w:rPr>
      </w:pPr>
    </w:p>
    <w:tbl>
      <w:tblPr>
        <w:tblStyle w:val="TableGrid"/>
        <w:tblW w:w="5000" w:type="pct"/>
        <w:tblLook w:val="04A0" w:firstRow="1" w:lastRow="0" w:firstColumn="1" w:lastColumn="0" w:noHBand="0" w:noVBand="1"/>
      </w:tblPr>
      <w:tblGrid>
        <w:gridCol w:w="3888"/>
        <w:gridCol w:w="1394"/>
        <w:gridCol w:w="3781"/>
      </w:tblGrid>
      <w:tr w:rsidR="00367BCF" w:rsidRPr="00B36BE6" w14:paraId="3788A7B0" w14:textId="77777777" w:rsidTr="009717F3">
        <w:tc>
          <w:tcPr>
            <w:tcW w:w="2145" w:type="pct"/>
          </w:tcPr>
          <w:p w14:paraId="2E6A8F46" w14:textId="77777777" w:rsidR="00367BCF" w:rsidRPr="00B36BE6" w:rsidRDefault="00367BCF" w:rsidP="009717F3">
            <w:pPr>
              <w:jc w:val="left"/>
              <w:rPr>
                <w:b/>
              </w:rPr>
            </w:pPr>
            <w:r w:rsidRPr="00B36BE6">
              <w:rPr>
                <w:b/>
              </w:rPr>
              <w:t>Description of risk (indicate level of likelihood: Low/Medium/High)</w:t>
            </w:r>
          </w:p>
        </w:tc>
        <w:tc>
          <w:tcPr>
            <w:tcW w:w="769" w:type="pct"/>
          </w:tcPr>
          <w:p w14:paraId="49073F8E" w14:textId="77777777" w:rsidR="00367BCF" w:rsidRPr="00B36BE6" w:rsidRDefault="00367BCF" w:rsidP="009717F3">
            <w:pPr>
              <w:jc w:val="left"/>
              <w:rPr>
                <w:b/>
              </w:rPr>
            </w:pPr>
            <w:r w:rsidRPr="00B36BE6">
              <w:rPr>
                <w:b/>
              </w:rPr>
              <w:t>Work package(s) involved</w:t>
            </w:r>
          </w:p>
        </w:tc>
        <w:tc>
          <w:tcPr>
            <w:tcW w:w="2087" w:type="pct"/>
          </w:tcPr>
          <w:p w14:paraId="361DFD3C" w14:textId="77777777" w:rsidR="00367BCF" w:rsidRPr="00B36BE6" w:rsidRDefault="00367BCF" w:rsidP="009717F3">
            <w:pPr>
              <w:jc w:val="left"/>
              <w:rPr>
                <w:b/>
              </w:rPr>
            </w:pPr>
            <w:r w:rsidRPr="00B36BE6">
              <w:rPr>
                <w:b/>
              </w:rPr>
              <w:t>Proposed risk-mitigation measures</w:t>
            </w:r>
          </w:p>
        </w:tc>
      </w:tr>
      <w:tr w:rsidR="00367BCF" w:rsidRPr="00B36BE6" w14:paraId="0B2302E6" w14:textId="77777777" w:rsidTr="009717F3">
        <w:tc>
          <w:tcPr>
            <w:tcW w:w="2145" w:type="pct"/>
          </w:tcPr>
          <w:p w14:paraId="1095C9F5" w14:textId="5F5F95A4" w:rsidR="004552B8" w:rsidRPr="00B36BE6" w:rsidRDefault="00367BCF" w:rsidP="009717F3">
            <w:pPr>
              <w:jc w:val="left"/>
              <w:rPr>
                <w:szCs w:val="22"/>
              </w:rPr>
            </w:pPr>
            <w:r w:rsidRPr="00B36BE6">
              <w:rPr>
                <w:szCs w:val="22"/>
              </w:rPr>
              <w:t>For the development of the ‘smart PROM’ we need assess to ICU patients after discharge of the hospital.</w:t>
            </w:r>
            <w:r w:rsidR="004552B8" w:rsidRPr="00B36BE6">
              <w:rPr>
                <w:szCs w:val="22"/>
              </w:rPr>
              <w:br/>
            </w:r>
            <w:r w:rsidR="004552B8" w:rsidRPr="00B36BE6">
              <w:rPr>
                <w:i/>
                <w:color w:val="31849B" w:themeColor="accent5" w:themeShade="BF"/>
              </w:rPr>
              <w:t>(level of likelihood: low)</w:t>
            </w:r>
          </w:p>
        </w:tc>
        <w:tc>
          <w:tcPr>
            <w:tcW w:w="769" w:type="pct"/>
          </w:tcPr>
          <w:p w14:paraId="5D716643" w14:textId="77777777" w:rsidR="00367BCF" w:rsidRPr="00B36BE6" w:rsidRDefault="00367BCF" w:rsidP="009717F3">
            <w:pPr>
              <w:jc w:val="left"/>
              <w:rPr>
                <w:szCs w:val="22"/>
              </w:rPr>
            </w:pPr>
            <w:r w:rsidRPr="00B36BE6">
              <w:rPr>
                <w:szCs w:val="22"/>
              </w:rPr>
              <w:t>WP1, WP2, WP3</w:t>
            </w:r>
          </w:p>
        </w:tc>
        <w:tc>
          <w:tcPr>
            <w:tcW w:w="2087" w:type="pct"/>
          </w:tcPr>
          <w:p w14:paraId="626D0343" w14:textId="77777777" w:rsidR="00367BCF" w:rsidRPr="00B36BE6" w:rsidRDefault="00367BCF" w:rsidP="009717F3">
            <w:pPr>
              <w:jc w:val="left"/>
              <w:rPr>
                <w:szCs w:val="22"/>
              </w:rPr>
            </w:pPr>
            <w:r w:rsidRPr="00B36BE6">
              <w:rPr>
                <w:szCs w:val="22"/>
              </w:rPr>
              <w:t>None</w:t>
            </w:r>
          </w:p>
        </w:tc>
      </w:tr>
      <w:tr w:rsidR="00367BCF" w:rsidRPr="00B36BE6" w14:paraId="42698842" w14:textId="77777777" w:rsidTr="009717F3">
        <w:tc>
          <w:tcPr>
            <w:tcW w:w="2145" w:type="pct"/>
          </w:tcPr>
          <w:p w14:paraId="5932F810" w14:textId="2036E003" w:rsidR="00367BCF" w:rsidRPr="00B36BE6" w:rsidRDefault="00367BCF" w:rsidP="009717F3">
            <w:pPr>
              <w:jc w:val="left"/>
              <w:rPr>
                <w:szCs w:val="22"/>
              </w:rPr>
            </w:pPr>
            <w:r w:rsidRPr="00B36BE6">
              <w:rPr>
                <w:szCs w:val="22"/>
              </w:rPr>
              <w:t>Development software tool to collect patient responses for the health outcome measures.</w:t>
            </w:r>
            <w:r w:rsidR="004552B8" w:rsidRPr="00B36BE6">
              <w:rPr>
                <w:szCs w:val="22"/>
              </w:rPr>
              <w:br/>
            </w:r>
            <w:r w:rsidR="004552B8" w:rsidRPr="00B36BE6">
              <w:rPr>
                <w:i/>
                <w:color w:val="31849B" w:themeColor="accent5" w:themeShade="BF"/>
              </w:rPr>
              <w:t>(level of likelihood: low)</w:t>
            </w:r>
          </w:p>
        </w:tc>
        <w:tc>
          <w:tcPr>
            <w:tcW w:w="769" w:type="pct"/>
          </w:tcPr>
          <w:p w14:paraId="136354BB" w14:textId="77777777" w:rsidR="00367BCF" w:rsidRPr="00B36BE6" w:rsidRDefault="00367BCF" w:rsidP="009717F3">
            <w:pPr>
              <w:jc w:val="left"/>
              <w:rPr>
                <w:szCs w:val="22"/>
              </w:rPr>
            </w:pPr>
            <w:r w:rsidRPr="00B36BE6">
              <w:rPr>
                <w:szCs w:val="22"/>
              </w:rPr>
              <w:t>WP3</w:t>
            </w:r>
          </w:p>
        </w:tc>
        <w:tc>
          <w:tcPr>
            <w:tcW w:w="2087" w:type="pct"/>
          </w:tcPr>
          <w:p w14:paraId="64B65862" w14:textId="77777777" w:rsidR="00367BCF" w:rsidRPr="00B36BE6" w:rsidRDefault="00367BCF" w:rsidP="009717F3">
            <w:pPr>
              <w:jc w:val="left"/>
              <w:rPr>
                <w:szCs w:val="22"/>
              </w:rPr>
            </w:pPr>
            <w:r w:rsidRPr="00B36BE6">
              <w:rPr>
                <w:szCs w:val="22"/>
              </w:rPr>
              <w:t xml:space="preserve">Restrict the use of the software tool to administer the ICU PROM to be developed (software already available for this type of PROM) and use conventional administer modes (paper-pencil, research nurse) for the other existing health outcomes. </w:t>
            </w:r>
          </w:p>
        </w:tc>
      </w:tr>
      <w:tr w:rsidR="00367BCF" w:rsidRPr="00B36BE6" w14:paraId="25580188" w14:textId="77777777" w:rsidTr="009717F3">
        <w:tc>
          <w:tcPr>
            <w:tcW w:w="2145" w:type="pct"/>
          </w:tcPr>
          <w:p w14:paraId="659D31F4" w14:textId="50903F85" w:rsidR="00367BCF" w:rsidRPr="00B36BE6" w:rsidRDefault="00367BCF" w:rsidP="009717F3">
            <w:pPr>
              <w:jc w:val="left"/>
              <w:rPr>
                <w:szCs w:val="22"/>
              </w:rPr>
            </w:pPr>
            <w:r w:rsidRPr="00B36BE6">
              <w:rPr>
                <w:szCs w:val="22"/>
              </w:rPr>
              <w:t>HADS (Hospital Anxiety and Depression Scale) will be used. This is the preferred tool for measuring these types of psychological symptoms, but a per patient copyright cost seems applicable.</w:t>
            </w:r>
            <w:r w:rsidR="004552B8" w:rsidRPr="00B36BE6">
              <w:rPr>
                <w:szCs w:val="22"/>
              </w:rPr>
              <w:br/>
            </w:r>
            <w:r w:rsidR="004552B8" w:rsidRPr="00B36BE6">
              <w:rPr>
                <w:i/>
                <w:color w:val="31849B" w:themeColor="accent5" w:themeShade="BF"/>
              </w:rPr>
              <w:t>(level of likelihood: low)</w:t>
            </w:r>
          </w:p>
        </w:tc>
        <w:tc>
          <w:tcPr>
            <w:tcW w:w="769" w:type="pct"/>
          </w:tcPr>
          <w:p w14:paraId="5A923FA5" w14:textId="77777777" w:rsidR="00367BCF" w:rsidRPr="00B36BE6" w:rsidRDefault="00367BCF" w:rsidP="009717F3">
            <w:pPr>
              <w:jc w:val="left"/>
              <w:rPr>
                <w:szCs w:val="22"/>
              </w:rPr>
            </w:pPr>
            <w:r w:rsidRPr="00B36BE6">
              <w:rPr>
                <w:szCs w:val="22"/>
              </w:rPr>
              <w:t>WP5</w:t>
            </w:r>
          </w:p>
        </w:tc>
        <w:tc>
          <w:tcPr>
            <w:tcW w:w="2087" w:type="pct"/>
          </w:tcPr>
          <w:p w14:paraId="37A08D42" w14:textId="77777777" w:rsidR="00367BCF" w:rsidRPr="00B36BE6" w:rsidRDefault="00367BCF" w:rsidP="009717F3">
            <w:pPr>
              <w:jc w:val="left"/>
              <w:rPr>
                <w:szCs w:val="22"/>
              </w:rPr>
            </w:pPr>
            <w:r w:rsidRPr="00B36BE6">
              <w:rPr>
                <w:szCs w:val="22"/>
              </w:rPr>
              <w:t>An alternative PROM instrument to measure anxiety and depression may be considered.</w:t>
            </w:r>
          </w:p>
        </w:tc>
      </w:tr>
    </w:tbl>
    <w:p w14:paraId="01B62984" w14:textId="7E984247" w:rsidR="009E1C64" w:rsidRPr="00B36BE6" w:rsidRDefault="009E1C64" w:rsidP="00A84C3A">
      <w:pPr>
        <w:spacing w:before="0" w:after="0" w:line="240" w:lineRule="auto"/>
        <w:jc w:val="left"/>
      </w:pPr>
    </w:p>
    <w:p w14:paraId="3F012730" w14:textId="77777777" w:rsidR="009E1C64" w:rsidRPr="00B36BE6" w:rsidRDefault="009E1C64" w:rsidP="009E1C64">
      <w:pPr>
        <w:spacing w:before="60" w:after="60"/>
        <w:jc w:val="left"/>
        <w:rPr>
          <w:b/>
          <w:color w:val="000000" w:themeColor="text1"/>
          <w:szCs w:val="22"/>
        </w:rPr>
      </w:pPr>
      <w:r w:rsidRPr="00B36BE6">
        <w:rPr>
          <w:b/>
          <w:color w:val="000000" w:themeColor="text1"/>
          <w:szCs w:val="22"/>
        </w:rPr>
        <w:t>Milestones</w:t>
      </w:r>
    </w:p>
    <w:p w14:paraId="2A49444A" w14:textId="77777777" w:rsidR="009E1C64" w:rsidRPr="00B36BE6" w:rsidRDefault="009E1C64" w:rsidP="009E1C64">
      <w:pPr>
        <w:spacing w:before="60" w:after="60"/>
        <w:jc w:val="left"/>
        <w:rPr>
          <w:color w:val="000000" w:themeColor="text1"/>
          <w:szCs w:val="22"/>
        </w:rPr>
      </w:pPr>
      <w:r w:rsidRPr="00B36BE6">
        <w:rPr>
          <w:color w:val="000000" w:themeColor="text1"/>
          <w:szCs w:val="22"/>
        </w:rPr>
        <w:t>M5.1 Costing methodology framework defined (M10)</w:t>
      </w:r>
    </w:p>
    <w:p w14:paraId="57CD9B48" w14:textId="77777777" w:rsidR="009E1C64" w:rsidRPr="00B36BE6" w:rsidRDefault="009E1C64" w:rsidP="009E1C64">
      <w:pPr>
        <w:spacing w:before="60" w:after="60"/>
        <w:jc w:val="left"/>
        <w:rPr>
          <w:color w:val="000000" w:themeColor="text1"/>
          <w:szCs w:val="22"/>
        </w:rPr>
      </w:pPr>
      <w:r w:rsidRPr="00B36BE6">
        <w:rPr>
          <w:color w:val="000000" w:themeColor="text1"/>
          <w:szCs w:val="22"/>
        </w:rPr>
        <w:t>M5.2 Outcome measures framework defined (M10)</w:t>
      </w:r>
    </w:p>
    <w:p w14:paraId="05CAEF2E" w14:textId="77777777" w:rsidR="009E1C64" w:rsidRPr="00B36BE6" w:rsidRDefault="009E1C64" w:rsidP="009E1C64">
      <w:pPr>
        <w:spacing w:before="60" w:after="60"/>
        <w:jc w:val="left"/>
        <w:rPr>
          <w:color w:val="000000" w:themeColor="text1"/>
          <w:szCs w:val="22"/>
        </w:rPr>
      </w:pPr>
      <w:r w:rsidRPr="00B36BE6">
        <w:rPr>
          <w:color w:val="000000" w:themeColor="text1"/>
          <w:szCs w:val="22"/>
        </w:rPr>
        <w:t>M5.3 Health content (items) of the ‘smart’ ICU PROM determined (M18)</w:t>
      </w:r>
    </w:p>
    <w:p w14:paraId="32338FD6" w14:textId="781E620F" w:rsidR="009E1C64" w:rsidRPr="00B36BE6" w:rsidRDefault="009E1C64" w:rsidP="009E1C64">
      <w:pPr>
        <w:spacing w:before="0" w:after="0" w:line="240" w:lineRule="auto"/>
        <w:jc w:val="left"/>
        <w:rPr>
          <w:color w:val="000000" w:themeColor="text1"/>
          <w:szCs w:val="22"/>
        </w:rPr>
      </w:pPr>
      <w:r w:rsidRPr="00B36BE6">
        <w:rPr>
          <w:color w:val="000000" w:themeColor="text1"/>
          <w:szCs w:val="22"/>
        </w:rPr>
        <w:t>M5.4 Databases with health outcomes and costs for current treatment pathways prepared (M54)</w:t>
      </w:r>
    </w:p>
    <w:p w14:paraId="23285422" w14:textId="77777777" w:rsidR="003D27AC" w:rsidRPr="00B36BE6" w:rsidRDefault="003D27AC">
      <w:pPr>
        <w:spacing w:before="0" w:after="0" w:line="240" w:lineRule="auto"/>
        <w:jc w:val="left"/>
        <w:rPr>
          <w:color w:val="000000" w:themeColor="text1"/>
          <w:szCs w:val="22"/>
        </w:rPr>
      </w:pPr>
    </w:p>
    <w:tbl>
      <w:tblPr>
        <w:tblStyle w:val="TableGrid"/>
        <w:tblW w:w="5000" w:type="pct"/>
        <w:tblLook w:val="04A0" w:firstRow="1" w:lastRow="0" w:firstColumn="1" w:lastColumn="0" w:noHBand="0" w:noVBand="1"/>
      </w:tblPr>
      <w:tblGrid>
        <w:gridCol w:w="1439"/>
        <w:gridCol w:w="2545"/>
        <w:gridCol w:w="1845"/>
        <w:gridCol w:w="1345"/>
        <w:gridCol w:w="1889"/>
      </w:tblGrid>
      <w:tr w:rsidR="003D27AC" w:rsidRPr="00B36BE6" w14:paraId="2EE122F1" w14:textId="77777777" w:rsidTr="00B957F3">
        <w:tc>
          <w:tcPr>
            <w:tcW w:w="794" w:type="pct"/>
          </w:tcPr>
          <w:p w14:paraId="5D3060E9" w14:textId="77777777" w:rsidR="003D27AC" w:rsidRPr="00B36BE6" w:rsidRDefault="003D27AC" w:rsidP="00B957F3">
            <w:pPr>
              <w:pStyle w:val="Tabelle"/>
              <w:jc w:val="left"/>
              <w:rPr>
                <w:rStyle w:val="Strong"/>
                <w:rFonts w:ascii="Times New Roman" w:hAnsi="Times New Roman"/>
                <w:highlight w:val="green"/>
              </w:rPr>
            </w:pPr>
            <w:r w:rsidRPr="00B36BE6">
              <w:rPr>
                <w:rStyle w:val="Strong"/>
                <w:rFonts w:ascii="Times New Roman" w:hAnsi="Times New Roman"/>
              </w:rPr>
              <w:t>Milestone number</w:t>
            </w:r>
          </w:p>
        </w:tc>
        <w:tc>
          <w:tcPr>
            <w:tcW w:w="1404" w:type="pct"/>
          </w:tcPr>
          <w:p w14:paraId="2402AC34" w14:textId="77777777" w:rsidR="003D27AC" w:rsidRPr="00B36BE6" w:rsidRDefault="003D27AC" w:rsidP="00B957F3">
            <w:pPr>
              <w:pStyle w:val="Tabelle"/>
              <w:jc w:val="left"/>
              <w:rPr>
                <w:rStyle w:val="Strong"/>
                <w:rFonts w:ascii="Times New Roman" w:hAnsi="Times New Roman"/>
              </w:rPr>
            </w:pPr>
            <w:r w:rsidRPr="00B36BE6">
              <w:rPr>
                <w:rStyle w:val="Strong"/>
                <w:rFonts w:ascii="Times New Roman" w:hAnsi="Times New Roman"/>
              </w:rPr>
              <w:t>Milestone name</w:t>
            </w:r>
          </w:p>
        </w:tc>
        <w:tc>
          <w:tcPr>
            <w:tcW w:w="1018" w:type="pct"/>
          </w:tcPr>
          <w:p w14:paraId="15950D67" w14:textId="77777777" w:rsidR="003D27AC" w:rsidRPr="00B36BE6" w:rsidRDefault="003D27AC" w:rsidP="00B957F3">
            <w:pPr>
              <w:pStyle w:val="Tabelle"/>
              <w:jc w:val="left"/>
              <w:rPr>
                <w:rStyle w:val="Strong"/>
                <w:rFonts w:ascii="Times New Roman" w:hAnsi="Times New Roman"/>
              </w:rPr>
            </w:pPr>
            <w:r w:rsidRPr="00B36BE6">
              <w:rPr>
                <w:rStyle w:val="Strong"/>
                <w:rFonts w:ascii="Times New Roman" w:hAnsi="Times New Roman"/>
              </w:rPr>
              <w:t>Related work package(s)</w:t>
            </w:r>
          </w:p>
        </w:tc>
        <w:tc>
          <w:tcPr>
            <w:tcW w:w="742" w:type="pct"/>
          </w:tcPr>
          <w:p w14:paraId="122FD8FA" w14:textId="77777777" w:rsidR="003D27AC" w:rsidRPr="00B36BE6" w:rsidRDefault="003D27AC" w:rsidP="00B957F3">
            <w:pPr>
              <w:pStyle w:val="Tabelle"/>
              <w:jc w:val="left"/>
              <w:rPr>
                <w:rStyle w:val="Strong"/>
                <w:rFonts w:ascii="Times New Roman" w:hAnsi="Times New Roman"/>
              </w:rPr>
            </w:pPr>
            <w:r w:rsidRPr="00B36BE6">
              <w:rPr>
                <w:rStyle w:val="Strong"/>
                <w:rFonts w:ascii="Times New Roman" w:hAnsi="Times New Roman"/>
              </w:rPr>
              <w:t>Estimated date</w:t>
            </w:r>
          </w:p>
        </w:tc>
        <w:tc>
          <w:tcPr>
            <w:tcW w:w="1042" w:type="pct"/>
          </w:tcPr>
          <w:p w14:paraId="50A396E8" w14:textId="77777777" w:rsidR="003D27AC" w:rsidRPr="00B36BE6" w:rsidRDefault="003D27AC" w:rsidP="00B957F3">
            <w:pPr>
              <w:pStyle w:val="Tabelle"/>
              <w:jc w:val="left"/>
              <w:rPr>
                <w:rStyle w:val="Strong"/>
                <w:rFonts w:ascii="Times New Roman" w:hAnsi="Times New Roman"/>
              </w:rPr>
            </w:pPr>
            <w:r w:rsidRPr="00B36BE6">
              <w:rPr>
                <w:rStyle w:val="Strong"/>
                <w:rFonts w:ascii="Times New Roman" w:hAnsi="Times New Roman"/>
              </w:rPr>
              <w:t>Means of Verification</w:t>
            </w:r>
          </w:p>
        </w:tc>
      </w:tr>
      <w:tr w:rsidR="003D27AC" w:rsidRPr="00B36BE6" w14:paraId="37290512" w14:textId="77777777" w:rsidTr="00B957F3">
        <w:tc>
          <w:tcPr>
            <w:tcW w:w="794" w:type="pct"/>
          </w:tcPr>
          <w:p w14:paraId="0E06372B" w14:textId="0ED18EF2" w:rsidR="003D27AC" w:rsidRPr="00B36BE6" w:rsidRDefault="003D27AC" w:rsidP="00B957F3">
            <w:pPr>
              <w:pStyle w:val="Tabelle"/>
              <w:jc w:val="left"/>
              <w:rPr>
                <w:rFonts w:ascii="Times New Roman" w:hAnsi="Times New Roman" w:cs="Times New Roman"/>
              </w:rPr>
            </w:pPr>
            <w:r w:rsidRPr="00B36BE6">
              <w:rPr>
                <w:rFonts w:ascii="Times New Roman" w:hAnsi="Times New Roman" w:cs="Times New Roman"/>
              </w:rPr>
              <w:t>M5.1</w:t>
            </w:r>
          </w:p>
        </w:tc>
        <w:tc>
          <w:tcPr>
            <w:tcW w:w="1404" w:type="pct"/>
          </w:tcPr>
          <w:p w14:paraId="1F7F2844" w14:textId="27924DFC" w:rsidR="003D27AC" w:rsidRPr="00B36BE6" w:rsidRDefault="003D27AC" w:rsidP="00B957F3">
            <w:pPr>
              <w:pStyle w:val="Tabelle"/>
              <w:jc w:val="left"/>
              <w:rPr>
                <w:rFonts w:ascii="Times New Roman" w:hAnsi="Times New Roman" w:cs="Times New Roman"/>
              </w:rPr>
            </w:pPr>
            <w:r w:rsidRPr="00B36BE6">
              <w:rPr>
                <w:rFonts w:ascii="Times New Roman" w:hAnsi="Times New Roman" w:cs="Times New Roman"/>
              </w:rPr>
              <w:t>Costing methodology framework defined</w:t>
            </w:r>
          </w:p>
        </w:tc>
        <w:tc>
          <w:tcPr>
            <w:tcW w:w="1018" w:type="pct"/>
          </w:tcPr>
          <w:p w14:paraId="6C3882A8" w14:textId="77777777" w:rsidR="003D27AC" w:rsidRPr="00B36BE6" w:rsidRDefault="003D27AC"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WP1, WP3, WP4</w:t>
            </w:r>
          </w:p>
        </w:tc>
        <w:tc>
          <w:tcPr>
            <w:tcW w:w="742" w:type="pct"/>
          </w:tcPr>
          <w:p w14:paraId="4EF94B96" w14:textId="0B70513B" w:rsidR="003D27AC" w:rsidRPr="00B36BE6" w:rsidRDefault="003D27AC" w:rsidP="00B957F3">
            <w:pPr>
              <w:pStyle w:val="Tabelle"/>
              <w:jc w:val="left"/>
              <w:rPr>
                <w:rFonts w:ascii="Times New Roman" w:hAnsi="Times New Roman" w:cs="Times New Roman"/>
              </w:rPr>
            </w:pPr>
            <w:r w:rsidRPr="00B36BE6">
              <w:rPr>
                <w:rFonts w:ascii="Times New Roman" w:hAnsi="Times New Roman" w:cs="Times New Roman"/>
              </w:rPr>
              <w:t>M10</w:t>
            </w:r>
          </w:p>
        </w:tc>
        <w:tc>
          <w:tcPr>
            <w:tcW w:w="1042" w:type="pct"/>
          </w:tcPr>
          <w:p w14:paraId="4CD58A57" w14:textId="01DCF6C8" w:rsidR="003D27AC" w:rsidRPr="00B36BE6" w:rsidRDefault="003D27AC"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Check</w:t>
            </w:r>
          </w:p>
        </w:tc>
      </w:tr>
      <w:tr w:rsidR="003D27AC" w:rsidRPr="00B36BE6" w14:paraId="28136F9C" w14:textId="77777777" w:rsidTr="00B957F3">
        <w:tc>
          <w:tcPr>
            <w:tcW w:w="794" w:type="pct"/>
          </w:tcPr>
          <w:p w14:paraId="3BB458BC" w14:textId="0D552B54" w:rsidR="003D27AC" w:rsidRPr="00B36BE6" w:rsidRDefault="003D27AC" w:rsidP="00B957F3">
            <w:pPr>
              <w:pStyle w:val="Tabelle"/>
              <w:jc w:val="left"/>
              <w:rPr>
                <w:rFonts w:ascii="Times New Roman" w:hAnsi="Times New Roman" w:cs="Times New Roman"/>
              </w:rPr>
            </w:pPr>
            <w:r w:rsidRPr="00B36BE6">
              <w:rPr>
                <w:rFonts w:ascii="Times New Roman" w:hAnsi="Times New Roman" w:cs="Times New Roman"/>
              </w:rPr>
              <w:t>M5.2</w:t>
            </w:r>
          </w:p>
        </w:tc>
        <w:tc>
          <w:tcPr>
            <w:tcW w:w="1404" w:type="pct"/>
          </w:tcPr>
          <w:p w14:paraId="10BCEBEE" w14:textId="57E8C0E1" w:rsidR="003D27AC" w:rsidRPr="00B36BE6" w:rsidRDefault="003D27AC" w:rsidP="00B957F3">
            <w:pPr>
              <w:pStyle w:val="Tabelle"/>
              <w:jc w:val="left"/>
              <w:rPr>
                <w:rFonts w:ascii="Times New Roman" w:hAnsi="Times New Roman" w:cs="Times New Roman"/>
              </w:rPr>
            </w:pPr>
            <w:r w:rsidRPr="00B36BE6">
              <w:rPr>
                <w:rFonts w:ascii="Times New Roman" w:hAnsi="Times New Roman" w:cs="Times New Roman"/>
              </w:rPr>
              <w:t>Outcome measures framework defined</w:t>
            </w:r>
          </w:p>
        </w:tc>
        <w:tc>
          <w:tcPr>
            <w:tcW w:w="1018" w:type="pct"/>
          </w:tcPr>
          <w:p w14:paraId="3AB3D5D0" w14:textId="77777777" w:rsidR="003D27AC" w:rsidRPr="00B36BE6" w:rsidRDefault="003D27AC"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WP3, WP5</w:t>
            </w:r>
          </w:p>
        </w:tc>
        <w:tc>
          <w:tcPr>
            <w:tcW w:w="742" w:type="pct"/>
          </w:tcPr>
          <w:p w14:paraId="201E69ED" w14:textId="42E19C92" w:rsidR="003D27AC" w:rsidRPr="00B36BE6" w:rsidRDefault="003D27AC"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M10</w:t>
            </w:r>
          </w:p>
        </w:tc>
        <w:tc>
          <w:tcPr>
            <w:tcW w:w="1042" w:type="pct"/>
          </w:tcPr>
          <w:p w14:paraId="49D26903" w14:textId="260500BF" w:rsidR="003D27AC" w:rsidRPr="00B36BE6" w:rsidRDefault="003D27AC"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Check</w:t>
            </w:r>
          </w:p>
        </w:tc>
      </w:tr>
      <w:tr w:rsidR="003D27AC" w:rsidRPr="00B36BE6" w14:paraId="41B68D76" w14:textId="77777777" w:rsidTr="00B957F3">
        <w:tc>
          <w:tcPr>
            <w:tcW w:w="794" w:type="pct"/>
          </w:tcPr>
          <w:p w14:paraId="0CAD6D25" w14:textId="21D629F3" w:rsidR="003D27AC" w:rsidRPr="00B36BE6" w:rsidRDefault="003D27AC" w:rsidP="00B957F3">
            <w:pPr>
              <w:pStyle w:val="Tabelle"/>
              <w:jc w:val="left"/>
              <w:rPr>
                <w:rFonts w:ascii="Times New Roman" w:hAnsi="Times New Roman" w:cs="Times New Roman"/>
              </w:rPr>
            </w:pPr>
            <w:r w:rsidRPr="00B36BE6">
              <w:rPr>
                <w:rFonts w:ascii="Times New Roman" w:hAnsi="Times New Roman" w:cs="Times New Roman"/>
              </w:rPr>
              <w:lastRenderedPageBreak/>
              <w:t>M5.3</w:t>
            </w:r>
          </w:p>
        </w:tc>
        <w:tc>
          <w:tcPr>
            <w:tcW w:w="1404" w:type="pct"/>
          </w:tcPr>
          <w:p w14:paraId="7440E421" w14:textId="076A642D" w:rsidR="003D27AC" w:rsidRPr="00B36BE6" w:rsidRDefault="003D27AC" w:rsidP="00B957F3">
            <w:pPr>
              <w:pStyle w:val="Tabelle"/>
              <w:jc w:val="left"/>
              <w:rPr>
                <w:rFonts w:ascii="Times New Roman" w:hAnsi="Times New Roman" w:cs="Times New Roman"/>
              </w:rPr>
            </w:pPr>
            <w:r w:rsidRPr="00B36BE6">
              <w:rPr>
                <w:rFonts w:ascii="Times New Roman" w:hAnsi="Times New Roman" w:cs="Times New Roman"/>
              </w:rPr>
              <w:t>Health content (items) of the ‘smart’ ICU PROM determined</w:t>
            </w:r>
          </w:p>
        </w:tc>
        <w:tc>
          <w:tcPr>
            <w:tcW w:w="1018" w:type="pct"/>
          </w:tcPr>
          <w:p w14:paraId="787CAEF6" w14:textId="77777777" w:rsidR="003D27AC" w:rsidRPr="00B36BE6" w:rsidRDefault="003D27AC"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WP1, WP3, WP4, WP5, WP6</w:t>
            </w:r>
          </w:p>
        </w:tc>
        <w:tc>
          <w:tcPr>
            <w:tcW w:w="742" w:type="pct"/>
          </w:tcPr>
          <w:p w14:paraId="6250FFA3" w14:textId="725F31B0" w:rsidR="003D27AC" w:rsidRPr="00B36BE6" w:rsidRDefault="003D27AC" w:rsidP="00B957F3">
            <w:pPr>
              <w:pStyle w:val="Tabelle"/>
              <w:jc w:val="left"/>
              <w:rPr>
                <w:rFonts w:ascii="Times New Roman" w:hAnsi="Times New Roman" w:cs="Times New Roman"/>
              </w:rPr>
            </w:pPr>
            <w:r w:rsidRPr="00B36BE6">
              <w:rPr>
                <w:rFonts w:ascii="Times New Roman" w:hAnsi="Times New Roman" w:cs="Times New Roman"/>
              </w:rPr>
              <w:t>M18</w:t>
            </w:r>
          </w:p>
        </w:tc>
        <w:tc>
          <w:tcPr>
            <w:tcW w:w="1042" w:type="pct"/>
          </w:tcPr>
          <w:p w14:paraId="586BFC2F" w14:textId="2DAB6979" w:rsidR="003D27AC" w:rsidRPr="00B36BE6" w:rsidRDefault="003D27AC"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Check</w:t>
            </w:r>
          </w:p>
        </w:tc>
      </w:tr>
      <w:tr w:rsidR="003D27AC" w:rsidRPr="00B36BE6" w14:paraId="1E693C9D" w14:textId="77777777" w:rsidTr="00B957F3">
        <w:tc>
          <w:tcPr>
            <w:tcW w:w="794" w:type="pct"/>
          </w:tcPr>
          <w:p w14:paraId="3FB0AC3E" w14:textId="5A9C9573" w:rsidR="003D27AC" w:rsidRPr="00B36BE6" w:rsidRDefault="003D27AC" w:rsidP="00B957F3">
            <w:pPr>
              <w:pStyle w:val="Tabelle"/>
              <w:jc w:val="left"/>
              <w:rPr>
                <w:rFonts w:ascii="Times New Roman" w:hAnsi="Times New Roman" w:cs="Times New Roman"/>
              </w:rPr>
            </w:pPr>
            <w:r w:rsidRPr="00B36BE6">
              <w:rPr>
                <w:rFonts w:ascii="Times New Roman" w:hAnsi="Times New Roman" w:cs="Times New Roman"/>
              </w:rPr>
              <w:t>M5.4</w:t>
            </w:r>
          </w:p>
        </w:tc>
        <w:tc>
          <w:tcPr>
            <w:tcW w:w="1404" w:type="pct"/>
          </w:tcPr>
          <w:p w14:paraId="77CC9C2A" w14:textId="780955C2" w:rsidR="003D27AC" w:rsidRPr="00B36BE6" w:rsidRDefault="003D27AC" w:rsidP="00B957F3">
            <w:pPr>
              <w:pStyle w:val="Tabelle"/>
              <w:jc w:val="left"/>
              <w:rPr>
                <w:rFonts w:ascii="Times New Roman" w:hAnsi="Times New Roman" w:cs="Times New Roman"/>
              </w:rPr>
            </w:pPr>
            <w:r w:rsidRPr="00B36BE6">
              <w:rPr>
                <w:rFonts w:ascii="Times New Roman" w:hAnsi="Times New Roman" w:cs="Times New Roman"/>
              </w:rPr>
              <w:t>Databases with health outcomes and costs for current treatment pathways prepared</w:t>
            </w:r>
          </w:p>
        </w:tc>
        <w:tc>
          <w:tcPr>
            <w:tcW w:w="1018" w:type="pct"/>
          </w:tcPr>
          <w:p w14:paraId="7F8FE8B2" w14:textId="6712CA4A" w:rsidR="003D27AC" w:rsidRPr="00B36BE6" w:rsidRDefault="003D27AC"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WP1, WP3, WP4, WP5, WP6</w:t>
            </w:r>
          </w:p>
        </w:tc>
        <w:tc>
          <w:tcPr>
            <w:tcW w:w="742" w:type="pct"/>
          </w:tcPr>
          <w:p w14:paraId="4EDEF52A" w14:textId="60DEFA9D" w:rsidR="003D27AC" w:rsidRPr="00B36BE6" w:rsidRDefault="003D27AC" w:rsidP="00B957F3">
            <w:pPr>
              <w:pStyle w:val="Tabelle"/>
              <w:jc w:val="left"/>
              <w:rPr>
                <w:rFonts w:ascii="Times New Roman" w:hAnsi="Times New Roman" w:cs="Times New Roman"/>
              </w:rPr>
            </w:pPr>
            <w:r w:rsidRPr="00B36BE6">
              <w:rPr>
                <w:rFonts w:ascii="Times New Roman" w:hAnsi="Times New Roman" w:cs="Times New Roman"/>
              </w:rPr>
              <w:t>M54</w:t>
            </w:r>
          </w:p>
        </w:tc>
        <w:tc>
          <w:tcPr>
            <w:tcW w:w="1042" w:type="pct"/>
          </w:tcPr>
          <w:p w14:paraId="5A7039E0" w14:textId="7367FC60" w:rsidR="003D27AC" w:rsidRPr="00B36BE6" w:rsidRDefault="003D27AC"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Check</w:t>
            </w:r>
          </w:p>
        </w:tc>
      </w:tr>
    </w:tbl>
    <w:p w14:paraId="14F4383E" w14:textId="5C70F692" w:rsidR="009E1C64" w:rsidRPr="00B36BE6" w:rsidRDefault="009E1C64" w:rsidP="009E1C64">
      <w:pPr>
        <w:spacing w:before="0" w:after="0" w:line="240" w:lineRule="auto"/>
        <w:jc w:val="left"/>
        <w:rPr>
          <w:color w:val="000000" w:themeColor="text1"/>
          <w:szCs w:val="22"/>
        </w:rPr>
      </w:pPr>
    </w:p>
    <w:p w14:paraId="0ECA3678" w14:textId="3E976C96" w:rsidR="00C42433" w:rsidRPr="00B36BE6" w:rsidRDefault="00C42433">
      <w:pPr>
        <w:spacing w:before="0" w:after="0" w:line="240" w:lineRule="auto"/>
        <w:jc w:val="left"/>
        <w:rPr>
          <w:rStyle w:val="Strong"/>
        </w:rPr>
      </w:pPr>
      <w:r w:rsidRPr="00B36BE6">
        <w:rPr>
          <w:rStyle w:val="Strong"/>
        </w:rPr>
        <w:br w:type="page"/>
      </w:r>
    </w:p>
    <w:p w14:paraId="522D7DD3" w14:textId="77777777" w:rsidR="00F57625" w:rsidRPr="00B36BE6" w:rsidRDefault="00F57625" w:rsidP="00A84C3A">
      <w:pPr>
        <w:spacing w:before="0" w:after="0" w:line="240" w:lineRule="auto"/>
        <w:jc w:val="left"/>
        <w:rPr>
          <w:rStyle w:val="Strong"/>
        </w:rPr>
      </w:pPr>
    </w:p>
    <w:tbl>
      <w:tblPr>
        <w:tblStyle w:val="TableGrid"/>
        <w:tblW w:w="5000" w:type="pct"/>
        <w:tblLook w:val="04A0" w:firstRow="1" w:lastRow="0" w:firstColumn="1" w:lastColumn="0" w:noHBand="0" w:noVBand="1"/>
      </w:tblPr>
      <w:tblGrid>
        <w:gridCol w:w="2394"/>
        <w:gridCol w:w="877"/>
        <w:gridCol w:w="131"/>
        <w:gridCol w:w="660"/>
        <w:gridCol w:w="779"/>
        <w:gridCol w:w="375"/>
        <w:gridCol w:w="941"/>
        <w:gridCol w:w="754"/>
        <w:gridCol w:w="1108"/>
        <w:gridCol w:w="522"/>
        <w:gridCol w:w="522"/>
      </w:tblGrid>
      <w:tr w:rsidR="00F57625" w:rsidRPr="00754801" w14:paraId="030C740E" w14:textId="77777777" w:rsidTr="00106C49">
        <w:tc>
          <w:tcPr>
            <w:tcW w:w="1488" w:type="pct"/>
          </w:tcPr>
          <w:p w14:paraId="4463685F" w14:textId="77777777" w:rsidR="00F57625" w:rsidRPr="00754801" w:rsidRDefault="00F57625" w:rsidP="00106C49">
            <w:pPr>
              <w:pStyle w:val="Tabelle"/>
              <w:jc w:val="left"/>
              <w:rPr>
                <w:rStyle w:val="Strong"/>
                <w:rFonts w:ascii="Times New Roman" w:hAnsi="Times New Roman"/>
                <w:highlight w:val="yellow"/>
              </w:rPr>
            </w:pPr>
            <w:r w:rsidRPr="00754801">
              <w:rPr>
                <w:rStyle w:val="Strong"/>
                <w:rFonts w:ascii="Times New Roman" w:hAnsi="Times New Roman"/>
                <w:highlight w:val="yellow"/>
              </w:rPr>
              <w:t>Work package number</w:t>
            </w:r>
          </w:p>
        </w:tc>
        <w:tc>
          <w:tcPr>
            <w:tcW w:w="573" w:type="pct"/>
            <w:gridSpan w:val="2"/>
          </w:tcPr>
          <w:p w14:paraId="34A7DFED" w14:textId="77777777" w:rsidR="00F57625" w:rsidRPr="00754801" w:rsidRDefault="00F57625" w:rsidP="00106C49">
            <w:pPr>
              <w:pStyle w:val="Tabelle"/>
              <w:jc w:val="left"/>
              <w:rPr>
                <w:rFonts w:ascii="Times New Roman" w:hAnsi="Times New Roman" w:cs="Times New Roman"/>
                <w:highlight w:val="yellow"/>
              </w:rPr>
            </w:pPr>
            <w:r w:rsidRPr="00754801">
              <w:rPr>
                <w:rFonts w:ascii="Times New Roman" w:hAnsi="Times New Roman" w:cs="Times New Roman"/>
                <w:highlight w:val="yellow"/>
              </w:rPr>
              <w:t>06</w:t>
            </w:r>
          </w:p>
        </w:tc>
        <w:tc>
          <w:tcPr>
            <w:tcW w:w="932" w:type="pct"/>
            <w:gridSpan w:val="3"/>
          </w:tcPr>
          <w:p w14:paraId="274668A8" w14:textId="77777777" w:rsidR="00F57625" w:rsidRPr="00754801" w:rsidRDefault="00F57625" w:rsidP="00106C49">
            <w:pPr>
              <w:pStyle w:val="Tabelle"/>
              <w:jc w:val="left"/>
              <w:rPr>
                <w:rStyle w:val="Strong"/>
                <w:rFonts w:ascii="Times New Roman" w:hAnsi="Times New Roman"/>
                <w:highlight w:val="yellow"/>
              </w:rPr>
            </w:pPr>
            <w:r w:rsidRPr="00754801">
              <w:rPr>
                <w:rStyle w:val="Strong"/>
                <w:rFonts w:ascii="Times New Roman" w:hAnsi="Times New Roman"/>
                <w:highlight w:val="yellow"/>
              </w:rPr>
              <w:t>Lead beneficiary</w:t>
            </w:r>
          </w:p>
        </w:tc>
        <w:tc>
          <w:tcPr>
            <w:tcW w:w="2007" w:type="pct"/>
            <w:gridSpan w:val="5"/>
          </w:tcPr>
          <w:p w14:paraId="5329BB8A" w14:textId="77777777" w:rsidR="00F57625" w:rsidRPr="00754801" w:rsidRDefault="00F57625" w:rsidP="00106C49">
            <w:pPr>
              <w:pStyle w:val="Tabelle"/>
              <w:jc w:val="left"/>
              <w:rPr>
                <w:rFonts w:ascii="Times New Roman" w:hAnsi="Times New Roman" w:cs="Times New Roman"/>
                <w:highlight w:val="yellow"/>
              </w:rPr>
            </w:pPr>
            <w:r w:rsidRPr="00754801">
              <w:rPr>
                <w:rFonts w:ascii="Times New Roman" w:hAnsi="Times New Roman" w:cs="Times New Roman"/>
                <w:highlight w:val="yellow"/>
              </w:rPr>
              <w:t>UMCG</w:t>
            </w:r>
          </w:p>
        </w:tc>
      </w:tr>
      <w:tr w:rsidR="00F57625" w:rsidRPr="00754801" w14:paraId="5CF8F58F" w14:textId="77777777" w:rsidTr="00106C49">
        <w:tc>
          <w:tcPr>
            <w:tcW w:w="1488" w:type="pct"/>
          </w:tcPr>
          <w:p w14:paraId="0FCCE52D" w14:textId="77777777" w:rsidR="00F57625" w:rsidRPr="00754801" w:rsidRDefault="00F57625" w:rsidP="00106C49">
            <w:pPr>
              <w:pStyle w:val="Tabelle"/>
              <w:jc w:val="left"/>
              <w:rPr>
                <w:rStyle w:val="Strong"/>
                <w:rFonts w:ascii="Times New Roman" w:hAnsi="Times New Roman"/>
                <w:highlight w:val="yellow"/>
              </w:rPr>
            </w:pPr>
            <w:r w:rsidRPr="00754801">
              <w:rPr>
                <w:rStyle w:val="Strong"/>
                <w:rFonts w:ascii="Times New Roman" w:hAnsi="Times New Roman"/>
                <w:highlight w:val="yellow"/>
              </w:rPr>
              <w:t>Work package title</w:t>
            </w:r>
          </w:p>
        </w:tc>
        <w:tc>
          <w:tcPr>
            <w:tcW w:w="3512" w:type="pct"/>
            <w:gridSpan w:val="10"/>
          </w:tcPr>
          <w:p w14:paraId="4280A9A5" w14:textId="77777777" w:rsidR="00F57625" w:rsidRPr="00754801" w:rsidRDefault="00F57625" w:rsidP="00106C49">
            <w:pPr>
              <w:pStyle w:val="Tabelle"/>
              <w:jc w:val="left"/>
              <w:rPr>
                <w:rFonts w:ascii="Times New Roman" w:hAnsi="Times New Roman" w:cs="Times New Roman"/>
                <w:highlight w:val="yellow"/>
              </w:rPr>
            </w:pPr>
            <w:r w:rsidRPr="00754801">
              <w:rPr>
                <w:rFonts w:ascii="Times New Roman" w:hAnsi="Times New Roman" w:cs="Times New Roman"/>
                <w:highlight w:val="yellow"/>
              </w:rPr>
              <w:t>Dissemination and implementation</w:t>
            </w:r>
          </w:p>
        </w:tc>
      </w:tr>
      <w:tr w:rsidR="00F57625" w:rsidRPr="00754801" w14:paraId="60E643E6" w14:textId="77777777" w:rsidTr="00106C49">
        <w:tc>
          <w:tcPr>
            <w:tcW w:w="1488" w:type="pct"/>
          </w:tcPr>
          <w:p w14:paraId="55F147E3" w14:textId="77777777" w:rsidR="00F57625" w:rsidRPr="00754801" w:rsidRDefault="00F57625" w:rsidP="00106C49">
            <w:pPr>
              <w:pStyle w:val="Tabelle"/>
              <w:jc w:val="left"/>
              <w:rPr>
                <w:rStyle w:val="Strong"/>
                <w:rFonts w:ascii="Times New Roman" w:hAnsi="Times New Roman"/>
                <w:highlight w:val="yellow"/>
              </w:rPr>
            </w:pPr>
            <w:r w:rsidRPr="00754801">
              <w:rPr>
                <w:rStyle w:val="Strong"/>
                <w:rFonts w:ascii="Times New Roman" w:hAnsi="Times New Roman"/>
                <w:highlight w:val="yellow"/>
              </w:rPr>
              <w:t>Participant number</w:t>
            </w:r>
          </w:p>
        </w:tc>
        <w:tc>
          <w:tcPr>
            <w:tcW w:w="502" w:type="pct"/>
            <w:shd w:val="clear" w:color="auto" w:fill="auto"/>
          </w:tcPr>
          <w:p w14:paraId="245FC09C" w14:textId="77777777" w:rsidR="00F57625" w:rsidRPr="00754801" w:rsidRDefault="00F57625" w:rsidP="00106C49">
            <w:pPr>
              <w:spacing w:before="0" w:after="0"/>
              <w:jc w:val="left"/>
              <w:rPr>
                <w:highlight w:val="yellow"/>
              </w:rPr>
            </w:pPr>
            <w:r w:rsidRPr="00754801">
              <w:rPr>
                <w:highlight w:val="yellow"/>
              </w:rPr>
              <w:t>Fill in</w:t>
            </w:r>
          </w:p>
        </w:tc>
        <w:tc>
          <w:tcPr>
            <w:tcW w:w="430" w:type="pct"/>
            <w:gridSpan w:val="2"/>
            <w:shd w:val="clear" w:color="auto" w:fill="auto"/>
          </w:tcPr>
          <w:p w14:paraId="086CDECB" w14:textId="77777777" w:rsidR="00F57625" w:rsidRPr="00754801" w:rsidRDefault="00F57625" w:rsidP="00106C49">
            <w:pPr>
              <w:spacing w:before="0" w:after="0"/>
              <w:jc w:val="left"/>
              <w:rPr>
                <w:highlight w:val="yellow"/>
              </w:rPr>
            </w:pPr>
            <w:r w:rsidRPr="00754801">
              <w:rPr>
                <w:highlight w:val="yellow"/>
              </w:rPr>
              <w:t>Fill in</w:t>
            </w:r>
          </w:p>
        </w:tc>
        <w:tc>
          <w:tcPr>
            <w:tcW w:w="430" w:type="pct"/>
            <w:shd w:val="clear" w:color="auto" w:fill="auto"/>
          </w:tcPr>
          <w:p w14:paraId="53ABB51D" w14:textId="77777777" w:rsidR="00F57625" w:rsidRPr="00754801" w:rsidRDefault="00F57625" w:rsidP="00106C49">
            <w:pPr>
              <w:spacing w:before="0" w:after="0"/>
              <w:jc w:val="left"/>
              <w:rPr>
                <w:highlight w:val="yellow"/>
              </w:rPr>
            </w:pPr>
            <w:r w:rsidRPr="00754801">
              <w:rPr>
                <w:highlight w:val="yellow"/>
              </w:rPr>
              <w:t>Fill in</w:t>
            </w:r>
          </w:p>
        </w:tc>
        <w:tc>
          <w:tcPr>
            <w:tcW w:w="502" w:type="pct"/>
            <w:gridSpan w:val="2"/>
            <w:shd w:val="clear" w:color="auto" w:fill="auto"/>
          </w:tcPr>
          <w:p w14:paraId="7D4FE92E" w14:textId="77777777" w:rsidR="00F57625" w:rsidRPr="00754801" w:rsidRDefault="00F57625" w:rsidP="00106C49">
            <w:pPr>
              <w:spacing w:before="0" w:after="0"/>
              <w:jc w:val="left"/>
              <w:rPr>
                <w:highlight w:val="yellow"/>
              </w:rPr>
            </w:pPr>
            <w:r w:rsidRPr="00754801">
              <w:rPr>
                <w:highlight w:val="yellow"/>
              </w:rPr>
              <w:t>Fill in</w:t>
            </w:r>
          </w:p>
        </w:tc>
        <w:tc>
          <w:tcPr>
            <w:tcW w:w="502" w:type="pct"/>
            <w:shd w:val="clear" w:color="auto" w:fill="auto"/>
          </w:tcPr>
          <w:p w14:paraId="7DB18D22" w14:textId="77777777" w:rsidR="00F57625" w:rsidRPr="00754801" w:rsidRDefault="00F57625" w:rsidP="00106C49">
            <w:pPr>
              <w:spacing w:before="0" w:after="0"/>
              <w:jc w:val="left"/>
              <w:rPr>
                <w:highlight w:val="yellow"/>
              </w:rPr>
            </w:pPr>
            <w:r w:rsidRPr="00754801">
              <w:rPr>
                <w:highlight w:val="yellow"/>
              </w:rPr>
              <w:t>Fill in</w:t>
            </w:r>
          </w:p>
        </w:tc>
        <w:tc>
          <w:tcPr>
            <w:tcW w:w="430" w:type="pct"/>
            <w:shd w:val="clear" w:color="auto" w:fill="auto"/>
          </w:tcPr>
          <w:p w14:paraId="1F804245" w14:textId="77777777" w:rsidR="00F57625" w:rsidRPr="00754801" w:rsidRDefault="00F57625" w:rsidP="00106C49">
            <w:pPr>
              <w:spacing w:before="0" w:after="0"/>
              <w:jc w:val="left"/>
              <w:rPr>
                <w:highlight w:val="yellow"/>
              </w:rPr>
            </w:pPr>
            <w:r w:rsidRPr="00754801">
              <w:rPr>
                <w:highlight w:val="yellow"/>
              </w:rPr>
              <w:t>Fill in</w:t>
            </w:r>
          </w:p>
        </w:tc>
        <w:tc>
          <w:tcPr>
            <w:tcW w:w="358" w:type="pct"/>
            <w:shd w:val="clear" w:color="auto" w:fill="auto"/>
          </w:tcPr>
          <w:p w14:paraId="167B20B8" w14:textId="77777777" w:rsidR="00F57625" w:rsidRPr="00754801" w:rsidRDefault="00F57625" w:rsidP="00106C49">
            <w:pPr>
              <w:spacing w:before="0" w:after="0"/>
              <w:jc w:val="left"/>
              <w:rPr>
                <w:highlight w:val="yellow"/>
              </w:rPr>
            </w:pPr>
            <w:r w:rsidRPr="00754801">
              <w:rPr>
                <w:highlight w:val="yellow"/>
              </w:rPr>
              <w:t>Fill in</w:t>
            </w:r>
          </w:p>
        </w:tc>
        <w:tc>
          <w:tcPr>
            <w:tcW w:w="358" w:type="pct"/>
          </w:tcPr>
          <w:p w14:paraId="0CA2E98B" w14:textId="77777777" w:rsidR="00F57625" w:rsidRPr="00754801" w:rsidRDefault="00F57625" w:rsidP="00106C49">
            <w:pPr>
              <w:spacing w:before="0" w:after="0"/>
              <w:jc w:val="left"/>
              <w:rPr>
                <w:highlight w:val="yellow"/>
              </w:rPr>
            </w:pPr>
            <w:r w:rsidRPr="00754801">
              <w:rPr>
                <w:highlight w:val="yellow"/>
              </w:rPr>
              <w:t>Fill in</w:t>
            </w:r>
          </w:p>
        </w:tc>
      </w:tr>
      <w:tr w:rsidR="00F57625" w:rsidRPr="00754801" w14:paraId="7109E882" w14:textId="77777777" w:rsidTr="00106C49">
        <w:tc>
          <w:tcPr>
            <w:tcW w:w="1488" w:type="pct"/>
          </w:tcPr>
          <w:p w14:paraId="7CC7B68D" w14:textId="77777777" w:rsidR="00F57625" w:rsidRPr="00754801" w:rsidRDefault="00F57625" w:rsidP="00106C49">
            <w:pPr>
              <w:pStyle w:val="Tabelle"/>
              <w:jc w:val="left"/>
              <w:rPr>
                <w:rStyle w:val="Strong"/>
                <w:rFonts w:ascii="Times New Roman" w:hAnsi="Times New Roman"/>
                <w:highlight w:val="yellow"/>
              </w:rPr>
            </w:pPr>
            <w:r w:rsidRPr="00754801">
              <w:rPr>
                <w:rStyle w:val="Strong"/>
                <w:rFonts w:ascii="Times New Roman" w:hAnsi="Times New Roman"/>
                <w:highlight w:val="yellow"/>
              </w:rPr>
              <w:t>Short name of participant</w:t>
            </w:r>
          </w:p>
        </w:tc>
        <w:tc>
          <w:tcPr>
            <w:tcW w:w="502" w:type="pct"/>
            <w:shd w:val="clear" w:color="auto" w:fill="auto"/>
          </w:tcPr>
          <w:p w14:paraId="14B343EC" w14:textId="77777777" w:rsidR="00F57625" w:rsidRPr="00754801" w:rsidRDefault="00F57625" w:rsidP="00106C49">
            <w:pPr>
              <w:spacing w:before="0" w:after="0"/>
              <w:jc w:val="left"/>
              <w:rPr>
                <w:highlight w:val="yellow"/>
              </w:rPr>
            </w:pPr>
            <w:r w:rsidRPr="00754801">
              <w:rPr>
                <w:highlight w:val="yellow"/>
              </w:rPr>
              <w:t>UMCG</w:t>
            </w:r>
          </w:p>
        </w:tc>
        <w:tc>
          <w:tcPr>
            <w:tcW w:w="430" w:type="pct"/>
            <w:gridSpan w:val="2"/>
            <w:shd w:val="clear" w:color="auto" w:fill="auto"/>
          </w:tcPr>
          <w:p w14:paraId="3C418296" w14:textId="77777777" w:rsidR="00F57625" w:rsidRPr="00754801" w:rsidRDefault="00F57625" w:rsidP="00106C49">
            <w:pPr>
              <w:spacing w:before="0" w:after="0"/>
              <w:jc w:val="left"/>
              <w:rPr>
                <w:highlight w:val="yellow"/>
              </w:rPr>
            </w:pPr>
            <w:proofErr w:type="spellStart"/>
            <w:r w:rsidRPr="00754801">
              <w:rPr>
                <w:highlight w:val="yellow"/>
              </w:rPr>
              <w:t>Perner</w:t>
            </w:r>
            <w:proofErr w:type="spellEnd"/>
          </w:p>
        </w:tc>
        <w:tc>
          <w:tcPr>
            <w:tcW w:w="430" w:type="pct"/>
            <w:shd w:val="clear" w:color="auto" w:fill="auto"/>
          </w:tcPr>
          <w:p w14:paraId="383B83C4" w14:textId="77777777" w:rsidR="00F57625" w:rsidRPr="00754801" w:rsidRDefault="00F57625" w:rsidP="00106C49">
            <w:pPr>
              <w:spacing w:before="0" w:after="0"/>
              <w:jc w:val="left"/>
              <w:rPr>
                <w:highlight w:val="yellow"/>
              </w:rPr>
            </w:pPr>
            <w:proofErr w:type="spellStart"/>
            <w:r w:rsidRPr="00754801">
              <w:rPr>
                <w:highlight w:val="yellow"/>
              </w:rPr>
              <w:t>Petilla</w:t>
            </w:r>
            <w:proofErr w:type="spellEnd"/>
          </w:p>
        </w:tc>
        <w:tc>
          <w:tcPr>
            <w:tcW w:w="502" w:type="pct"/>
            <w:gridSpan w:val="2"/>
            <w:shd w:val="clear" w:color="auto" w:fill="auto"/>
          </w:tcPr>
          <w:p w14:paraId="5E3AD6C9" w14:textId="77777777" w:rsidR="00F57625" w:rsidRPr="00754801" w:rsidRDefault="00F57625" w:rsidP="00106C49">
            <w:pPr>
              <w:spacing w:before="0" w:after="0"/>
              <w:jc w:val="left"/>
              <w:rPr>
                <w:highlight w:val="yellow"/>
              </w:rPr>
            </w:pPr>
            <w:r w:rsidRPr="00754801">
              <w:rPr>
                <w:highlight w:val="yellow"/>
              </w:rPr>
              <w:t>Christiansen</w:t>
            </w:r>
          </w:p>
        </w:tc>
        <w:tc>
          <w:tcPr>
            <w:tcW w:w="502" w:type="pct"/>
            <w:shd w:val="clear" w:color="auto" w:fill="auto"/>
          </w:tcPr>
          <w:p w14:paraId="124EBC08" w14:textId="77777777" w:rsidR="00F57625" w:rsidRPr="00754801" w:rsidRDefault="00F57625" w:rsidP="00106C49">
            <w:pPr>
              <w:spacing w:before="0" w:after="0"/>
              <w:jc w:val="left"/>
              <w:rPr>
                <w:highlight w:val="yellow"/>
              </w:rPr>
            </w:pPr>
            <w:r w:rsidRPr="00754801">
              <w:rPr>
                <w:highlight w:val="yellow"/>
              </w:rPr>
              <w:t>Wong</w:t>
            </w:r>
          </w:p>
        </w:tc>
        <w:tc>
          <w:tcPr>
            <w:tcW w:w="430" w:type="pct"/>
            <w:shd w:val="clear" w:color="auto" w:fill="auto"/>
          </w:tcPr>
          <w:p w14:paraId="71903EAB" w14:textId="77777777" w:rsidR="00F57625" w:rsidRPr="00754801" w:rsidRDefault="00F57625" w:rsidP="00106C49">
            <w:pPr>
              <w:spacing w:before="0" w:after="0"/>
              <w:jc w:val="left"/>
              <w:rPr>
                <w:highlight w:val="yellow"/>
              </w:rPr>
            </w:pPr>
            <w:proofErr w:type="spellStart"/>
            <w:r w:rsidRPr="00754801">
              <w:rPr>
                <w:highlight w:val="yellow"/>
              </w:rPr>
              <w:t>Evidencio</w:t>
            </w:r>
            <w:proofErr w:type="spellEnd"/>
          </w:p>
        </w:tc>
        <w:tc>
          <w:tcPr>
            <w:tcW w:w="358" w:type="pct"/>
            <w:shd w:val="clear" w:color="auto" w:fill="auto"/>
          </w:tcPr>
          <w:p w14:paraId="45C11610" w14:textId="77777777" w:rsidR="00F57625" w:rsidRPr="00754801" w:rsidRDefault="00F57625" w:rsidP="00106C49">
            <w:pPr>
              <w:spacing w:before="0" w:after="0"/>
              <w:jc w:val="left"/>
              <w:rPr>
                <w:highlight w:val="yellow"/>
              </w:rPr>
            </w:pPr>
          </w:p>
        </w:tc>
        <w:tc>
          <w:tcPr>
            <w:tcW w:w="358" w:type="pct"/>
          </w:tcPr>
          <w:p w14:paraId="1B784C0A" w14:textId="77777777" w:rsidR="00F57625" w:rsidRPr="00754801" w:rsidRDefault="00F57625" w:rsidP="00106C49">
            <w:pPr>
              <w:spacing w:before="0" w:after="0"/>
              <w:jc w:val="left"/>
              <w:rPr>
                <w:highlight w:val="yellow"/>
              </w:rPr>
            </w:pPr>
          </w:p>
        </w:tc>
      </w:tr>
      <w:tr w:rsidR="00F57625" w:rsidRPr="00754801" w14:paraId="0A88E47B" w14:textId="77777777" w:rsidTr="00106C49">
        <w:tc>
          <w:tcPr>
            <w:tcW w:w="1488" w:type="pct"/>
          </w:tcPr>
          <w:p w14:paraId="2429AB01" w14:textId="77777777" w:rsidR="00F57625" w:rsidRPr="00754801" w:rsidRDefault="00F57625" w:rsidP="00106C49">
            <w:pPr>
              <w:pStyle w:val="Tabelle"/>
              <w:jc w:val="left"/>
              <w:rPr>
                <w:rStyle w:val="Strong"/>
                <w:rFonts w:ascii="Times New Roman" w:hAnsi="Times New Roman"/>
                <w:highlight w:val="yellow"/>
              </w:rPr>
            </w:pPr>
            <w:r w:rsidRPr="00754801">
              <w:rPr>
                <w:rStyle w:val="Strong"/>
                <w:rFonts w:ascii="Times New Roman" w:hAnsi="Times New Roman"/>
                <w:highlight w:val="yellow"/>
              </w:rPr>
              <w:t>Person/months per participants</w:t>
            </w:r>
          </w:p>
        </w:tc>
        <w:tc>
          <w:tcPr>
            <w:tcW w:w="502" w:type="pct"/>
            <w:shd w:val="clear" w:color="auto" w:fill="auto"/>
          </w:tcPr>
          <w:p w14:paraId="6D920EDE" w14:textId="77777777" w:rsidR="00F57625" w:rsidRPr="00754801" w:rsidRDefault="00F57625" w:rsidP="00106C49">
            <w:pPr>
              <w:spacing w:before="0" w:after="0"/>
              <w:jc w:val="left"/>
              <w:rPr>
                <w:highlight w:val="yellow"/>
              </w:rPr>
            </w:pPr>
            <w:r w:rsidRPr="00754801">
              <w:rPr>
                <w:highlight w:val="yellow"/>
              </w:rPr>
              <w:t>Fill in</w:t>
            </w:r>
          </w:p>
        </w:tc>
        <w:tc>
          <w:tcPr>
            <w:tcW w:w="430" w:type="pct"/>
            <w:gridSpan w:val="2"/>
            <w:shd w:val="clear" w:color="auto" w:fill="auto"/>
          </w:tcPr>
          <w:p w14:paraId="17513BC2" w14:textId="77777777" w:rsidR="00F57625" w:rsidRPr="00754801" w:rsidRDefault="00F57625" w:rsidP="00106C49">
            <w:pPr>
              <w:spacing w:before="0" w:after="0"/>
              <w:jc w:val="left"/>
              <w:rPr>
                <w:highlight w:val="yellow"/>
              </w:rPr>
            </w:pPr>
            <w:r w:rsidRPr="00754801">
              <w:rPr>
                <w:highlight w:val="yellow"/>
              </w:rPr>
              <w:t>Fill in</w:t>
            </w:r>
          </w:p>
        </w:tc>
        <w:tc>
          <w:tcPr>
            <w:tcW w:w="430" w:type="pct"/>
            <w:shd w:val="clear" w:color="auto" w:fill="auto"/>
          </w:tcPr>
          <w:p w14:paraId="226E448A" w14:textId="77777777" w:rsidR="00F57625" w:rsidRPr="00754801" w:rsidRDefault="00F57625" w:rsidP="00106C49">
            <w:pPr>
              <w:spacing w:before="0" w:after="0"/>
              <w:jc w:val="left"/>
              <w:rPr>
                <w:highlight w:val="yellow"/>
              </w:rPr>
            </w:pPr>
            <w:r w:rsidRPr="00754801">
              <w:rPr>
                <w:highlight w:val="yellow"/>
              </w:rPr>
              <w:t>Fill in</w:t>
            </w:r>
          </w:p>
        </w:tc>
        <w:tc>
          <w:tcPr>
            <w:tcW w:w="502" w:type="pct"/>
            <w:gridSpan w:val="2"/>
            <w:shd w:val="clear" w:color="auto" w:fill="auto"/>
          </w:tcPr>
          <w:p w14:paraId="7B482B69" w14:textId="77777777" w:rsidR="00F57625" w:rsidRPr="00754801" w:rsidRDefault="00F57625" w:rsidP="00106C49">
            <w:pPr>
              <w:spacing w:before="0" w:after="0"/>
              <w:jc w:val="left"/>
              <w:rPr>
                <w:highlight w:val="yellow"/>
              </w:rPr>
            </w:pPr>
            <w:r w:rsidRPr="00754801">
              <w:rPr>
                <w:highlight w:val="yellow"/>
              </w:rPr>
              <w:t>Fill in</w:t>
            </w:r>
          </w:p>
        </w:tc>
        <w:tc>
          <w:tcPr>
            <w:tcW w:w="502" w:type="pct"/>
            <w:shd w:val="clear" w:color="auto" w:fill="auto"/>
          </w:tcPr>
          <w:p w14:paraId="1AB64DB6" w14:textId="77777777" w:rsidR="00F57625" w:rsidRPr="00754801" w:rsidRDefault="00F57625" w:rsidP="00106C49">
            <w:pPr>
              <w:spacing w:before="0" w:after="0"/>
              <w:jc w:val="left"/>
              <w:rPr>
                <w:highlight w:val="yellow"/>
              </w:rPr>
            </w:pPr>
            <w:r w:rsidRPr="00754801">
              <w:rPr>
                <w:highlight w:val="yellow"/>
              </w:rPr>
              <w:t>Fill in</w:t>
            </w:r>
          </w:p>
        </w:tc>
        <w:tc>
          <w:tcPr>
            <w:tcW w:w="430" w:type="pct"/>
            <w:shd w:val="clear" w:color="auto" w:fill="auto"/>
          </w:tcPr>
          <w:p w14:paraId="5ED00E9D" w14:textId="77777777" w:rsidR="00F57625" w:rsidRPr="00754801" w:rsidRDefault="00F57625" w:rsidP="00106C49">
            <w:pPr>
              <w:spacing w:before="0" w:after="0"/>
              <w:jc w:val="left"/>
              <w:rPr>
                <w:highlight w:val="yellow"/>
              </w:rPr>
            </w:pPr>
            <w:r w:rsidRPr="00754801">
              <w:rPr>
                <w:highlight w:val="yellow"/>
              </w:rPr>
              <w:t>Fill in</w:t>
            </w:r>
          </w:p>
        </w:tc>
        <w:tc>
          <w:tcPr>
            <w:tcW w:w="358" w:type="pct"/>
            <w:shd w:val="clear" w:color="auto" w:fill="auto"/>
          </w:tcPr>
          <w:p w14:paraId="6ECD9285" w14:textId="77777777" w:rsidR="00F57625" w:rsidRPr="00754801" w:rsidRDefault="00F57625" w:rsidP="00106C49">
            <w:pPr>
              <w:spacing w:before="0" w:after="0"/>
              <w:jc w:val="left"/>
              <w:rPr>
                <w:highlight w:val="yellow"/>
              </w:rPr>
            </w:pPr>
            <w:r w:rsidRPr="00754801">
              <w:rPr>
                <w:highlight w:val="yellow"/>
              </w:rPr>
              <w:t>Fill in</w:t>
            </w:r>
          </w:p>
        </w:tc>
        <w:tc>
          <w:tcPr>
            <w:tcW w:w="358" w:type="pct"/>
          </w:tcPr>
          <w:p w14:paraId="5F7AF153" w14:textId="77777777" w:rsidR="00F57625" w:rsidRPr="00754801" w:rsidRDefault="00F57625" w:rsidP="00106C49">
            <w:pPr>
              <w:spacing w:before="0" w:after="0"/>
              <w:jc w:val="left"/>
              <w:rPr>
                <w:highlight w:val="yellow"/>
              </w:rPr>
            </w:pPr>
            <w:r w:rsidRPr="00754801">
              <w:rPr>
                <w:highlight w:val="yellow"/>
              </w:rPr>
              <w:t>Fill in</w:t>
            </w:r>
          </w:p>
        </w:tc>
      </w:tr>
      <w:tr w:rsidR="00F57625" w:rsidRPr="00754801" w14:paraId="22789151" w14:textId="77777777" w:rsidTr="00106C49">
        <w:tc>
          <w:tcPr>
            <w:tcW w:w="1488" w:type="pct"/>
          </w:tcPr>
          <w:p w14:paraId="40B208AB" w14:textId="77777777" w:rsidR="00F57625" w:rsidRPr="00754801" w:rsidRDefault="00F57625" w:rsidP="00106C49">
            <w:pPr>
              <w:pStyle w:val="Tabelle"/>
              <w:jc w:val="left"/>
              <w:rPr>
                <w:rStyle w:val="Strong"/>
                <w:rFonts w:ascii="Times New Roman" w:hAnsi="Times New Roman"/>
                <w:highlight w:val="yellow"/>
              </w:rPr>
            </w:pPr>
            <w:r w:rsidRPr="00754801">
              <w:rPr>
                <w:rStyle w:val="Strong"/>
                <w:rFonts w:ascii="Times New Roman" w:hAnsi="Times New Roman"/>
                <w:highlight w:val="yellow"/>
              </w:rPr>
              <w:t>Start month</w:t>
            </w:r>
          </w:p>
        </w:tc>
        <w:tc>
          <w:tcPr>
            <w:tcW w:w="1362" w:type="pct"/>
            <w:gridSpan w:val="4"/>
            <w:shd w:val="clear" w:color="auto" w:fill="auto"/>
          </w:tcPr>
          <w:p w14:paraId="090354A0" w14:textId="77777777" w:rsidR="00F57625" w:rsidRPr="00754801" w:rsidRDefault="00F57625" w:rsidP="00106C49">
            <w:pPr>
              <w:spacing w:before="0" w:after="0"/>
              <w:jc w:val="left"/>
              <w:rPr>
                <w:color w:val="31849B" w:themeColor="accent5" w:themeShade="BF"/>
                <w:highlight w:val="yellow"/>
              </w:rPr>
            </w:pPr>
            <w:r w:rsidRPr="00754801">
              <w:rPr>
                <w:color w:val="31849B" w:themeColor="accent5" w:themeShade="BF"/>
                <w:highlight w:val="yellow"/>
              </w:rPr>
              <w:t>1</w:t>
            </w:r>
          </w:p>
        </w:tc>
        <w:tc>
          <w:tcPr>
            <w:tcW w:w="502" w:type="pct"/>
            <w:gridSpan w:val="2"/>
            <w:shd w:val="clear" w:color="auto" w:fill="auto"/>
          </w:tcPr>
          <w:p w14:paraId="5FD2430F" w14:textId="77777777" w:rsidR="00F57625" w:rsidRPr="00754801" w:rsidRDefault="00F57625" w:rsidP="00106C49">
            <w:pPr>
              <w:pStyle w:val="Tabelle"/>
              <w:jc w:val="left"/>
              <w:rPr>
                <w:rFonts w:ascii="Times New Roman" w:hAnsi="Times New Roman" w:cs="Times New Roman"/>
                <w:b/>
                <w:highlight w:val="yellow"/>
              </w:rPr>
            </w:pPr>
            <w:r w:rsidRPr="00754801">
              <w:rPr>
                <w:rFonts w:ascii="Times New Roman" w:hAnsi="Times New Roman" w:cs="Times New Roman"/>
                <w:b/>
                <w:highlight w:val="yellow"/>
              </w:rPr>
              <w:t>End month</w:t>
            </w:r>
          </w:p>
        </w:tc>
        <w:tc>
          <w:tcPr>
            <w:tcW w:w="1648" w:type="pct"/>
            <w:gridSpan w:val="4"/>
            <w:shd w:val="clear" w:color="auto" w:fill="auto"/>
          </w:tcPr>
          <w:p w14:paraId="2063747D" w14:textId="77777777" w:rsidR="00F57625" w:rsidRPr="00754801" w:rsidRDefault="00F57625" w:rsidP="00106C49">
            <w:pPr>
              <w:spacing w:before="0" w:after="0"/>
              <w:jc w:val="left"/>
              <w:rPr>
                <w:highlight w:val="yellow"/>
              </w:rPr>
            </w:pPr>
            <w:r w:rsidRPr="00754801">
              <w:rPr>
                <w:highlight w:val="yellow"/>
              </w:rPr>
              <w:t>60</w:t>
            </w:r>
          </w:p>
        </w:tc>
      </w:tr>
    </w:tbl>
    <w:p w14:paraId="066B82DB" w14:textId="77777777" w:rsidR="00F57625" w:rsidRPr="00754801" w:rsidRDefault="00F57625" w:rsidP="00F57625">
      <w:pPr>
        <w:pStyle w:val="Tabelle"/>
        <w:rPr>
          <w:rFonts w:ascii="Times New Roman" w:hAnsi="Times New Roman" w:cs="Times New Roman"/>
          <w:highlight w:val="yellow"/>
        </w:rPr>
      </w:pPr>
    </w:p>
    <w:tbl>
      <w:tblPr>
        <w:tblStyle w:val="TableGrid"/>
        <w:tblW w:w="5000" w:type="pct"/>
        <w:tblLook w:val="04A0" w:firstRow="1" w:lastRow="0" w:firstColumn="1" w:lastColumn="0" w:noHBand="0" w:noVBand="1"/>
      </w:tblPr>
      <w:tblGrid>
        <w:gridCol w:w="9063"/>
      </w:tblGrid>
      <w:tr w:rsidR="00F57625" w:rsidRPr="00754801" w14:paraId="474402C1" w14:textId="77777777" w:rsidTr="009717F3">
        <w:tc>
          <w:tcPr>
            <w:tcW w:w="5000" w:type="pct"/>
          </w:tcPr>
          <w:p w14:paraId="6587C866" w14:textId="77777777" w:rsidR="00F57625" w:rsidRPr="00754801" w:rsidRDefault="00F57625" w:rsidP="009717F3">
            <w:pPr>
              <w:jc w:val="left"/>
              <w:rPr>
                <w:rFonts w:ascii="Times" w:hAnsi="Times"/>
                <w:b/>
                <w:bCs/>
                <w:highlight w:val="yellow"/>
              </w:rPr>
            </w:pPr>
            <w:r w:rsidRPr="00754801">
              <w:rPr>
                <w:rStyle w:val="Strong"/>
                <w:rFonts w:ascii="Times" w:hAnsi="Times"/>
                <w:highlight w:val="yellow"/>
              </w:rPr>
              <w:t xml:space="preserve">Objectives </w:t>
            </w:r>
          </w:p>
          <w:p w14:paraId="32DF9AB1" w14:textId="62C02063" w:rsidR="00A770E2" w:rsidRPr="00754801" w:rsidRDefault="00A770E2" w:rsidP="00A770E2">
            <w:pPr>
              <w:pStyle w:val="Default"/>
              <w:spacing w:line="276" w:lineRule="auto"/>
              <w:rPr>
                <w:rFonts w:ascii="Times" w:hAnsi="Times" w:cs="Arial"/>
                <w:sz w:val="22"/>
                <w:szCs w:val="22"/>
                <w:highlight w:val="yellow"/>
              </w:rPr>
            </w:pPr>
            <w:r w:rsidRPr="00754801">
              <w:rPr>
                <w:rFonts w:ascii="Times" w:hAnsi="Times" w:cs="Arial"/>
                <w:sz w:val="22"/>
                <w:szCs w:val="22"/>
                <w:highlight w:val="yellow"/>
              </w:rPr>
              <w:t xml:space="preserve">The main goal of WP6 is to disseminate and implement sophisticated machine learning algorithms for ICU patients in a responsible, transparent and durable manner. This way, impact for patients and their families, caregivers, researchers, and policy makers is maximized. The </w:t>
            </w:r>
            <w:ins w:id="51" w:author="Peter van Ooijen" w:date="2019-03-18T11:10:00Z">
              <w:r w:rsidR="005A34CD">
                <w:rPr>
                  <w:rFonts w:ascii="Times" w:hAnsi="Times" w:cs="Arial"/>
                  <w:sz w:val="22"/>
                  <w:szCs w:val="22"/>
                  <w:highlight w:val="yellow"/>
                </w:rPr>
                <w:t>m</w:t>
              </w:r>
            </w:ins>
            <w:r w:rsidRPr="00754801">
              <w:rPr>
                <w:rFonts w:ascii="Times" w:hAnsi="Times" w:cs="Arial"/>
                <w:sz w:val="22"/>
                <w:szCs w:val="22"/>
                <w:highlight w:val="yellow"/>
              </w:rPr>
              <w:t xml:space="preserve">ain objectives for WP6 are: </w:t>
            </w:r>
          </w:p>
          <w:p w14:paraId="473E3A16" w14:textId="77777777" w:rsidR="00A770E2" w:rsidRPr="00754801" w:rsidRDefault="00A770E2" w:rsidP="00A770E2">
            <w:pPr>
              <w:pStyle w:val="ListParagraph"/>
              <w:numPr>
                <w:ilvl w:val="0"/>
                <w:numId w:val="43"/>
              </w:numPr>
              <w:jc w:val="left"/>
              <w:rPr>
                <w:bCs/>
                <w:highlight w:val="yellow"/>
              </w:rPr>
            </w:pPr>
            <w:r w:rsidRPr="00754801">
              <w:rPr>
                <w:highlight w:val="yellow"/>
              </w:rPr>
              <w:t xml:space="preserve">Disseminating and implementing machine learning algorithms for </w:t>
            </w:r>
            <w:r w:rsidRPr="00754801">
              <w:rPr>
                <w:bCs/>
                <w:highlight w:val="yellow"/>
              </w:rPr>
              <w:t xml:space="preserve">patient diagnostics and prognostics, decision support, and patient/family counselling to improve care and outcome. </w:t>
            </w:r>
          </w:p>
          <w:p w14:paraId="39474A44" w14:textId="7A1F1FD8" w:rsidR="00A770E2" w:rsidRPr="00754801" w:rsidRDefault="00A770E2" w:rsidP="00A770E2">
            <w:pPr>
              <w:jc w:val="left"/>
              <w:rPr>
                <w:highlight w:val="yellow"/>
              </w:rPr>
            </w:pPr>
            <w:r w:rsidRPr="00754801">
              <w:rPr>
                <w:highlight w:val="yellow"/>
              </w:rPr>
              <w:t>This is achieved through the development of user-friendly, explainable web-based tools</w:t>
            </w:r>
            <w:ins w:id="52" w:author="Peter van Ooijen" w:date="2019-03-18T11:12:00Z">
              <w:r w:rsidR="005A34CD">
                <w:rPr>
                  <w:highlight w:val="yellow"/>
                </w:rPr>
                <w:t xml:space="preserve"> or apps</w:t>
              </w:r>
            </w:ins>
            <w:r w:rsidRPr="00754801">
              <w:rPr>
                <w:highlight w:val="yellow"/>
              </w:rPr>
              <w:t xml:space="preserve"> to unravel patient heterogeneity and facilitate clustering of individual ICU patients based on relevant clinical variables. </w:t>
            </w:r>
            <w:commentRangeStart w:id="53"/>
            <w:proofErr w:type="spellStart"/>
            <w:r w:rsidRPr="00754801">
              <w:rPr>
                <w:highlight w:val="yellow"/>
              </w:rPr>
              <w:t>Evidencio</w:t>
            </w:r>
            <w:proofErr w:type="spellEnd"/>
            <w:r w:rsidRPr="00754801">
              <w:rPr>
                <w:highlight w:val="yellow"/>
              </w:rPr>
              <w:t xml:space="preserve"> (SME) will be responsible for developing and ensuring the functioning of the online platform which will allow for </w:t>
            </w:r>
            <w:commentRangeStart w:id="54"/>
            <w:r w:rsidRPr="00754801">
              <w:rPr>
                <w:highlight w:val="yellow"/>
              </w:rPr>
              <w:t>direct communication of these tools with the electronic health record system</w:t>
            </w:r>
            <w:commentRangeEnd w:id="54"/>
            <w:r w:rsidR="00914114">
              <w:rPr>
                <w:rStyle w:val="CommentReference"/>
                <w:szCs w:val="20"/>
                <w:lang w:eastAsia="en-US"/>
              </w:rPr>
              <w:commentReference w:id="54"/>
            </w:r>
            <w:r w:rsidRPr="00754801">
              <w:rPr>
                <w:highlight w:val="yellow"/>
              </w:rPr>
              <w:t>, an essential step in facilitating their integration into the ICU workflow</w:t>
            </w:r>
            <w:commentRangeEnd w:id="53"/>
            <w:r w:rsidR="005A34CD">
              <w:rPr>
                <w:rStyle w:val="CommentReference"/>
                <w:szCs w:val="20"/>
                <w:lang w:eastAsia="en-US"/>
              </w:rPr>
              <w:commentReference w:id="53"/>
            </w:r>
            <w:r w:rsidRPr="00754801">
              <w:rPr>
                <w:highlight w:val="yellow"/>
              </w:rPr>
              <w:t>.</w:t>
            </w:r>
          </w:p>
          <w:p w14:paraId="7EF8D83C" w14:textId="77777777" w:rsidR="00A770E2" w:rsidRPr="00754801" w:rsidRDefault="00A770E2" w:rsidP="00A770E2">
            <w:pPr>
              <w:pStyle w:val="ListParagraph"/>
              <w:numPr>
                <w:ilvl w:val="0"/>
                <w:numId w:val="43"/>
              </w:numPr>
              <w:jc w:val="left"/>
              <w:rPr>
                <w:highlight w:val="yellow"/>
              </w:rPr>
            </w:pPr>
            <w:commentRangeStart w:id="55"/>
            <w:r w:rsidRPr="00754801">
              <w:rPr>
                <w:highlight w:val="yellow"/>
              </w:rPr>
              <w:t xml:space="preserve">Promoting transparency and interpretability </w:t>
            </w:r>
            <w:commentRangeStart w:id="56"/>
            <w:r w:rsidRPr="00754801">
              <w:rPr>
                <w:highlight w:val="yellow"/>
              </w:rPr>
              <w:t>of sophisticated machine learning algorithms</w:t>
            </w:r>
            <w:commentRangeEnd w:id="56"/>
            <w:r w:rsidR="00914114">
              <w:rPr>
                <w:rStyle w:val="CommentReference"/>
                <w:szCs w:val="20"/>
                <w:lang w:eastAsia="en-US"/>
              </w:rPr>
              <w:commentReference w:id="56"/>
            </w:r>
            <w:r w:rsidRPr="00754801">
              <w:rPr>
                <w:highlight w:val="yellow"/>
              </w:rPr>
              <w:t xml:space="preserve">. </w:t>
            </w:r>
          </w:p>
          <w:p w14:paraId="2B8C6538" w14:textId="77777777" w:rsidR="00A770E2" w:rsidRPr="00754801" w:rsidRDefault="00A770E2" w:rsidP="00A770E2">
            <w:pPr>
              <w:jc w:val="left"/>
              <w:rPr>
                <w:highlight w:val="yellow"/>
              </w:rPr>
            </w:pPr>
            <w:r w:rsidRPr="00754801">
              <w:rPr>
                <w:highlight w:val="yellow"/>
              </w:rPr>
              <w:t>This is achieved by publishing all contributing variables, their relative weights, and outcomes regarding model performance in highest profile scientific journals and meetings, following EC’s Open Access principles, and ensuring the widest accessibility to the project outcomes possible</w:t>
            </w:r>
            <w:commentRangeEnd w:id="55"/>
            <w:r w:rsidR="005A34CD">
              <w:rPr>
                <w:rStyle w:val="CommentReference"/>
                <w:szCs w:val="20"/>
                <w:lang w:eastAsia="en-US"/>
              </w:rPr>
              <w:commentReference w:id="55"/>
            </w:r>
            <w:r w:rsidRPr="00754801">
              <w:rPr>
                <w:highlight w:val="yellow"/>
              </w:rPr>
              <w:t xml:space="preserve">. </w:t>
            </w:r>
          </w:p>
          <w:p w14:paraId="4413CCB7" w14:textId="77777777" w:rsidR="00A770E2" w:rsidRPr="00754801" w:rsidRDefault="00A770E2" w:rsidP="00A770E2">
            <w:pPr>
              <w:pStyle w:val="ListParagraph"/>
              <w:numPr>
                <w:ilvl w:val="0"/>
                <w:numId w:val="43"/>
              </w:numPr>
              <w:jc w:val="left"/>
              <w:rPr>
                <w:highlight w:val="yellow"/>
              </w:rPr>
            </w:pPr>
            <w:commentRangeStart w:id="57"/>
            <w:r w:rsidRPr="00754801">
              <w:rPr>
                <w:highlight w:val="yellow"/>
              </w:rPr>
              <w:t>Ensuring durable application of prediction models by facilitating local validation and continuous update of the algorithms in different ICU populations throughout the European Union. We expect this methodology to provide the patient diversity needed to make our models truly generalisable</w:t>
            </w:r>
            <w:commentRangeEnd w:id="57"/>
            <w:r w:rsidR="005A34CD">
              <w:rPr>
                <w:rStyle w:val="CommentReference"/>
                <w:szCs w:val="20"/>
                <w:lang w:eastAsia="en-US"/>
              </w:rPr>
              <w:commentReference w:id="57"/>
            </w:r>
            <w:r w:rsidRPr="00754801">
              <w:rPr>
                <w:highlight w:val="yellow"/>
              </w:rPr>
              <w:t>.</w:t>
            </w:r>
          </w:p>
          <w:p w14:paraId="5D880C12" w14:textId="46C07849" w:rsidR="00F57625" w:rsidRPr="00754801" w:rsidRDefault="00F57625" w:rsidP="009717F3">
            <w:pPr>
              <w:jc w:val="left"/>
              <w:rPr>
                <w:highlight w:val="yellow"/>
              </w:rPr>
            </w:pPr>
            <w:r w:rsidRPr="00754801">
              <w:rPr>
                <w:highlight w:val="yellow"/>
              </w:rPr>
              <w:t>This is achieved through the use of a dedicated module for semi-automated external validation of developed machine learning algorithms</w:t>
            </w:r>
            <w:r w:rsidRPr="00754801">
              <w:rPr>
                <w:iCs/>
                <w:highlight w:val="yellow"/>
              </w:rPr>
              <w:t xml:space="preserve"> using </w:t>
            </w:r>
            <w:commentRangeStart w:id="58"/>
            <w:r w:rsidRPr="00754801">
              <w:rPr>
                <w:iCs/>
                <w:highlight w:val="yellow"/>
              </w:rPr>
              <w:t>existing international cohorts of ICU patient</w:t>
            </w:r>
            <w:r w:rsidRPr="00754801">
              <w:rPr>
                <w:highlight w:val="yellow"/>
              </w:rPr>
              <w:t>s</w:t>
            </w:r>
            <w:commentRangeEnd w:id="58"/>
            <w:r w:rsidR="00914114">
              <w:rPr>
                <w:rStyle w:val="CommentReference"/>
                <w:szCs w:val="20"/>
                <w:lang w:eastAsia="en-US"/>
              </w:rPr>
              <w:commentReference w:id="58"/>
            </w:r>
            <w:r w:rsidRPr="00754801">
              <w:rPr>
                <w:highlight w:val="yellow"/>
              </w:rPr>
              <w:t xml:space="preserve">. </w:t>
            </w:r>
            <w:proofErr w:type="spellStart"/>
            <w:r w:rsidRPr="00754801">
              <w:rPr>
                <w:highlight w:val="yellow"/>
              </w:rPr>
              <w:t>Evidencio</w:t>
            </w:r>
            <w:proofErr w:type="spellEnd"/>
            <w:r w:rsidRPr="00754801">
              <w:rPr>
                <w:highlight w:val="yellow"/>
              </w:rPr>
              <w:t xml:space="preserve"> (SME) will provide a digital platform for bilateral information transfer and centralized pooling of data for high-throughput external validation as well as continuous model improvement through recalibration of diagnostic and prognostic prediction models. </w:t>
            </w:r>
            <w:r w:rsidRPr="00754801">
              <w:rPr>
                <w:iCs/>
                <w:highlight w:val="yellow"/>
              </w:rPr>
              <w:t xml:space="preserve"> </w:t>
            </w:r>
          </w:p>
        </w:tc>
      </w:tr>
    </w:tbl>
    <w:p w14:paraId="172A7564" w14:textId="77777777" w:rsidR="00F57625" w:rsidRPr="00754801" w:rsidRDefault="00F57625" w:rsidP="00F57625">
      <w:pPr>
        <w:pStyle w:val="Tabelle"/>
        <w:rPr>
          <w:rFonts w:ascii="Times New Roman" w:hAnsi="Times New Roman" w:cs="Times New Roman"/>
          <w:highlight w:val="yellow"/>
        </w:rPr>
      </w:pPr>
    </w:p>
    <w:p w14:paraId="33D4062B" w14:textId="7FDA00DE" w:rsidR="00F57625" w:rsidRPr="00754801" w:rsidRDefault="00F57625" w:rsidP="00F57625">
      <w:pPr>
        <w:rPr>
          <w:highlight w:val="yellow"/>
        </w:rPr>
      </w:pPr>
    </w:p>
    <w:tbl>
      <w:tblPr>
        <w:tblStyle w:val="TableGrid"/>
        <w:tblW w:w="5000" w:type="pct"/>
        <w:tblLook w:val="04A0" w:firstRow="1" w:lastRow="0" w:firstColumn="1" w:lastColumn="0" w:noHBand="0" w:noVBand="1"/>
      </w:tblPr>
      <w:tblGrid>
        <w:gridCol w:w="9063"/>
      </w:tblGrid>
      <w:tr w:rsidR="00647C8D" w:rsidRPr="00754801" w14:paraId="31BF5121" w14:textId="77777777" w:rsidTr="00B957F3">
        <w:tc>
          <w:tcPr>
            <w:tcW w:w="5000" w:type="pct"/>
          </w:tcPr>
          <w:p w14:paraId="2AA90EB0" w14:textId="77777777" w:rsidR="00647C8D" w:rsidRPr="00754801" w:rsidRDefault="00647C8D" w:rsidP="00B957F3">
            <w:pPr>
              <w:jc w:val="left"/>
              <w:rPr>
                <w:rFonts w:ascii="Times" w:hAnsi="Times"/>
                <w:highlight w:val="yellow"/>
              </w:rPr>
            </w:pPr>
            <w:r w:rsidRPr="00754801">
              <w:rPr>
                <w:rStyle w:val="Strong"/>
                <w:rFonts w:ascii="Times" w:hAnsi="Times"/>
                <w:highlight w:val="yellow"/>
              </w:rPr>
              <w:lastRenderedPageBreak/>
              <w:t>Description of work</w:t>
            </w:r>
            <w:r w:rsidRPr="00754801">
              <w:rPr>
                <w:rFonts w:ascii="Times" w:hAnsi="Times"/>
                <w:highlight w:val="yellow"/>
              </w:rPr>
              <w:t xml:space="preserve"> </w:t>
            </w:r>
          </w:p>
          <w:p w14:paraId="32A54B0F" w14:textId="6301782F" w:rsidR="00647C8D" w:rsidRDefault="00647C8D" w:rsidP="00B957F3">
            <w:pPr>
              <w:jc w:val="left"/>
              <w:rPr>
                <w:ins w:id="59" w:author="Peter van Ooijen" w:date="2019-03-18T11:26:00Z"/>
                <w:rFonts w:ascii="Times" w:hAnsi="Times"/>
                <w:highlight w:val="yellow"/>
              </w:rPr>
            </w:pPr>
            <w:r w:rsidRPr="00754801">
              <w:rPr>
                <w:rFonts w:ascii="Times" w:hAnsi="Times"/>
                <w:highlight w:val="yellow"/>
              </w:rPr>
              <w:t xml:space="preserve">WP6 elaborates on WP4 and WP5 through ensuring the dissemination and implementation of developed machine learning algorithms to healthcare professionals (intensivists) throughout the European Union. Hereto, intuitive </w:t>
            </w:r>
            <w:del w:id="60" w:author="M.H.W. Hooiveld" w:date="2019-03-22T09:42:00Z">
              <w:r w:rsidRPr="00754801" w:rsidDel="006B0AA7">
                <w:rPr>
                  <w:rFonts w:ascii="Times" w:hAnsi="Times"/>
                  <w:highlight w:val="yellow"/>
                </w:rPr>
                <w:delText xml:space="preserve">web-based </w:delText>
              </w:r>
            </w:del>
            <w:r w:rsidRPr="00754801">
              <w:rPr>
                <w:rFonts w:ascii="Times" w:hAnsi="Times"/>
                <w:highlight w:val="yellow"/>
              </w:rPr>
              <w:t>tools for diagnosis and prognosis will be made available on an easily accessible online platform to improve healthcare outcomes of ICU patients.</w:t>
            </w:r>
            <w:ins w:id="61" w:author="M.H.W. Hooiveld" w:date="2019-03-22T09:52:00Z">
              <w:r w:rsidR="006B0AA7">
                <w:rPr>
                  <w:rFonts w:ascii="Times" w:hAnsi="Times"/>
                  <w:highlight w:val="yellow"/>
                </w:rPr>
                <w:t xml:space="preserve"> </w:t>
              </w:r>
              <w:r w:rsidR="006B0AA7" w:rsidRPr="003F0E29">
                <w:rPr>
                  <w:rFonts w:ascii="Times" w:hAnsi="Times"/>
                </w:rPr>
                <w:t xml:space="preserve">In addition, it’s our ambition to </w:t>
              </w:r>
              <w:r w:rsidR="003F0E29" w:rsidRPr="003F0E29">
                <w:rPr>
                  <w:rFonts w:ascii="Times" w:hAnsi="Times"/>
                </w:rPr>
                <w:t xml:space="preserve">make </w:t>
              </w:r>
              <w:proofErr w:type="gramStart"/>
              <w:r w:rsidR="003F0E29" w:rsidRPr="003F0E29">
                <w:rPr>
                  <w:rFonts w:ascii="Times" w:hAnsi="Times"/>
                </w:rPr>
                <w:t>this tools</w:t>
              </w:r>
              <w:proofErr w:type="gramEnd"/>
              <w:r w:rsidR="003F0E29" w:rsidRPr="003F0E29">
                <w:rPr>
                  <w:rFonts w:ascii="Times" w:hAnsi="Times"/>
                </w:rPr>
                <w:t xml:space="preserve"> also available for health care </w:t>
              </w:r>
            </w:ins>
            <w:ins w:id="62" w:author="M.H.W. Hooiveld" w:date="2019-03-22T09:53:00Z">
              <w:r w:rsidR="003F0E29" w:rsidRPr="003F0E29">
                <w:rPr>
                  <w:rFonts w:ascii="Times" w:hAnsi="Times"/>
                </w:rPr>
                <w:t>professionals</w:t>
              </w:r>
            </w:ins>
            <w:ins w:id="63" w:author="M.H.W. Hooiveld" w:date="2019-03-22T09:52:00Z">
              <w:r w:rsidR="003F0E29" w:rsidRPr="003F0E29">
                <w:rPr>
                  <w:rFonts w:ascii="Times" w:hAnsi="Times"/>
                </w:rPr>
                <w:t xml:space="preserve"> in other discipline</w:t>
              </w:r>
            </w:ins>
            <w:ins w:id="64" w:author="M.H.W. Hooiveld" w:date="2019-03-22T09:54:00Z">
              <w:r w:rsidR="00B6155F">
                <w:rPr>
                  <w:rFonts w:ascii="Times" w:hAnsi="Times"/>
                </w:rPr>
                <w:t>.</w:t>
              </w:r>
            </w:ins>
            <w:ins w:id="65" w:author="M.H.W. Hooiveld" w:date="2019-03-22T10:02:00Z">
              <w:r w:rsidR="00CD4E6B">
                <w:rPr>
                  <w:rFonts w:ascii="Times" w:hAnsi="Times"/>
                </w:rPr>
                <w:t xml:space="preserve"> We</w:t>
              </w:r>
            </w:ins>
            <w:ins w:id="66" w:author="M.H.W. Hooiveld" w:date="2019-03-22T10:05:00Z">
              <w:r w:rsidR="00CD4E6B">
                <w:rPr>
                  <w:rFonts w:ascii="Times" w:hAnsi="Times"/>
                </w:rPr>
                <w:t>, therefore, propose a three-stage approach.</w:t>
              </w:r>
            </w:ins>
            <w:del w:id="67" w:author="M.H.W. Hooiveld" w:date="2019-03-22T09:52:00Z">
              <w:r w:rsidRPr="00754801" w:rsidDel="006B0AA7">
                <w:rPr>
                  <w:rFonts w:ascii="Times" w:hAnsi="Times"/>
                  <w:highlight w:val="yellow"/>
                </w:rPr>
                <w:delText xml:space="preserve">  </w:delText>
              </w:r>
            </w:del>
          </w:p>
          <w:p w14:paraId="7C2DF5A7" w14:textId="1E2DE04C" w:rsidR="006B0AA7" w:rsidRDefault="00CD4E6B" w:rsidP="00B957F3">
            <w:pPr>
              <w:jc w:val="left"/>
              <w:rPr>
                <w:ins w:id="68" w:author="M.H.W. Hooiveld" w:date="2019-03-22T10:07:00Z"/>
                <w:rFonts w:ascii="Times" w:hAnsi="Times"/>
                <w:highlight w:val="yellow"/>
              </w:rPr>
            </w:pPr>
            <w:ins w:id="69" w:author="M.H.W. Hooiveld" w:date="2019-03-22T10:05:00Z">
              <w:r>
                <w:rPr>
                  <w:rFonts w:ascii="Times" w:hAnsi="Times"/>
                  <w:highlight w:val="yellow"/>
                </w:rPr>
                <w:t>First of all</w:t>
              </w:r>
            </w:ins>
            <w:ins w:id="70" w:author="M.H.W. Hooiveld" w:date="2019-03-22T10:00:00Z">
              <w:r w:rsidR="00A26AD7">
                <w:rPr>
                  <w:rFonts w:ascii="Times" w:hAnsi="Times"/>
                  <w:highlight w:val="yellow"/>
                </w:rPr>
                <w:t>,</w:t>
              </w:r>
            </w:ins>
            <w:ins w:id="71" w:author="M.H.W. Hooiveld" w:date="2019-03-22T09:59:00Z">
              <w:r w:rsidR="00A26AD7">
                <w:rPr>
                  <w:rFonts w:ascii="Times" w:hAnsi="Times"/>
                  <w:highlight w:val="yellow"/>
                </w:rPr>
                <w:t xml:space="preserve"> the </w:t>
              </w:r>
            </w:ins>
            <w:ins w:id="72" w:author="Peter van Ooijen" w:date="2019-03-18T11:26:00Z">
              <w:del w:id="73" w:author="M.H.W. Hooiveld" w:date="2019-03-22T10:00:00Z">
                <w:r w:rsidR="005A34CD" w:rsidDel="00A26AD7">
                  <w:rPr>
                    <w:rFonts w:ascii="Times" w:hAnsi="Times"/>
                    <w:highlight w:val="yellow"/>
                  </w:rPr>
                  <w:delText xml:space="preserve">This </w:delText>
                </w:r>
              </w:del>
              <w:r w:rsidR="005A34CD">
                <w:rPr>
                  <w:rFonts w:ascii="Times" w:hAnsi="Times"/>
                  <w:highlight w:val="yellow"/>
                </w:rPr>
                <w:t xml:space="preserve">implementation </w:t>
              </w:r>
            </w:ins>
            <w:ins w:id="74" w:author="M.H.W. Hooiveld" w:date="2019-03-22T10:00:00Z">
              <w:r w:rsidR="00A26AD7">
                <w:rPr>
                  <w:rFonts w:ascii="Times" w:hAnsi="Times"/>
                  <w:highlight w:val="yellow"/>
                </w:rPr>
                <w:t xml:space="preserve">of our tools </w:t>
              </w:r>
            </w:ins>
            <w:ins w:id="75" w:author="Peter van Ooijen" w:date="2019-03-18T11:26:00Z">
              <w:r w:rsidR="005A34CD">
                <w:rPr>
                  <w:rFonts w:ascii="Times" w:hAnsi="Times"/>
                  <w:highlight w:val="yellow"/>
                </w:rPr>
                <w:t>should comply with the rules and re</w:t>
              </w:r>
            </w:ins>
            <w:ins w:id="76" w:author="Peter van Ooijen" w:date="2019-03-18T11:27:00Z">
              <w:r w:rsidR="005A34CD">
                <w:rPr>
                  <w:rFonts w:ascii="Times" w:hAnsi="Times"/>
                  <w:highlight w:val="yellow"/>
                </w:rPr>
                <w:t xml:space="preserve">gulations set forward by the GDPR. </w:t>
              </w:r>
            </w:ins>
            <w:ins w:id="77" w:author="M.H.W. Hooiveld" w:date="2019-03-22T10:00:00Z">
              <w:r w:rsidR="00A26AD7">
                <w:rPr>
                  <w:rFonts w:ascii="Times" w:hAnsi="Times"/>
                  <w:highlight w:val="yellow"/>
                </w:rPr>
                <w:t>We will warrant</w:t>
              </w:r>
            </w:ins>
            <w:ins w:id="78" w:author="Peter van Ooijen" w:date="2019-03-18T11:27:00Z">
              <w:del w:id="79" w:author="M.H.W. Hooiveld" w:date="2019-03-22T10:00:00Z">
                <w:r w:rsidR="005A34CD" w:rsidDel="00A26AD7">
                  <w:rPr>
                    <w:rFonts w:ascii="Times" w:hAnsi="Times"/>
                    <w:highlight w:val="yellow"/>
                  </w:rPr>
                  <w:delText>This means</w:delText>
                </w:r>
              </w:del>
              <w:r w:rsidR="005A34CD">
                <w:rPr>
                  <w:rFonts w:ascii="Times" w:hAnsi="Times"/>
                  <w:highlight w:val="yellow"/>
                </w:rPr>
                <w:t xml:space="preserve"> that the personal data of each patient that is entered into the system</w:t>
              </w:r>
            </w:ins>
            <w:ins w:id="80" w:author="M.H.W. Hooiveld" w:date="2019-03-22T10:01:00Z">
              <w:r w:rsidR="00A26AD7">
                <w:rPr>
                  <w:rFonts w:ascii="Times" w:hAnsi="Times"/>
                  <w:highlight w:val="yellow"/>
                </w:rPr>
                <w:t xml:space="preserve"> is</w:t>
              </w:r>
            </w:ins>
            <w:ins w:id="81" w:author="Peter van Ooijen" w:date="2019-03-18T11:27:00Z">
              <w:del w:id="82" w:author="M.H.W. Hooiveld" w:date="2019-03-22T10:01:00Z">
                <w:r w:rsidR="005A34CD" w:rsidDel="00A26AD7">
                  <w:rPr>
                    <w:rFonts w:ascii="Times" w:hAnsi="Times"/>
                    <w:highlight w:val="yellow"/>
                  </w:rPr>
                  <w:delText xml:space="preserve"> should be</w:delText>
                </w:r>
              </w:del>
              <w:r w:rsidR="005A34CD">
                <w:rPr>
                  <w:rFonts w:ascii="Times" w:hAnsi="Times"/>
                  <w:highlight w:val="yellow"/>
                </w:rPr>
                <w:t xml:space="preserve"> processed </w:t>
              </w:r>
            </w:ins>
            <w:ins w:id="83" w:author="Peter van Ooijen" w:date="2019-03-18T11:28:00Z">
              <w:r w:rsidR="005A34CD">
                <w:rPr>
                  <w:rFonts w:ascii="Times" w:hAnsi="Times"/>
                  <w:highlight w:val="yellow"/>
                </w:rPr>
                <w:t xml:space="preserve">lawfully, fairly and in a transparent manner. The subjects entered into the system </w:t>
              </w:r>
            </w:ins>
            <w:ins w:id="84" w:author="M.H.W. Hooiveld" w:date="2019-03-22T10:01:00Z">
              <w:r w:rsidR="00A26AD7">
                <w:rPr>
                  <w:rFonts w:ascii="Times" w:hAnsi="Times"/>
                  <w:highlight w:val="yellow"/>
                </w:rPr>
                <w:t>will</w:t>
              </w:r>
            </w:ins>
            <w:ins w:id="85" w:author="Peter van Ooijen" w:date="2019-03-18T11:28:00Z">
              <w:del w:id="86" w:author="M.H.W. Hooiveld" w:date="2019-03-22T10:01:00Z">
                <w:r w:rsidR="005A34CD" w:rsidDel="00A26AD7">
                  <w:rPr>
                    <w:rFonts w:ascii="Times" w:hAnsi="Times"/>
                    <w:highlight w:val="yellow"/>
                  </w:rPr>
                  <w:delText>should</w:delText>
                </w:r>
              </w:del>
              <w:r w:rsidR="005A34CD">
                <w:rPr>
                  <w:rFonts w:ascii="Times" w:hAnsi="Times"/>
                  <w:highlight w:val="yellow"/>
                </w:rPr>
                <w:t xml:space="preserve"> have the right to consent, to information, to access, to rectification, to erase, </w:t>
              </w:r>
              <w:commentRangeStart w:id="87"/>
              <w:r w:rsidR="005A34CD">
                <w:rPr>
                  <w:rFonts w:ascii="Times" w:hAnsi="Times"/>
                  <w:highlight w:val="yellow"/>
                </w:rPr>
                <w:t>to restrict processing</w:t>
              </w:r>
            </w:ins>
            <w:commentRangeEnd w:id="87"/>
            <w:ins w:id="88" w:author="Peter van Ooijen" w:date="2019-03-18T11:30:00Z">
              <w:r w:rsidR="005A34CD">
                <w:rPr>
                  <w:rStyle w:val="CommentReference"/>
                  <w:szCs w:val="20"/>
                  <w:lang w:eastAsia="en-US"/>
                </w:rPr>
                <w:commentReference w:id="87"/>
              </w:r>
            </w:ins>
            <w:ins w:id="89" w:author="Peter van Ooijen" w:date="2019-03-18T11:28:00Z">
              <w:r w:rsidR="005A34CD">
                <w:rPr>
                  <w:rFonts w:ascii="Times" w:hAnsi="Times"/>
                  <w:highlight w:val="yellow"/>
                </w:rPr>
                <w:t>, to data portab</w:t>
              </w:r>
            </w:ins>
            <w:ins w:id="90" w:author="Peter van Ooijen" w:date="2019-03-18T11:29:00Z">
              <w:r w:rsidR="005A34CD">
                <w:rPr>
                  <w:rFonts w:ascii="Times" w:hAnsi="Times"/>
                  <w:highlight w:val="yellow"/>
                </w:rPr>
                <w:t xml:space="preserve">ility, and to </w:t>
              </w:r>
              <w:commentRangeStart w:id="91"/>
              <w:r w:rsidR="005A34CD">
                <w:rPr>
                  <w:rFonts w:ascii="Times" w:hAnsi="Times"/>
                  <w:highlight w:val="yellow"/>
                </w:rPr>
                <w:t>object</w:t>
              </w:r>
            </w:ins>
            <w:commentRangeEnd w:id="91"/>
            <w:r w:rsidR="00914114">
              <w:rPr>
                <w:rStyle w:val="CommentReference"/>
                <w:szCs w:val="20"/>
                <w:lang w:eastAsia="en-US"/>
              </w:rPr>
              <w:commentReference w:id="91"/>
            </w:r>
            <w:ins w:id="92" w:author="Peter van Ooijen" w:date="2019-03-18T11:29:00Z">
              <w:r w:rsidR="005A34CD">
                <w:rPr>
                  <w:rFonts w:ascii="Times" w:hAnsi="Times"/>
                  <w:highlight w:val="yellow"/>
                </w:rPr>
                <w:t>.</w:t>
              </w:r>
            </w:ins>
          </w:p>
          <w:p w14:paraId="7438425A" w14:textId="0AEA35A5" w:rsidR="00830BF3" w:rsidRPr="004773FA" w:rsidRDefault="00B40B06" w:rsidP="00830BF3">
            <w:pPr>
              <w:jc w:val="left"/>
              <w:rPr>
                <w:ins w:id="93" w:author="M.H.W. Hooiveld" w:date="2019-03-22T10:34:00Z"/>
                <w:rFonts w:ascii="Times" w:hAnsi="Times"/>
                <w:lang w:val="en"/>
              </w:rPr>
            </w:pPr>
            <w:ins w:id="94" w:author="M.H.W. Hooiveld" w:date="2019-03-22T10:07:00Z">
              <w:r>
                <w:rPr>
                  <w:rFonts w:ascii="Times" w:hAnsi="Times"/>
                  <w:highlight w:val="yellow"/>
                </w:rPr>
                <w:t xml:space="preserve">Secondly, to put this into practice, we </w:t>
              </w:r>
            </w:ins>
            <w:ins w:id="95" w:author="M.H.W. Hooiveld" w:date="2019-03-22T10:28:00Z">
              <w:r w:rsidR="00077495">
                <w:rPr>
                  <w:rFonts w:ascii="Times" w:hAnsi="Times"/>
                  <w:highlight w:val="yellow"/>
                </w:rPr>
                <w:t xml:space="preserve">will </w:t>
              </w:r>
            </w:ins>
            <w:ins w:id="96" w:author="M.H.W. Hooiveld" w:date="2019-03-22T10:07:00Z">
              <w:r>
                <w:rPr>
                  <w:rFonts w:ascii="Times" w:hAnsi="Times"/>
                  <w:highlight w:val="yellow"/>
                </w:rPr>
                <w:t xml:space="preserve">make use of </w:t>
              </w:r>
            </w:ins>
            <w:ins w:id="97" w:author="M.H.W. Hooiveld" w:date="2019-03-22T10:08:00Z">
              <w:r w:rsidR="004773FA">
                <w:rPr>
                  <w:rFonts w:ascii="Times" w:hAnsi="Times"/>
                  <w:highlight w:val="yellow"/>
                </w:rPr>
                <w:t>the recently introduced</w:t>
              </w:r>
              <w:r>
                <w:rPr>
                  <w:rFonts w:ascii="Times" w:hAnsi="Times"/>
                  <w:highlight w:val="yellow"/>
                </w:rPr>
                <w:t xml:space="preserve"> secure, online </w:t>
              </w:r>
            </w:ins>
            <w:ins w:id="98" w:author="M.H.W. Hooiveld" w:date="2019-03-22T10:14:00Z">
              <w:r w:rsidR="0021289C" w:rsidRPr="0021289C">
                <w:rPr>
                  <w:rFonts w:ascii="Times" w:hAnsi="Times"/>
                  <w:lang w:val="en-US"/>
                </w:rPr>
                <w:t>Virtu</w:t>
              </w:r>
              <w:r w:rsidR="0021289C">
                <w:rPr>
                  <w:rFonts w:ascii="Times" w:hAnsi="Times"/>
                  <w:lang w:val="en-US"/>
                </w:rPr>
                <w:t>al Research Workspace of the University of Groningen</w:t>
              </w:r>
              <w:r w:rsidR="0021289C" w:rsidRPr="0021289C">
                <w:rPr>
                  <w:rFonts w:ascii="Times" w:hAnsi="Times"/>
                  <w:lang w:val="en-US"/>
                </w:rPr>
                <w:t xml:space="preserve"> and the UMCG</w:t>
              </w:r>
            </w:ins>
            <w:ins w:id="99" w:author="M.H.W. Hooiveld" w:date="2019-03-22T10:28:00Z">
              <w:r w:rsidR="00077495">
                <w:rPr>
                  <w:rFonts w:ascii="Times" w:hAnsi="Times"/>
                  <w:lang w:val="en-US"/>
                </w:rPr>
                <w:t xml:space="preserve"> (also see </w:t>
              </w:r>
            </w:ins>
            <w:ins w:id="100" w:author="M.H.W. Hooiveld" w:date="2019-03-22T10:29:00Z">
              <w:r w:rsidR="00077495">
                <w:rPr>
                  <w:rFonts w:ascii="Times" w:hAnsi="Times"/>
                  <w:lang w:val="en-US"/>
                </w:rPr>
                <w:fldChar w:fldCharType="begin"/>
              </w:r>
              <w:r w:rsidR="00077495">
                <w:rPr>
                  <w:rFonts w:ascii="Times" w:hAnsi="Times"/>
                  <w:lang w:val="en-US"/>
                </w:rPr>
                <w:instrText xml:space="preserve"> HYPERLINK "https://youtu.be/YZL1X-1AzHg" </w:instrText>
              </w:r>
              <w:r w:rsidR="00077495">
                <w:rPr>
                  <w:rFonts w:ascii="Times" w:hAnsi="Times"/>
                  <w:lang w:val="en-US"/>
                </w:rPr>
                <w:fldChar w:fldCharType="separate"/>
              </w:r>
              <w:r w:rsidR="00077495" w:rsidRPr="00077495">
                <w:rPr>
                  <w:rStyle w:val="Hyperlink"/>
                  <w:rFonts w:ascii="Times" w:hAnsi="Times"/>
                  <w:lang w:val="en-US"/>
                </w:rPr>
                <w:t>https://youtu.be/YZL1X-1AzHg</w:t>
              </w:r>
              <w:r w:rsidR="00077495">
                <w:rPr>
                  <w:rFonts w:ascii="Times" w:hAnsi="Times"/>
                  <w:lang w:val="en-US"/>
                </w:rPr>
                <w:fldChar w:fldCharType="end"/>
              </w:r>
            </w:ins>
            <w:ins w:id="101" w:author="M.H.W. Hooiveld" w:date="2019-03-22T10:28:00Z">
              <w:r w:rsidR="00077495">
                <w:rPr>
                  <w:rFonts w:ascii="Times" w:hAnsi="Times"/>
                  <w:lang w:val="en-US"/>
                </w:rPr>
                <w:t>)</w:t>
              </w:r>
            </w:ins>
            <w:ins w:id="102" w:author="M.H.W. Hooiveld" w:date="2019-03-22T10:23:00Z">
              <w:r w:rsidR="004773FA">
                <w:rPr>
                  <w:rFonts w:ascii="Times" w:hAnsi="Times"/>
                  <w:lang w:val="en-US"/>
                </w:rPr>
                <w:t xml:space="preserve">. </w:t>
              </w:r>
              <w:r w:rsidR="004773FA">
                <w:rPr>
                  <w:rFonts w:ascii="Times" w:hAnsi="Times"/>
                  <w:lang w:val="en"/>
                </w:rPr>
                <w:t xml:space="preserve">This </w:t>
              </w:r>
            </w:ins>
            <w:ins w:id="103" w:author="M.H.W. Hooiveld" w:date="2019-03-22T10:24:00Z">
              <w:r w:rsidR="004773FA">
                <w:rPr>
                  <w:rFonts w:ascii="Times" w:hAnsi="Times"/>
                  <w:lang w:val="en"/>
                </w:rPr>
                <w:t>w</w:t>
              </w:r>
            </w:ins>
            <w:ins w:id="104" w:author="M.H.W. Hooiveld" w:date="2019-03-22T10:23:00Z">
              <w:r w:rsidR="004773FA" w:rsidRPr="004773FA">
                <w:rPr>
                  <w:rFonts w:ascii="Times" w:hAnsi="Times"/>
                  <w:lang w:val="en"/>
                </w:rPr>
                <w:t xml:space="preserve">orkspace </w:t>
              </w:r>
            </w:ins>
            <w:ins w:id="105" w:author="M.H.W. Hooiveld" w:date="2019-03-22T10:24:00Z">
              <w:r w:rsidR="004773FA">
                <w:rPr>
                  <w:rFonts w:ascii="Times" w:hAnsi="Times"/>
                  <w:lang w:val="en"/>
                </w:rPr>
                <w:t xml:space="preserve">will </w:t>
              </w:r>
            </w:ins>
            <w:ins w:id="106" w:author="M.H.W. Hooiveld" w:date="2019-03-22T10:23:00Z">
              <w:r w:rsidR="004773FA">
                <w:rPr>
                  <w:rFonts w:ascii="Times" w:hAnsi="Times"/>
                  <w:lang w:val="en"/>
                </w:rPr>
                <w:t>offer</w:t>
              </w:r>
              <w:r w:rsidR="004773FA" w:rsidRPr="004773FA">
                <w:rPr>
                  <w:rFonts w:ascii="Times" w:hAnsi="Times"/>
                  <w:lang w:val="en"/>
                </w:rPr>
                <w:t xml:space="preserve"> a secure way to form partnerships with researchers </w:t>
              </w:r>
            </w:ins>
            <w:ins w:id="107" w:author="M.H.W. Hooiveld" w:date="2019-03-22T10:33:00Z">
              <w:r w:rsidR="00830BF3">
                <w:rPr>
                  <w:rFonts w:ascii="Times" w:hAnsi="Times"/>
                  <w:lang w:val="en"/>
                </w:rPr>
                <w:t>and/</w:t>
              </w:r>
            </w:ins>
            <w:ins w:id="108" w:author="M.H.W. Hooiveld" w:date="2019-03-22T10:30:00Z">
              <w:r w:rsidR="00216CA5">
                <w:rPr>
                  <w:rFonts w:ascii="Times" w:hAnsi="Times"/>
                  <w:lang w:val="en"/>
                </w:rPr>
                <w:t>or</w:t>
              </w:r>
            </w:ins>
            <w:ins w:id="109" w:author="M.H.W. Hooiveld" w:date="2019-03-22T10:23:00Z">
              <w:r w:rsidR="004773FA" w:rsidRPr="004773FA">
                <w:rPr>
                  <w:rFonts w:ascii="Times" w:hAnsi="Times"/>
                  <w:lang w:val="en"/>
                </w:rPr>
                <w:t xml:space="preserve"> institutions worldwide. Logging in is done through</w:t>
              </w:r>
            </w:ins>
            <w:ins w:id="110" w:author="M.H.W. Hooiveld" w:date="2019-03-22T10:31:00Z">
              <w:r w:rsidR="00216CA5">
                <w:rPr>
                  <w:rFonts w:ascii="Times" w:hAnsi="Times"/>
                  <w:lang w:val="en"/>
                </w:rPr>
                <w:t>, secure</w:t>
              </w:r>
            </w:ins>
            <w:ins w:id="111" w:author="M.H.W. Hooiveld" w:date="2019-03-22T10:23:00Z">
              <w:r w:rsidR="00216CA5">
                <w:rPr>
                  <w:rFonts w:ascii="Times" w:hAnsi="Times"/>
                  <w:lang w:val="en"/>
                </w:rPr>
                <w:t xml:space="preserve"> multi-factor authentication and </w:t>
              </w:r>
              <w:r w:rsidR="004773FA" w:rsidRPr="004773FA">
                <w:rPr>
                  <w:rFonts w:ascii="Times" w:hAnsi="Times"/>
                  <w:lang w:val="en"/>
                </w:rPr>
                <w:t xml:space="preserve">it </w:t>
              </w:r>
            </w:ins>
            <w:ins w:id="112" w:author="M.H.W. Hooiveld" w:date="2019-03-22T10:31:00Z">
              <w:r w:rsidR="00216CA5">
                <w:rPr>
                  <w:rFonts w:ascii="Times" w:hAnsi="Times"/>
                  <w:lang w:val="en"/>
                </w:rPr>
                <w:t xml:space="preserve">is </w:t>
              </w:r>
            </w:ins>
            <w:ins w:id="113" w:author="M.H.W. Hooiveld" w:date="2019-03-22T10:23:00Z">
              <w:r w:rsidR="004773FA" w:rsidRPr="004773FA">
                <w:rPr>
                  <w:rFonts w:ascii="Times" w:hAnsi="Times"/>
                  <w:lang w:val="en"/>
                </w:rPr>
                <w:t>possible to work on multiple studies simultaneously in a secure manner.</w:t>
              </w:r>
              <w:r w:rsidR="00830BF3">
                <w:rPr>
                  <w:rFonts w:ascii="Times" w:hAnsi="Times"/>
                  <w:lang w:val="en"/>
                </w:rPr>
                <w:t xml:space="preserve"> </w:t>
              </w:r>
            </w:ins>
            <w:ins w:id="114" w:author="M.H.W. Hooiveld" w:date="2019-03-22T10:34:00Z">
              <w:r w:rsidR="00830BF3">
                <w:rPr>
                  <w:rFonts w:ascii="Times" w:hAnsi="Times"/>
                  <w:lang w:val="en"/>
                </w:rPr>
                <w:t>R</w:t>
              </w:r>
              <w:r w:rsidR="00830BF3" w:rsidRPr="004773FA">
                <w:rPr>
                  <w:rFonts w:ascii="Times" w:hAnsi="Times"/>
                  <w:lang w:val="en"/>
                </w:rPr>
                <w:t>esearcher</w:t>
              </w:r>
              <w:r w:rsidR="00830BF3">
                <w:rPr>
                  <w:rFonts w:ascii="Times" w:hAnsi="Times"/>
                  <w:lang w:val="en"/>
                </w:rPr>
                <w:t>s</w:t>
              </w:r>
              <w:r w:rsidR="00830BF3" w:rsidRPr="004773FA">
                <w:rPr>
                  <w:rFonts w:ascii="Times" w:hAnsi="Times"/>
                  <w:lang w:val="en"/>
                </w:rPr>
                <w:t xml:space="preserve"> </w:t>
              </w:r>
              <w:r w:rsidR="00830BF3">
                <w:rPr>
                  <w:rFonts w:ascii="Times" w:hAnsi="Times"/>
                  <w:lang w:val="en"/>
                </w:rPr>
                <w:t>will have</w:t>
              </w:r>
              <w:r w:rsidR="00830BF3" w:rsidRPr="004773FA">
                <w:rPr>
                  <w:rFonts w:ascii="Times" w:hAnsi="Times"/>
                  <w:lang w:val="en"/>
                </w:rPr>
                <w:t xml:space="preserve"> full control over </w:t>
              </w:r>
            </w:ins>
            <w:ins w:id="115" w:author="M.H.W. Hooiveld" w:date="2019-03-22T10:41:00Z">
              <w:r w:rsidR="006956B2" w:rsidRPr="004773FA">
                <w:rPr>
                  <w:rFonts w:ascii="Times" w:hAnsi="Times"/>
                  <w:lang w:val="en"/>
                </w:rPr>
                <w:t>their</w:t>
              </w:r>
            </w:ins>
            <w:ins w:id="116" w:author="M.H.W. Hooiveld" w:date="2019-03-22T10:34:00Z">
              <w:r w:rsidR="00830BF3">
                <w:rPr>
                  <w:rFonts w:ascii="Times" w:hAnsi="Times"/>
                  <w:lang w:val="en"/>
                </w:rPr>
                <w:t xml:space="preserve"> data and results with</w:t>
              </w:r>
              <w:r w:rsidR="00830BF3" w:rsidRPr="004773FA">
                <w:rPr>
                  <w:rFonts w:ascii="Times" w:hAnsi="Times"/>
                  <w:lang w:val="en"/>
                </w:rPr>
                <w:t xml:space="preserve"> </w:t>
              </w:r>
              <w:r w:rsidR="00830BF3">
                <w:rPr>
                  <w:rFonts w:ascii="Times" w:hAnsi="Times"/>
                  <w:lang w:val="en"/>
                </w:rPr>
                <w:t xml:space="preserve">minimal risks of data breaches. </w:t>
              </w:r>
            </w:ins>
            <w:ins w:id="117" w:author="M.H.W. Hooiveld" w:date="2019-03-22T10:35:00Z">
              <w:r w:rsidR="00830BF3" w:rsidRPr="004773FA">
                <w:rPr>
                  <w:rFonts w:ascii="Times" w:hAnsi="Times"/>
                  <w:lang w:val="en"/>
                </w:rPr>
                <w:t xml:space="preserve">Each research </w:t>
              </w:r>
              <w:r w:rsidR="00830BF3">
                <w:rPr>
                  <w:rFonts w:ascii="Times" w:hAnsi="Times"/>
                  <w:lang w:val="en"/>
                </w:rPr>
                <w:t xml:space="preserve">project </w:t>
              </w:r>
              <w:r w:rsidR="00830BF3" w:rsidRPr="004773FA">
                <w:rPr>
                  <w:rFonts w:ascii="Times" w:hAnsi="Times"/>
                  <w:lang w:val="en"/>
                </w:rPr>
                <w:t>has its own closed system, which makes it i</w:t>
              </w:r>
              <w:r w:rsidR="00830BF3">
                <w:rPr>
                  <w:rFonts w:ascii="Times" w:hAnsi="Times"/>
                  <w:lang w:val="en"/>
                </w:rPr>
                <w:t xml:space="preserve">mpossible to exchange data. </w:t>
              </w:r>
            </w:ins>
            <w:ins w:id="118" w:author="M.H.W. Hooiveld" w:date="2019-03-22T10:34:00Z">
              <w:r w:rsidR="00830BF3" w:rsidRPr="004773FA">
                <w:rPr>
                  <w:rFonts w:ascii="Times" w:hAnsi="Times"/>
                  <w:lang w:val="en"/>
                </w:rPr>
                <w:t>Working in this environment guarantees that the data is safe, even in the event of loss or theft of a laptop, the data does not end up on the street.</w:t>
              </w:r>
            </w:ins>
          </w:p>
          <w:p w14:paraId="13CE660A" w14:textId="568FFD97" w:rsidR="006F1F36" w:rsidRDefault="006F1F36" w:rsidP="006B0AA7">
            <w:pPr>
              <w:jc w:val="left"/>
              <w:rPr>
                <w:ins w:id="119" w:author="M.H.W. Hooiveld" w:date="2019-03-22T10:45:00Z"/>
                <w:rFonts w:ascii="Times" w:hAnsi="Times"/>
                <w:lang w:val="en-US"/>
              </w:rPr>
            </w:pPr>
            <w:ins w:id="120" w:author="M.H.W. Hooiveld" w:date="2019-03-22T10:44:00Z">
              <w:r>
                <w:rPr>
                  <w:rFonts w:ascii="Times" w:hAnsi="Times"/>
                  <w:lang w:val="en"/>
                </w:rPr>
                <w:t xml:space="preserve">In the final stage, </w:t>
              </w:r>
            </w:ins>
            <w:ins w:id="121" w:author="M.H.W. Hooiveld" w:date="2019-03-22T09:44:00Z">
              <w:r w:rsidR="006B0AA7" w:rsidRPr="006B0AA7">
                <w:rPr>
                  <w:rFonts w:ascii="Times" w:hAnsi="Times"/>
                  <w:lang w:val="en-US"/>
                </w:rPr>
                <w:t xml:space="preserve">we </w:t>
              </w:r>
            </w:ins>
            <w:ins w:id="122" w:author="M.H.W. Hooiveld" w:date="2019-03-22T10:45:00Z">
              <w:r>
                <w:rPr>
                  <w:rFonts w:ascii="Times" w:hAnsi="Times"/>
                  <w:lang w:val="en-US"/>
                </w:rPr>
                <w:t xml:space="preserve">want to </w:t>
              </w:r>
            </w:ins>
            <w:ins w:id="123" w:author="M.H.W. Hooiveld" w:date="2019-03-22T09:44:00Z">
              <w:r w:rsidR="006B0AA7" w:rsidRPr="006B0AA7">
                <w:rPr>
                  <w:rFonts w:ascii="Times" w:hAnsi="Times"/>
                  <w:lang w:val="en-US"/>
                </w:rPr>
                <w:t xml:space="preserve">ensure that </w:t>
              </w:r>
            </w:ins>
            <w:ins w:id="124" w:author="M.H.W. Hooiveld" w:date="2019-03-22T10:45:00Z">
              <w:r>
                <w:rPr>
                  <w:rFonts w:ascii="Times" w:hAnsi="Times"/>
                  <w:lang w:val="en-US"/>
                </w:rPr>
                <w:t xml:space="preserve">the </w:t>
              </w:r>
              <w:r w:rsidRPr="003F0E29">
                <w:rPr>
                  <w:rFonts w:ascii="Times" w:hAnsi="Times"/>
                </w:rPr>
                <w:t xml:space="preserve">tools </w:t>
              </w:r>
              <w:r>
                <w:rPr>
                  <w:rFonts w:ascii="Times" w:hAnsi="Times"/>
                </w:rPr>
                <w:t xml:space="preserve">developed and </w:t>
              </w:r>
            </w:ins>
            <w:ins w:id="125" w:author="M.H.W. Hooiveld" w:date="2019-03-22T10:46:00Z">
              <w:r>
                <w:rPr>
                  <w:rFonts w:ascii="Times" w:hAnsi="Times"/>
                </w:rPr>
                <w:t>implemented</w:t>
              </w:r>
            </w:ins>
            <w:ins w:id="126" w:author="M.H.W. Hooiveld" w:date="2019-03-22T10:45:00Z">
              <w:r>
                <w:rPr>
                  <w:rFonts w:ascii="Times" w:hAnsi="Times"/>
                </w:rPr>
                <w:t xml:space="preserve"> </w:t>
              </w:r>
              <w:r w:rsidRPr="003F0E29">
                <w:rPr>
                  <w:rFonts w:ascii="Times" w:hAnsi="Times"/>
                </w:rPr>
                <w:t xml:space="preserve">also </w:t>
              </w:r>
            </w:ins>
            <w:ins w:id="127" w:author="M.H.W. Hooiveld" w:date="2019-03-22T10:46:00Z">
              <w:r>
                <w:rPr>
                  <w:rFonts w:ascii="Times" w:hAnsi="Times"/>
                </w:rPr>
                <w:t xml:space="preserve">become </w:t>
              </w:r>
            </w:ins>
            <w:ins w:id="128" w:author="M.H.W. Hooiveld" w:date="2019-03-22T10:45:00Z">
              <w:r w:rsidRPr="003F0E29">
                <w:rPr>
                  <w:rFonts w:ascii="Times" w:hAnsi="Times"/>
                </w:rPr>
                <w:t xml:space="preserve">available for </w:t>
              </w:r>
            </w:ins>
            <w:ins w:id="129" w:author="M.H.W. Hooiveld" w:date="2019-03-22T10:46:00Z">
              <w:r>
                <w:rPr>
                  <w:rFonts w:ascii="Times" w:hAnsi="Times"/>
                </w:rPr>
                <w:t>(</w:t>
              </w:r>
            </w:ins>
            <w:ins w:id="130" w:author="M.H.W. Hooiveld" w:date="2019-03-22T10:45:00Z">
              <w:r w:rsidRPr="003F0E29">
                <w:rPr>
                  <w:rFonts w:ascii="Times" w:hAnsi="Times"/>
                </w:rPr>
                <w:t>health care</w:t>
              </w:r>
            </w:ins>
            <w:ins w:id="131" w:author="M.H.W. Hooiveld" w:date="2019-03-22T10:47:00Z">
              <w:r>
                <w:rPr>
                  <w:rFonts w:ascii="Times" w:hAnsi="Times"/>
                </w:rPr>
                <w:t>)</w:t>
              </w:r>
            </w:ins>
            <w:ins w:id="132" w:author="M.H.W. Hooiveld" w:date="2019-03-22T10:45:00Z">
              <w:r w:rsidRPr="003F0E29">
                <w:rPr>
                  <w:rFonts w:ascii="Times" w:hAnsi="Times"/>
                </w:rPr>
                <w:t xml:space="preserve"> professionals in other discipline</w:t>
              </w:r>
            </w:ins>
            <w:ins w:id="133" w:author="M.H.W. Hooiveld" w:date="2019-03-22T10:47:00Z">
              <w:r>
                <w:rPr>
                  <w:rFonts w:ascii="Times" w:hAnsi="Times"/>
                </w:rPr>
                <w:t>. To warrant this we will….</w:t>
              </w:r>
            </w:ins>
          </w:p>
          <w:p w14:paraId="0E09C179" w14:textId="2948FA0F" w:rsidR="005A34CD" w:rsidRPr="00754801" w:rsidDel="006F1F36" w:rsidRDefault="005A34CD" w:rsidP="00B957F3">
            <w:pPr>
              <w:jc w:val="left"/>
              <w:rPr>
                <w:del w:id="134" w:author="M.H.W. Hooiveld" w:date="2019-03-22T10:47:00Z"/>
                <w:rFonts w:ascii="Times" w:hAnsi="Times"/>
                <w:highlight w:val="yellow"/>
              </w:rPr>
            </w:pPr>
            <w:ins w:id="135" w:author="Peter van Ooijen" w:date="2019-03-18T11:29:00Z">
              <w:del w:id="136" w:author="M.H.W. Hooiveld" w:date="2019-03-22T09:43:00Z">
                <w:r w:rsidDel="006B0AA7">
                  <w:rPr>
                    <w:rFonts w:ascii="Times" w:hAnsi="Times"/>
                    <w:highlight w:val="yellow"/>
                  </w:rPr>
                  <w:delText xml:space="preserve"> </w:delText>
                </w:r>
              </w:del>
            </w:ins>
          </w:p>
          <w:p w14:paraId="0A3D3F1E" w14:textId="77777777" w:rsidR="00647C8D" w:rsidRPr="00754801" w:rsidRDefault="00647C8D" w:rsidP="006F1F36">
            <w:pPr>
              <w:jc w:val="left"/>
              <w:rPr>
                <w:rFonts w:ascii="Times" w:hAnsi="Times"/>
                <w:highlight w:val="yellow"/>
              </w:rPr>
            </w:pPr>
            <w:r w:rsidRPr="00754801">
              <w:rPr>
                <w:rFonts w:ascii="Times" w:hAnsi="Times"/>
                <w:highlight w:val="yellow"/>
              </w:rPr>
              <w:t>This WP team builds on the well-established European network of clinical trial programs in which both observational studies and randomised trials already are being done (</w:t>
            </w:r>
            <w:r w:rsidRPr="00754801">
              <w:rPr>
                <w:rFonts w:ascii="Times" w:hAnsi="Times"/>
                <w:color w:val="0000FF"/>
                <w:highlight w:val="yellow"/>
              </w:rPr>
              <w:t>www.cric.nu</w:t>
            </w:r>
            <w:r w:rsidRPr="00754801">
              <w:rPr>
                <w:rFonts w:ascii="Times" w:hAnsi="Times"/>
                <w:highlight w:val="yellow"/>
              </w:rPr>
              <w:t xml:space="preserve">). Partners within the network will get full access to developed machine learning algorithms while simultaneously contributing through harvesting clinical data for </w:t>
            </w:r>
            <w:commentRangeStart w:id="137"/>
            <w:r w:rsidRPr="00754801">
              <w:rPr>
                <w:rFonts w:ascii="Times" w:hAnsi="Times"/>
                <w:highlight w:val="yellow"/>
              </w:rPr>
              <w:t xml:space="preserve">continuous model improvement </w:t>
            </w:r>
            <w:commentRangeEnd w:id="137"/>
            <w:r w:rsidR="00252067">
              <w:rPr>
                <w:rStyle w:val="CommentReference"/>
                <w:szCs w:val="20"/>
                <w:lang w:eastAsia="en-US"/>
              </w:rPr>
              <w:commentReference w:id="137"/>
            </w:r>
            <w:r w:rsidRPr="00754801">
              <w:rPr>
                <w:rFonts w:ascii="Times" w:hAnsi="Times"/>
                <w:highlight w:val="yellow"/>
              </w:rPr>
              <w:t xml:space="preserve">through validation and recalibration. </w:t>
            </w:r>
          </w:p>
          <w:p w14:paraId="6AAB0C02" w14:textId="4C0F3191" w:rsidR="00647C8D" w:rsidRPr="00754801" w:rsidRDefault="00647C8D" w:rsidP="00B957F3">
            <w:pPr>
              <w:autoSpaceDE w:val="0"/>
              <w:autoSpaceDN w:val="0"/>
              <w:jc w:val="left"/>
              <w:rPr>
                <w:rFonts w:ascii="Times" w:hAnsi="Times"/>
                <w:color w:val="000000"/>
                <w:highlight w:val="yellow"/>
              </w:rPr>
            </w:pPr>
            <w:r w:rsidRPr="00754801">
              <w:rPr>
                <w:rFonts w:ascii="Times" w:hAnsi="Times"/>
                <w:color w:val="000000"/>
                <w:highlight w:val="yellow"/>
              </w:rPr>
              <w:t xml:space="preserve">In addition to scientific dissemination through </w:t>
            </w:r>
            <w:r w:rsidR="00A80D52" w:rsidRPr="00754801">
              <w:rPr>
                <w:rFonts w:ascii="Times" w:hAnsi="Times"/>
                <w:color w:val="000000"/>
                <w:highlight w:val="yellow"/>
              </w:rPr>
              <w:t xml:space="preserve">open </w:t>
            </w:r>
            <w:r w:rsidRPr="00754801">
              <w:rPr>
                <w:rFonts w:ascii="Times" w:hAnsi="Times"/>
                <w:color w:val="000000"/>
                <w:highlight w:val="yellow"/>
              </w:rPr>
              <w:t>peer-reviewed journals, (social) media contacts, leaflets, and a dedicated website will make HEALICS visible to a wide general public. A HEALICS Dissemination and Implementation Group will be installed which will be responsible for coordination of the overall activities.</w:t>
            </w:r>
          </w:p>
          <w:p w14:paraId="3EF885B7" w14:textId="77777777" w:rsidR="00647C8D" w:rsidRPr="00754801" w:rsidRDefault="00647C8D" w:rsidP="00B957F3">
            <w:pPr>
              <w:jc w:val="left"/>
              <w:rPr>
                <w:rFonts w:ascii="Times" w:hAnsi="Times"/>
                <w:b/>
                <w:highlight w:val="yellow"/>
              </w:rPr>
            </w:pPr>
            <w:r w:rsidRPr="00754801">
              <w:rPr>
                <w:rFonts w:ascii="Times" w:hAnsi="Times"/>
                <w:b/>
                <w:highlight w:val="yellow"/>
              </w:rPr>
              <w:t xml:space="preserve">Initial dissemination: </w:t>
            </w:r>
          </w:p>
          <w:p w14:paraId="5F2E80EA" w14:textId="444010C9" w:rsidR="00647C8D" w:rsidRPr="00754801" w:rsidRDefault="00647C8D" w:rsidP="00B957F3">
            <w:pPr>
              <w:pStyle w:val="ListParagraph"/>
              <w:numPr>
                <w:ilvl w:val="0"/>
                <w:numId w:val="42"/>
              </w:numPr>
              <w:jc w:val="left"/>
              <w:rPr>
                <w:rFonts w:ascii="Times" w:hAnsi="Times"/>
                <w:highlight w:val="yellow"/>
              </w:rPr>
            </w:pPr>
            <w:r w:rsidRPr="00754801">
              <w:rPr>
                <w:rFonts w:ascii="Times" w:hAnsi="Times"/>
                <w:highlight w:val="yellow"/>
              </w:rPr>
              <w:t>Design HEALICS website and information leaflet, and other promotional material for distribution to potential stakeholders</w:t>
            </w:r>
            <w:ins w:id="138" w:author="Peter van Ooijen" w:date="2019-03-18T11:32:00Z">
              <w:r w:rsidR="005A34CD">
                <w:rPr>
                  <w:rFonts w:ascii="Times" w:hAnsi="Times"/>
                  <w:highlight w:val="yellow"/>
                </w:rPr>
                <w:t xml:space="preserve"> (infographics, </w:t>
              </w:r>
              <w:proofErr w:type="spellStart"/>
              <w:r w:rsidR="005A34CD">
                <w:rPr>
                  <w:rFonts w:ascii="Times" w:hAnsi="Times"/>
                  <w:highlight w:val="yellow"/>
                </w:rPr>
                <w:t>explanimations</w:t>
              </w:r>
              <w:proofErr w:type="spellEnd"/>
              <w:r w:rsidR="005A34CD">
                <w:rPr>
                  <w:rFonts w:ascii="Times" w:hAnsi="Times"/>
                  <w:highlight w:val="yellow"/>
                </w:rPr>
                <w:t>)</w:t>
              </w:r>
            </w:ins>
            <w:r w:rsidRPr="00754801">
              <w:rPr>
                <w:rFonts w:ascii="Times" w:hAnsi="Times"/>
                <w:highlight w:val="yellow"/>
              </w:rPr>
              <w:t xml:space="preserve">. </w:t>
            </w:r>
          </w:p>
          <w:p w14:paraId="16147D22" w14:textId="77777777" w:rsidR="00647C8D" w:rsidRPr="00754801" w:rsidRDefault="00647C8D" w:rsidP="00B957F3">
            <w:pPr>
              <w:pStyle w:val="ListParagraph"/>
              <w:numPr>
                <w:ilvl w:val="0"/>
                <w:numId w:val="42"/>
              </w:numPr>
              <w:jc w:val="left"/>
              <w:rPr>
                <w:rFonts w:ascii="Times" w:hAnsi="Times"/>
                <w:highlight w:val="yellow"/>
              </w:rPr>
            </w:pPr>
            <w:r w:rsidRPr="00754801">
              <w:rPr>
                <w:rFonts w:ascii="Times" w:hAnsi="Times"/>
                <w:highlight w:val="yellow"/>
              </w:rPr>
              <w:t xml:space="preserve">Create mailing list of potential stakeholders to include intensivists, patient support groups, policy makers, and special interest groups in addition to existing European networks such as the established European Society of Intensive Care Medicine (ESICM, </w:t>
            </w:r>
            <w:r w:rsidRPr="00754801">
              <w:rPr>
                <w:rFonts w:ascii="Times" w:hAnsi="Times"/>
                <w:color w:val="0000FF"/>
                <w:highlight w:val="yellow"/>
              </w:rPr>
              <w:t>www.esicm.org</w:t>
            </w:r>
            <w:r w:rsidRPr="00754801">
              <w:rPr>
                <w:rFonts w:ascii="Times" w:hAnsi="Times"/>
                <w:highlight w:val="yellow"/>
              </w:rPr>
              <w:t>).</w:t>
            </w:r>
          </w:p>
          <w:p w14:paraId="2B1138F3" w14:textId="77777777" w:rsidR="00647C8D" w:rsidRPr="00754801" w:rsidRDefault="00647C8D" w:rsidP="00B957F3">
            <w:pPr>
              <w:jc w:val="left"/>
              <w:rPr>
                <w:rFonts w:ascii="Times" w:hAnsi="Times"/>
                <w:b/>
                <w:highlight w:val="yellow"/>
              </w:rPr>
            </w:pPr>
            <w:r w:rsidRPr="00754801">
              <w:rPr>
                <w:rFonts w:ascii="Times" w:hAnsi="Times"/>
                <w:b/>
                <w:highlight w:val="yellow"/>
              </w:rPr>
              <w:t xml:space="preserve">Continued dissemination: </w:t>
            </w:r>
          </w:p>
          <w:p w14:paraId="4EC29393" w14:textId="77777777" w:rsidR="00647C8D" w:rsidRPr="00754801" w:rsidRDefault="00647C8D" w:rsidP="00B957F3">
            <w:pPr>
              <w:pStyle w:val="ListParagraph"/>
              <w:numPr>
                <w:ilvl w:val="0"/>
                <w:numId w:val="42"/>
              </w:numPr>
              <w:jc w:val="left"/>
              <w:rPr>
                <w:rFonts w:ascii="Times" w:hAnsi="Times"/>
                <w:highlight w:val="yellow"/>
              </w:rPr>
            </w:pPr>
            <w:r w:rsidRPr="00754801">
              <w:rPr>
                <w:rFonts w:ascii="Times" w:hAnsi="Times"/>
                <w:highlight w:val="yellow"/>
              </w:rPr>
              <w:t>Update website, information leaflet, and other promotional material to ensure that early results (such as the performance of developed machine learning algorithms) are visible and comprehensible.</w:t>
            </w:r>
          </w:p>
          <w:p w14:paraId="19A44B51" w14:textId="46B3128B" w:rsidR="00647C8D" w:rsidRPr="00754801" w:rsidRDefault="00647C8D" w:rsidP="00B957F3">
            <w:pPr>
              <w:pStyle w:val="ListParagraph"/>
              <w:numPr>
                <w:ilvl w:val="0"/>
                <w:numId w:val="42"/>
              </w:numPr>
              <w:jc w:val="left"/>
              <w:rPr>
                <w:rFonts w:ascii="Times" w:hAnsi="Times"/>
                <w:highlight w:val="yellow"/>
              </w:rPr>
            </w:pPr>
            <w:r w:rsidRPr="00754801">
              <w:rPr>
                <w:rFonts w:ascii="Times" w:hAnsi="Times"/>
                <w:highlight w:val="yellow"/>
              </w:rPr>
              <w:lastRenderedPageBreak/>
              <w:t>Developed machine learning algorithms made accessible as intuitive, interactive web-based tools</w:t>
            </w:r>
            <w:ins w:id="139" w:author="Peter van Ooijen" w:date="2019-03-18T11:33:00Z">
              <w:r w:rsidR="005A34CD">
                <w:rPr>
                  <w:rFonts w:ascii="Times" w:hAnsi="Times"/>
                  <w:highlight w:val="yellow"/>
                </w:rPr>
                <w:t xml:space="preserve"> implemented in a way that optim</w:t>
              </w:r>
            </w:ins>
            <w:ins w:id="140" w:author="Peter van Ooijen" w:date="2019-03-18T11:34:00Z">
              <w:r w:rsidR="005A34CD">
                <w:rPr>
                  <w:rFonts w:ascii="Times" w:hAnsi="Times"/>
                  <w:highlight w:val="yellow"/>
                </w:rPr>
                <w:t>ize</w:t>
              </w:r>
            </w:ins>
            <w:ins w:id="141" w:author="Maurits, NM" w:date="2019-03-21T14:47:00Z">
              <w:r w:rsidR="00252067">
                <w:rPr>
                  <w:rFonts w:ascii="Times" w:hAnsi="Times"/>
                  <w:highlight w:val="yellow"/>
                </w:rPr>
                <w:t>s</w:t>
              </w:r>
            </w:ins>
            <w:ins w:id="142" w:author="Peter van Ooijen" w:date="2019-03-18T11:34:00Z">
              <w:del w:id="143" w:author="Maurits, NM" w:date="2019-03-21T14:47:00Z">
                <w:r w:rsidR="005A34CD" w:rsidDel="00252067">
                  <w:rPr>
                    <w:rFonts w:ascii="Times" w:hAnsi="Times"/>
                    <w:highlight w:val="yellow"/>
                  </w:rPr>
                  <w:delText>d</w:delText>
                </w:r>
              </w:del>
              <w:r w:rsidR="005A34CD">
                <w:rPr>
                  <w:rFonts w:ascii="Times" w:hAnsi="Times"/>
                  <w:highlight w:val="yellow"/>
                </w:rPr>
                <w:t xml:space="preserve"> the HMI experience and stimulates trust</w:t>
              </w:r>
            </w:ins>
            <w:r w:rsidRPr="00754801">
              <w:rPr>
                <w:rFonts w:ascii="Times" w:hAnsi="Times"/>
                <w:highlight w:val="yellow"/>
              </w:rPr>
              <w:t>.</w:t>
            </w:r>
          </w:p>
          <w:p w14:paraId="4EEA1EE4" w14:textId="094702CA" w:rsidR="00647C8D" w:rsidRPr="00754801" w:rsidRDefault="00647C8D" w:rsidP="00B957F3">
            <w:pPr>
              <w:pStyle w:val="ListParagraph"/>
              <w:numPr>
                <w:ilvl w:val="0"/>
                <w:numId w:val="42"/>
              </w:numPr>
              <w:jc w:val="left"/>
              <w:rPr>
                <w:rFonts w:ascii="Times" w:hAnsi="Times"/>
                <w:highlight w:val="yellow"/>
              </w:rPr>
            </w:pPr>
            <w:r w:rsidRPr="00754801">
              <w:rPr>
                <w:rFonts w:ascii="Times" w:hAnsi="Times"/>
                <w:highlight w:val="yellow"/>
              </w:rPr>
              <w:t xml:space="preserve">Integrate interactive web-based tools into electronic health record system </w:t>
            </w:r>
            <w:r w:rsidR="00A80D52" w:rsidRPr="00754801">
              <w:rPr>
                <w:rFonts w:ascii="Times" w:hAnsi="Times"/>
                <w:highlight w:val="yellow"/>
              </w:rPr>
              <w:t>(EHRS) t</w:t>
            </w:r>
            <w:r w:rsidRPr="00754801">
              <w:rPr>
                <w:rFonts w:ascii="Times" w:hAnsi="Times"/>
                <w:highlight w:val="yellow"/>
              </w:rPr>
              <w:t xml:space="preserve">hrough </w:t>
            </w:r>
            <w:commentRangeStart w:id="144"/>
            <w:r w:rsidRPr="00754801">
              <w:rPr>
                <w:rFonts w:ascii="Times" w:hAnsi="Times"/>
                <w:highlight w:val="yellow"/>
              </w:rPr>
              <w:t xml:space="preserve">an application programming interface (API) to facilitate their use in the ICU and maximize </w:t>
            </w:r>
            <w:commentRangeStart w:id="145"/>
            <w:r w:rsidRPr="00754801">
              <w:rPr>
                <w:rFonts w:ascii="Times" w:hAnsi="Times"/>
                <w:highlight w:val="yellow"/>
              </w:rPr>
              <w:t>impact</w:t>
            </w:r>
            <w:commentRangeEnd w:id="145"/>
            <w:r w:rsidR="00252067">
              <w:rPr>
                <w:rStyle w:val="CommentReference"/>
                <w:szCs w:val="20"/>
                <w:lang w:eastAsia="en-US"/>
              </w:rPr>
              <w:commentReference w:id="145"/>
            </w:r>
            <w:r w:rsidRPr="00754801">
              <w:rPr>
                <w:rFonts w:ascii="Times" w:hAnsi="Times"/>
                <w:highlight w:val="yellow"/>
              </w:rPr>
              <w:t xml:space="preserve">. </w:t>
            </w:r>
            <w:commentRangeEnd w:id="144"/>
            <w:r w:rsidR="005A34CD">
              <w:rPr>
                <w:rStyle w:val="CommentReference"/>
                <w:szCs w:val="20"/>
                <w:lang w:eastAsia="en-US"/>
              </w:rPr>
              <w:commentReference w:id="144"/>
            </w:r>
          </w:p>
          <w:p w14:paraId="06B00113" w14:textId="77777777" w:rsidR="00647C8D" w:rsidRPr="00754801" w:rsidRDefault="00647C8D" w:rsidP="00B957F3">
            <w:pPr>
              <w:pStyle w:val="ListParagraph"/>
              <w:numPr>
                <w:ilvl w:val="0"/>
                <w:numId w:val="42"/>
              </w:numPr>
              <w:jc w:val="left"/>
              <w:rPr>
                <w:rFonts w:ascii="Times" w:hAnsi="Times"/>
                <w:highlight w:val="yellow"/>
              </w:rPr>
            </w:pPr>
            <w:r w:rsidRPr="00754801">
              <w:rPr>
                <w:rFonts w:ascii="Times" w:hAnsi="Times"/>
                <w:highlight w:val="yellow"/>
              </w:rPr>
              <w:t xml:space="preserve">Regular project updates through social media platforms as LinkedIn, Facebook, and Twitter. </w:t>
            </w:r>
          </w:p>
          <w:p w14:paraId="2925ED20" w14:textId="77777777" w:rsidR="00647C8D" w:rsidRPr="00754801" w:rsidRDefault="00647C8D" w:rsidP="00B957F3">
            <w:pPr>
              <w:jc w:val="left"/>
              <w:rPr>
                <w:rFonts w:ascii="Times" w:hAnsi="Times"/>
                <w:b/>
                <w:highlight w:val="yellow"/>
              </w:rPr>
            </w:pPr>
            <w:r w:rsidRPr="00754801">
              <w:rPr>
                <w:rFonts w:ascii="Times" w:hAnsi="Times"/>
                <w:b/>
                <w:highlight w:val="yellow"/>
              </w:rPr>
              <w:t xml:space="preserve">Dissemination at end of project: </w:t>
            </w:r>
          </w:p>
          <w:p w14:paraId="2F06B972" w14:textId="77777777" w:rsidR="00647C8D" w:rsidRPr="00754801" w:rsidRDefault="00647C8D" w:rsidP="00B957F3">
            <w:pPr>
              <w:pStyle w:val="ListParagraph"/>
              <w:numPr>
                <w:ilvl w:val="0"/>
                <w:numId w:val="42"/>
              </w:numPr>
              <w:jc w:val="left"/>
              <w:rPr>
                <w:rFonts w:ascii="Times" w:hAnsi="Times"/>
                <w:highlight w:val="yellow"/>
              </w:rPr>
            </w:pPr>
            <w:r w:rsidRPr="00754801">
              <w:rPr>
                <w:rFonts w:ascii="Times" w:hAnsi="Times"/>
                <w:highlight w:val="yellow"/>
              </w:rPr>
              <w:t xml:space="preserve">Provide a durable digital platform for bilateral information transfer and </w:t>
            </w:r>
            <w:commentRangeStart w:id="146"/>
            <w:r w:rsidRPr="00754801">
              <w:rPr>
                <w:rFonts w:ascii="Times" w:hAnsi="Times"/>
                <w:highlight w:val="yellow"/>
              </w:rPr>
              <w:t>centralized pooling of data</w:t>
            </w:r>
            <w:commentRangeEnd w:id="146"/>
            <w:r w:rsidR="00252067">
              <w:rPr>
                <w:rStyle w:val="CommentReference"/>
                <w:szCs w:val="20"/>
                <w:lang w:eastAsia="en-US"/>
              </w:rPr>
              <w:commentReference w:id="146"/>
            </w:r>
            <w:r w:rsidRPr="00754801">
              <w:rPr>
                <w:rFonts w:ascii="Times" w:hAnsi="Times"/>
                <w:highlight w:val="yellow"/>
              </w:rPr>
              <w:t xml:space="preserve"> to facilitate local external validation as well as continuous model improvement through recalibration of machine learning algorithms. </w:t>
            </w:r>
            <w:r w:rsidRPr="00754801">
              <w:rPr>
                <w:rFonts w:ascii="Times" w:hAnsi="Times"/>
                <w:iCs/>
                <w:highlight w:val="yellow"/>
              </w:rPr>
              <w:t xml:space="preserve"> </w:t>
            </w:r>
          </w:p>
          <w:p w14:paraId="30051592" w14:textId="77777777" w:rsidR="00647C8D" w:rsidRPr="00754801" w:rsidRDefault="00647C8D" w:rsidP="00B957F3">
            <w:pPr>
              <w:pStyle w:val="ListParagraph"/>
              <w:numPr>
                <w:ilvl w:val="0"/>
                <w:numId w:val="42"/>
              </w:numPr>
              <w:jc w:val="left"/>
              <w:rPr>
                <w:rFonts w:ascii="Times" w:hAnsi="Times"/>
                <w:highlight w:val="yellow"/>
              </w:rPr>
            </w:pPr>
            <w:r w:rsidRPr="00754801">
              <w:rPr>
                <w:rFonts w:ascii="Times" w:hAnsi="Times"/>
                <w:highlight w:val="yellow"/>
              </w:rPr>
              <w:t>Disseminate the project’s findings with Public Health Institutes and existing networks across Europe regarding the added value of machine learning algorithms to unravel heterogeneity in ICU patients.</w:t>
            </w:r>
          </w:p>
          <w:p w14:paraId="4E193CA2" w14:textId="77777777" w:rsidR="00647C8D" w:rsidRPr="00754801" w:rsidRDefault="00647C8D" w:rsidP="00B957F3">
            <w:pPr>
              <w:pStyle w:val="ListParagraph"/>
              <w:numPr>
                <w:ilvl w:val="0"/>
                <w:numId w:val="42"/>
              </w:numPr>
              <w:jc w:val="left"/>
              <w:rPr>
                <w:rFonts w:ascii="Times" w:hAnsi="Times"/>
                <w:highlight w:val="yellow"/>
              </w:rPr>
            </w:pPr>
            <w:r w:rsidRPr="00754801">
              <w:rPr>
                <w:rFonts w:ascii="Times" w:hAnsi="Times"/>
                <w:highlight w:val="yellow"/>
              </w:rPr>
              <w:t>Ensure lay summaries are available for all major results of the project.</w:t>
            </w:r>
          </w:p>
          <w:p w14:paraId="3937EE57" w14:textId="77777777" w:rsidR="00647C8D" w:rsidRPr="00754801" w:rsidRDefault="00647C8D" w:rsidP="00B957F3">
            <w:pPr>
              <w:pStyle w:val="ListParagraph"/>
              <w:numPr>
                <w:ilvl w:val="0"/>
                <w:numId w:val="42"/>
              </w:numPr>
              <w:jc w:val="left"/>
              <w:rPr>
                <w:rFonts w:ascii="Times" w:hAnsi="Times"/>
                <w:highlight w:val="yellow"/>
              </w:rPr>
            </w:pPr>
            <w:r w:rsidRPr="00754801">
              <w:rPr>
                <w:rFonts w:ascii="Times" w:hAnsi="Times"/>
                <w:highlight w:val="yellow"/>
              </w:rPr>
              <w:t xml:space="preserve">Publish the project’s findings in open peer-reviewed scientific journals relevant to the field.  </w:t>
            </w:r>
          </w:p>
        </w:tc>
      </w:tr>
      <w:tr w:rsidR="00647C8D" w:rsidRPr="00754801" w14:paraId="45B3FE88" w14:textId="77777777" w:rsidTr="00B957F3">
        <w:tc>
          <w:tcPr>
            <w:tcW w:w="5000" w:type="pct"/>
          </w:tcPr>
          <w:p w14:paraId="13982A72" w14:textId="77777777" w:rsidR="00647C8D" w:rsidRPr="00754801" w:rsidRDefault="00647C8D" w:rsidP="00B957F3">
            <w:pPr>
              <w:spacing w:after="0"/>
              <w:jc w:val="left"/>
              <w:rPr>
                <w:b/>
                <w:highlight w:val="yellow"/>
              </w:rPr>
            </w:pPr>
            <w:r w:rsidRPr="00754801">
              <w:rPr>
                <w:b/>
                <w:szCs w:val="22"/>
                <w:highlight w:val="yellow"/>
              </w:rPr>
              <w:lastRenderedPageBreak/>
              <w:t xml:space="preserve">Task 6.1. </w:t>
            </w:r>
            <w:r w:rsidRPr="00754801">
              <w:rPr>
                <w:b/>
                <w:highlight w:val="yellow"/>
              </w:rPr>
              <w:t xml:space="preserve">Make dedicated machine learning algorithms accessible as intuitive user-friendly tools on a web-based platform (UMCG, RHCPH, AU, </w:t>
            </w:r>
            <w:proofErr w:type="spellStart"/>
            <w:r w:rsidRPr="00754801">
              <w:rPr>
                <w:b/>
                <w:highlight w:val="yellow"/>
              </w:rPr>
              <w:t>Hunimed</w:t>
            </w:r>
            <w:proofErr w:type="spellEnd"/>
            <w:r w:rsidRPr="00754801">
              <w:rPr>
                <w:b/>
                <w:highlight w:val="yellow"/>
              </w:rPr>
              <w:t xml:space="preserve">, </w:t>
            </w:r>
            <w:proofErr w:type="spellStart"/>
            <w:r w:rsidRPr="00754801">
              <w:rPr>
                <w:b/>
                <w:highlight w:val="yellow"/>
              </w:rPr>
              <w:t>Evidencio</w:t>
            </w:r>
            <w:proofErr w:type="spellEnd"/>
            <w:r w:rsidRPr="00754801">
              <w:rPr>
                <w:b/>
                <w:highlight w:val="yellow"/>
              </w:rPr>
              <w:t>)</w:t>
            </w:r>
          </w:p>
          <w:p w14:paraId="4FA10784" w14:textId="77777777" w:rsidR="00647C8D" w:rsidRPr="00754801" w:rsidRDefault="00647C8D" w:rsidP="00B957F3">
            <w:pPr>
              <w:spacing w:after="0"/>
              <w:jc w:val="left"/>
              <w:rPr>
                <w:highlight w:val="yellow"/>
              </w:rPr>
            </w:pPr>
            <w:r w:rsidRPr="00754801">
              <w:rPr>
                <w:b/>
                <w:highlight w:val="yellow"/>
              </w:rPr>
              <w:t>Subtasks 6.1.1:</w:t>
            </w:r>
            <w:r w:rsidRPr="00754801">
              <w:rPr>
                <w:color w:val="000000" w:themeColor="text1"/>
                <w:szCs w:val="22"/>
                <w:highlight w:val="yellow"/>
              </w:rPr>
              <w:t xml:space="preserve"> To … </w:t>
            </w:r>
            <w:r w:rsidRPr="00754801">
              <w:rPr>
                <w:highlight w:val="yellow"/>
              </w:rPr>
              <w:t xml:space="preserve">(CPH, </w:t>
            </w:r>
            <w:proofErr w:type="spellStart"/>
            <w:r w:rsidRPr="00754801">
              <w:rPr>
                <w:highlight w:val="yellow"/>
              </w:rPr>
              <w:t>Evidencio</w:t>
            </w:r>
            <w:proofErr w:type="spellEnd"/>
            <w:r w:rsidRPr="00754801">
              <w:rPr>
                <w:highlight w:val="yellow"/>
              </w:rPr>
              <w:t>).</w:t>
            </w:r>
          </w:p>
          <w:p w14:paraId="6FAA4451" w14:textId="77777777" w:rsidR="00647C8D" w:rsidRPr="00754801" w:rsidRDefault="00647C8D" w:rsidP="00B957F3">
            <w:pPr>
              <w:spacing w:after="0"/>
              <w:jc w:val="left"/>
              <w:rPr>
                <w:b/>
                <w:bCs/>
                <w:highlight w:val="yellow"/>
                <w:u w:val="single"/>
              </w:rPr>
            </w:pPr>
            <w:r w:rsidRPr="00754801">
              <w:rPr>
                <w:b/>
                <w:highlight w:val="yellow"/>
              </w:rPr>
              <w:t>Subtasks 6.1.2:</w:t>
            </w:r>
            <w:r w:rsidRPr="00754801">
              <w:rPr>
                <w:color w:val="000000" w:themeColor="text1"/>
                <w:szCs w:val="22"/>
                <w:highlight w:val="yellow"/>
              </w:rPr>
              <w:t xml:space="preserve"> To … </w:t>
            </w:r>
            <w:r w:rsidRPr="00754801">
              <w:rPr>
                <w:highlight w:val="yellow"/>
              </w:rPr>
              <w:t>(…).</w:t>
            </w:r>
          </w:p>
          <w:p w14:paraId="720BD0CF" w14:textId="77777777" w:rsidR="00647C8D" w:rsidRPr="00754801" w:rsidRDefault="00647C8D" w:rsidP="00B957F3">
            <w:pPr>
              <w:spacing w:after="0"/>
              <w:jc w:val="left"/>
              <w:rPr>
                <w:b/>
                <w:bCs/>
                <w:highlight w:val="yellow"/>
                <w:u w:val="single"/>
              </w:rPr>
            </w:pPr>
            <w:r w:rsidRPr="00754801">
              <w:rPr>
                <w:b/>
                <w:highlight w:val="yellow"/>
              </w:rPr>
              <w:t>Subtasks 6.1.3:</w:t>
            </w:r>
            <w:r w:rsidRPr="00754801">
              <w:rPr>
                <w:color w:val="000000" w:themeColor="text1"/>
                <w:szCs w:val="22"/>
                <w:highlight w:val="yellow"/>
              </w:rPr>
              <w:t xml:space="preserve"> To … </w:t>
            </w:r>
            <w:r w:rsidRPr="00754801">
              <w:rPr>
                <w:bCs/>
                <w:highlight w:val="yellow"/>
              </w:rPr>
              <w:t>(…).</w:t>
            </w:r>
          </w:p>
          <w:p w14:paraId="4A5678EE" w14:textId="77777777" w:rsidR="00647C8D" w:rsidRPr="00754801" w:rsidRDefault="00647C8D" w:rsidP="00B957F3">
            <w:pPr>
              <w:spacing w:after="0"/>
              <w:jc w:val="left"/>
              <w:rPr>
                <w:highlight w:val="yellow"/>
              </w:rPr>
            </w:pPr>
            <w:r w:rsidRPr="00754801">
              <w:rPr>
                <w:b/>
                <w:highlight w:val="yellow"/>
              </w:rPr>
              <w:t>Subtasks 6.1.4:</w:t>
            </w:r>
            <w:r w:rsidRPr="00754801">
              <w:rPr>
                <w:color w:val="000000" w:themeColor="text1"/>
                <w:szCs w:val="22"/>
                <w:highlight w:val="yellow"/>
              </w:rPr>
              <w:t xml:space="preserve"> To … </w:t>
            </w:r>
            <w:r w:rsidRPr="00754801">
              <w:rPr>
                <w:highlight w:val="yellow"/>
              </w:rPr>
              <w:t>(…).</w:t>
            </w:r>
          </w:p>
          <w:p w14:paraId="726A134E" w14:textId="77777777" w:rsidR="00647C8D" w:rsidRPr="00754801" w:rsidRDefault="00647C8D" w:rsidP="00B957F3">
            <w:pPr>
              <w:jc w:val="left"/>
              <w:rPr>
                <w:b/>
                <w:highlight w:val="yellow"/>
              </w:rPr>
            </w:pPr>
            <w:r w:rsidRPr="00754801">
              <w:rPr>
                <w:b/>
                <w:color w:val="31849B" w:themeColor="accent5" w:themeShade="BF"/>
                <w:highlight w:val="yellow"/>
              </w:rPr>
              <w:t xml:space="preserve">Approach: </w:t>
            </w:r>
            <w:r w:rsidRPr="00754801">
              <w:rPr>
                <w:highlight w:val="yellow"/>
              </w:rPr>
              <w:t xml:space="preserve">Machine learning algorithms developed in WP4 and WP5 will be converted into easy-to-use tools for everyday use in the ICU setting. </w:t>
            </w:r>
            <w:commentRangeStart w:id="147"/>
            <w:r w:rsidRPr="00754801">
              <w:rPr>
                <w:highlight w:val="yellow"/>
              </w:rPr>
              <w:t xml:space="preserve">These functional tools consist of simple buttons and sliders with which categorical and continuous input variables can be inserted, respectively, facilitating the clustering of individual patients into different (risk) groups.  </w:t>
            </w:r>
            <w:commentRangeEnd w:id="147"/>
            <w:r w:rsidR="00252067">
              <w:rPr>
                <w:rStyle w:val="CommentReference"/>
                <w:szCs w:val="20"/>
                <w:lang w:eastAsia="en-US"/>
              </w:rPr>
              <w:commentReference w:id="147"/>
            </w:r>
          </w:p>
          <w:p w14:paraId="6A739729" w14:textId="77777777" w:rsidR="00647C8D" w:rsidRPr="00754801" w:rsidRDefault="00647C8D" w:rsidP="00B957F3">
            <w:pPr>
              <w:jc w:val="left"/>
              <w:rPr>
                <w:b/>
                <w:highlight w:val="yellow"/>
              </w:rPr>
            </w:pPr>
            <w:r w:rsidRPr="00754801">
              <w:rPr>
                <w:b/>
                <w:highlight w:val="yellow"/>
              </w:rPr>
              <w:t>Task 6.2:</w:t>
            </w:r>
            <w:r w:rsidRPr="00754801">
              <w:rPr>
                <w:highlight w:val="yellow"/>
              </w:rPr>
              <w:t xml:space="preserve"> </w:t>
            </w:r>
            <w:r w:rsidRPr="00754801">
              <w:rPr>
                <w:b/>
                <w:highlight w:val="yellow"/>
              </w:rPr>
              <w:t xml:space="preserve">Integrate machine learning algorithms in the electronic health records system workspace (UMCG, RHCPH, </w:t>
            </w:r>
            <w:proofErr w:type="spellStart"/>
            <w:r w:rsidRPr="00754801">
              <w:rPr>
                <w:b/>
                <w:highlight w:val="yellow"/>
              </w:rPr>
              <w:t>Evidencio</w:t>
            </w:r>
            <w:proofErr w:type="spellEnd"/>
            <w:r w:rsidRPr="00754801">
              <w:rPr>
                <w:b/>
                <w:highlight w:val="yellow"/>
              </w:rPr>
              <w:t>)</w:t>
            </w:r>
          </w:p>
          <w:p w14:paraId="6F7AFB99" w14:textId="77777777" w:rsidR="00647C8D" w:rsidRPr="00754801" w:rsidRDefault="00647C8D" w:rsidP="00B957F3">
            <w:pPr>
              <w:spacing w:after="0"/>
              <w:jc w:val="left"/>
              <w:rPr>
                <w:highlight w:val="yellow"/>
              </w:rPr>
            </w:pPr>
            <w:r w:rsidRPr="00754801">
              <w:rPr>
                <w:b/>
                <w:highlight w:val="yellow"/>
              </w:rPr>
              <w:t>Subtasks 6.2.1:</w:t>
            </w:r>
            <w:r w:rsidRPr="00754801">
              <w:rPr>
                <w:color w:val="000000" w:themeColor="text1"/>
                <w:szCs w:val="22"/>
                <w:highlight w:val="yellow"/>
              </w:rPr>
              <w:t xml:space="preserve"> To … </w:t>
            </w:r>
            <w:r w:rsidRPr="00754801">
              <w:rPr>
                <w:highlight w:val="yellow"/>
              </w:rPr>
              <w:t xml:space="preserve">(CPH, </w:t>
            </w:r>
            <w:proofErr w:type="spellStart"/>
            <w:r w:rsidRPr="00754801">
              <w:rPr>
                <w:highlight w:val="yellow"/>
              </w:rPr>
              <w:t>Evidencio</w:t>
            </w:r>
            <w:proofErr w:type="spellEnd"/>
            <w:r w:rsidRPr="00754801">
              <w:rPr>
                <w:highlight w:val="yellow"/>
              </w:rPr>
              <w:t>).</w:t>
            </w:r>
          </w:p>
          <w:p w14:paraId="5C131883" w14:textId="77777777" w:rsidR="00647C8D" w:rsidRPr="00754801" w:rsidRDefault="00647C8D" w:rsidP="00B957F3">
            <w:pPr>
              <w:spacing w:after="0"/>
              <w:jc w:val="left"/>
              <w:rPr>
                <w:b/>
                <w:bCs/>
                <w:highlight w:val="yellow"/>
                <w:u w:val="single"/>
              </w:rPr>
            </w:pPr>
            <w:r w:rsidRPr="00754801">
              <w:rPr>
                <w:b/>
                <w:highlight w:val="yellow"/>
              </w:rPr>
              <w:t>Subtasks 6.2.2:</w:t>
            </w:r>
            <w:r w:rsidRPr="00754801">
              <w:rPr>
                <w:color w:val="000000" w:themeColor="text1"/>
                <w:szCs w:val="22"/>
                <w:highlight w:val="yellow"/>
              </w:rPr>
              <w:t xml:space="preserve"> To … </w:t>
            </w:r>
            <w:r w:rsidRPr="00754801">
              <w:rPr>
                <w:highlight w:val="yellow"/>
              </w:rPr>
              <w:t>(…).</w:t>
            </w:r>
          </w:p>
          <w:p w14:paraId="63A04436" w14:textId="77777777" w:rsidR="00647C8D" w:rsidRPr="00754801" w:rsidRDefault="00647C8D" w:rsidP="00B957F3">
            <w:pPr>
              <w:spacing w:after="0"/>
              <w:jc w:val="left"/>
              <w:rPr>
                <w:b/>
                <w:bCs/>
                <w:highlight w:val="yellow"/>
                <w:u w:val="single"/>
              </w:rPr>
            </w:pPr>
            <w:r w:rsidRPr="00754801">
              <w:rPr>
                <w:b/>
                <w:highlight w:val="yellow"/>
              </w:rPr>
              <w:t>Subtasks 6.2.3:</w:t>
            </w:r>
            <w:r w:rsidRPr="00754801">
              <w:rPr>
                <w:color w:val="000000" w:themeColor="text1"/>
                <w:szCs w:val="22"/>
                <w:highlight w:val="yellow"/>
              </w:rPr>
              <w:t xml:space="preserve"> To … </w:t>
            </w:r>
            <w:r w:rsidRPr="00754801">
              <w:rPr>
                <w:bCs/>
                <w:highlight w:val="yellow"/>
              </w:rPr>
              <w:t>(…).</w:t>
            </w:r>
          </w:p>
          <w:p w14:paraId="1665B7AB" w14:textId="77777777" w:rsidR="00647C8D" w:rsidRPr="00754801" w:rsidRDefault="00647C8D" w:rsidP="00B957F3">
            <w:pPr>
              <w:spacing w:after="0"/>
              <w:jc w:val="left"/>
              <w:rPr>
                <w:highlight w:val="yellow"/>
              </w:rPr>
            </w:pPr>
            <w:r w:rsidRPr="00754801">
              <w:rPr>
                <w:b/>
                <w:highlight w:val="yellow"/>
              </w:rPr>
              <w:t>Subtasks 6.2.4:</w:t>
            </w:r>
            <w:r w:rsidRPr="00754801">
              <w:rPr>
                <w:color w:val="000000" w:themeColor="text1"/>
                <w:szCs w:val="22"/>
                <w:highlight w:val="yellow"/>
              </w:rPr>
              <w:t xml:space="preserve"> To … </w:t>
            </w:r>
            <w:r w:rsidRPr="00754801">
              <w:rPr>
                <w:highlight w:val="yellow"/>
              </w:rPr>
              <w:t>(…).</w:t>
            </w:r>
          </w:p>
          <w:p w14:paraId="5743CBC0" w14:textId="1DDD28ED" w:rsidR="00647C8D" w:rsidRPr="00754801" w:rsidRDefault="00647C8D" w:rsidP="00B957F3">
            <w:pPr>
              <w:jc w:val="left"/>
              <w:rPr>
                <w:highlight w:val="yellow"/>
              </w:rPr>
            </w:pPr>
            <w:r w:rsidRPr="00754801">
              <w:rPr>
                <w:b/>
                <w:color w:val="31849B" w:themeColor="accent5" w:themeShade="BF"/>
                <w:highlight w:val="yellow"/>
              </w:rPr>
              <w:t xml:space="preserve">Approach: </w:t>
            </w:r>
            <w:commentRangeStart w:id="148"/>
            <w:r w:rsidRPr="00754801">
              <w:rPr>
                <w:highlight w:val="yellow"/>
              </w:rPr>
              <w:t>In order for decision-support tools to have true impact on medical decision-making, these tools should be integrated into the everyday workspace as much a</w:t>
            </w:r>
            <w:ins w:id="149" w:author="Peter van Ooijen" w:date="2019-03-18T11:38:00Z">
              <w:r w:rsidR="005A34CD">
                <w:rPr>
                  <w:highlight w:val="yellow"/>
                </w:rPr>
                <w:t>s</w:t>
              </w:r>
            </w:ins>
            <w:r w:rsidRPr="00754801">
              <w:rPr>
                <w:highlight w:val="yellow"/>
              </w:rPr>
              <w:t xml:space="preserve"> possible. In addition, conditional outcome text fragments will be created to provide additional context information for clinicians’ dependent on patient-specific characteristics.  To establish this, a</w:t>
            </w:r>
            <w:ins w:id="150" w:author="Peter van Ooijen" w:date="2019-03-18T11:38:00Z">
              <w:r w:rsidR="005A34CD">
                <w:rPr>
                  <w:highlight w:val="yellow"/>
                </w:rPr>
                <w:t xml:space="preserve"> </w:t>
              </w:r>
              <w:proofErr w:type="gramStart"/>
              <w:r w:rsidR="005A34CD">
                <w:rPr>
                  <w:highlight w:val="yellow"/>
                </w:rPr>
                <w:t>standards</w:t>
              </w:r>
              <w:proofErr w:type="gramEnd"/>
              <w:r w:rsidR="005A34CD">
                <w:rPr>
                  <w:highlight w:val="yellow"/>
                </w:rPr>
                <w:t xml:space="preserve"> based</w:t>
              </w:r>
            </w:ins>
            <w:del w:id="151" w:author="Peter van Ooijen" w:date="2019-03-18T11:38:00Z">
              <w:r w:rsidRPr="00754801" w:rsidDel="005A34CD">
                <w:rPr>
                  <w:highlight w:val="yellow"/>
                </w:rPr>
                <w:delText>n</w:delText>
              </w:r>
            </w:del>
            <w:r w:rsidRPr="00754801">
              <w:rPr>
                <w:highlight w:val="yellow"/>
              </w:rPr>
              <w:t xml:space="preserve"> application programming interface (API) will be developed that allows for direct communication with the electronic health records (EHR) system. Because all ICUs participating in the project use Epic as their EHR, the primary focus will be integration with Epic. The same approach, however, is also extendable to different EHR vendors in the future. </w:t>
            </w:r>
            <w:commentRangeEnd w:id="148"/>
            <w:r w:rsidR="005A34CD">
              <w:rPr>
                <w:rStyle w:val="CommentReference"/>
                <w:szCs w:val="20"/>
                <w:lang w:eastAsia="en-US"/>
              </w:rPr>
              <w:commentReference w:id="148"/>
            </w:r>
          </w:p>
          <w:p w14:paraId="5EEC5A2B" w14:textId="77777777" w:rsidR="00647C8D" w:rsidRPr="00754801" w:rsidRDefault="00647C8D" w:rsidP="00B957F3">
            <w:pPr>
              <w:jc w:val="left"/>
              <w:rPr>
                <w:sz w:val="8"/>
                <w:szCs w:val="8"/>
                <w:highlight w:val="yellow"/>
              </w:rPr>
            </w:pPr>
          </w:p>
          <w:p w14:paraId="2C4C0029" w14:textId="77777777" w:rsidR="00647C8D" w:rsidRPr="00754801" w:rsidRDefault="00647C8D" w:rsidP="00B957F3">
            <w:pPr>
              <w:jc w:val="left"/>
              <w:rPr>
                <w:b/>
                <w:highlight w:val="yellow"/>
              </w:rPr>
            </w:pPr>
            <w:r w:rsidRPr="00754801">
              <w:rPr>
                <w:b/>
                <w:highlight w:val="yellow"/>
              </w:rPr>
              <w:lastRenderedPageBreak/>
              <w:t xml:space="preserve">Task 3: Create validation module for local external validation and continuous updating of machine learning algorithms using site-specific datasets from international partners (UMCG, RHCPH, UH, AU, </w:t>
            </w:r>
            <w:proofErr w:type="spellStart"/>
            <w:r w:rsidRPr="00754801">
              <w:rPr>
                <w:b/>
                <w:highlight w:val="yellow"/>
              </w:rPr>
              <w:t>Hunimed</w:t>
            </w:r>
            <w:proofErr w:type="spellEnd"/>
            <w:r w:rsidRPr="00754801">
              <w:rPr>
                <w:b/>
                <w:highlight w:val="yellow"/>
              </w:rPr>
              <w:t xml:space="preserve">, </w:t>
            </w:r>
            <w:proofErr w:type="spellStart"/>
            <w:r w:rsidRPr="00754801">
              <w:rPr>
                <w:b/>
                <w:highlight w:val="yellow"/>
              </w:rPr>
              <w:t>Evidencio</w:t>
            </w:r>
            <w:proofErr w:type="spellEnd"/>
            <w:r w:rsidRPr="00754801">
              <w:rPr>
                <w:b/>
                <w:highlight w:val="yellow"/>
              </w:rPr>
              <w:t>)</w:t>
            </w:r>
          </w:p>
          <w:p w14:paraId="7AAEE4E1" w14:textId="77777777" w:rsidR="00647C8D" w:rsidRPr="00754801" w:rsidRDefault="00647C8D" w:rsidP="00B957F3">
            <w:pPr>
              <w:spacing w:after="0"/>
              <w:jc w:val="left"/>
              <w:rPr>
                <w:highlight w:val="yellow"/>
              </w:rPr>
            </w:pPr>
            <w:r w:rsidRPr="00754801">
              <w:rPr>
                <w:b/>
                <w:highlight w:val="yellow"/>
              </w:rPr>
              <w:t>Subtasks 6.3.1:</w:t>
            </w:r>
            <w:r w:rsidRPr="00754801">
              <w:rPr>
                <w:color w:val="000000" w:themeColor="text1"/>
                <w:szCs w:val="22"/>
                <w:highlight w:val="yellow"/>
              </w:rPr>
              <w:t xml:space="preserve"> To … </w:t>
            </w:r>
            <w:r w:rsidRPr="00754801">
              <w:rPr>
                <w:highlight w:val="yellow"/>
              </w:rPr>
              <w:t xml:space="preserve">(CPH, </w:t>
            </w:r>
            <w:proofErr w:type="spellStart"/>
            <w:r w:rsidRPr="00754801">
              <w:rPr>
                <w:highlight w:val="yellow"/>
              </w:rPr>
              <w:t>Evidencio</w:t>
            </w:r>
            <w:proofErr w:type="spellEnd"/>
            <w:r w:rsidRPr="00754801">
              <w:rPr>
                <w:highlight w:val="yellow"/>
              </w:rPr>
              <w:t>).</w:t>
            </w:r>
          </w:p>
          <w:p w14:paraId="228F9097" w14:textId="77777777" w:rsidR="00647C8D" w:rsidRPr="00754801" w:rsidRDefault="00647C8D" w:rsidP="00B957F3">
            <w:pPr>
              <w:spacing w:after="0"/>
              <w:jc w:val="left"/>
              <w:rPr>
                <w:b/>
                <w:bCs/>
                <w:highlight w:val="yellow"/>
                <w:u w:val="single"/>
              </w:rPr>
            </w:pPr>
            <w:r w:rsidRPr="00754801">
              <w:rPr>
                <w:b/>
                <w:highlight w:val="yellow"/>
              </w:rPr>
              <w:t>Subtasks 6.3.2:</w:t>
            </w:r>
            <w:r w:rsidRPr="00754801">
              <w:rPr>
                <w:color w:val="000000" w:themeColor="text1"/>
                <w:szCs w:val="22"/>
                <w:highlight w:val="yellow"/>
              </w:rPr>
              <w:t xml:space="preserve"> To … </w:t>
            </w:r>
            <w:r w:rsidRPr="00754801">
              <w:rPr>
                <w:highlight w:val="yellow"/>
              </w:rPr>
              <w:t>(…).</w:t>
            </w:r>
          </w:p>
          <w:p w14:paraId="78AAA647" w14:textId="77777777" w:rsidR="00647C8D" w:rsidRPr="00754801" w:rsidRDefault="00647C8D" w:rsidP="00B957F3">
            <w:pPr>
              <w:spacing w:after="0"/>
              <w:jc w:val="left"/>
              <w:rPr>
                <w:b/>
                <w:bCs/>
                <w:highlight w:val="yellow"/>
                <w:u w:val="single"/>
              </w:rPr>
            </w:pPr>
            <w:r w:rsidRPr="00754801">
              <w:rPr>
                <w:b/>
                <w:highlight w:val="yellow"/>
              </w:rPr>
              <w:t>Subtasks 6.3.3:</w:t>
            </w:r>
            <w:r w:rsidRPr="00754801">
              <w:rPr>
                <w:color w:val="000000" w:themeColor="text1"/>
                <w:szCs w:val="22"/>
                <w:highlight w:val="yellow"/>
              </w:rPr>
              <w:t xml:space="preserve"> To … </w:t>
            </w:r>
            <w:r w:rsidRPr="00754801">
              <w:rPr>
                <w:bCs/>
                <w:highlight w:val="yellow"/>
              </w:rPr>
              <w:t>(…).</w:t>
            </w:r>
          </w:p>
          <w:p w14:paraId="45B9DF30" w14:textId="77777777" w:rsidR="00647C8D" w:rsidRPr="00754801" w:rsidRDefault="00647C8D" w:rsidP="00B957F3">
            <w:pPr>
              <w:spacing w:after="0"/>
              <w:jc w:val="left"/>
              <w:rPr>
                <w:highlight w:val="yellow"/>
              </w:rPr>
            </w:pPr>
            <w:r w:rsidRPr="00754801">
              <w:rPr>
                <w:b/>
                <w:highlight w:val="yellow"/>
              </w:rPr>
              <w:t>Subtasks 6.3.4:</w:t>
            </w:r>
            <w:r w:rsidRPr="00754801">
              <w:rPr>
                <w:color w:val="000000" w:themeColor="text1"/>
                <w:szCs w:val="22"/>
                <w:highlight w:val="yellow"/>
              </w:rPr>
              <w:t xml:space="preserve"> To … </w:t>
            </w:r>
            <w:r w:rsidRPr="00754801">
              <w:rPr>
                <w:highlight w:val="yellow"/>
              </w:rPr>
              <w:t>(…).</w:t>
            </w:r>
          </w:p>
          <w:p w14:paraId="06B415C6" w14:textId="77777777" w:rsidR="00647C8D" w:rsidRPr="00754801" w:rsidRDefault="00647C8D" w:rsidP="00B957F3">
            <w:pPr>
              <w:jc w:val="left"/>
              <w:rPr>
                <w:rStyle w:val="Strong"/>
                <w:highlight w:val="yellow"/>
              </w:rPr>
            </w:pPr>
            <w:r w:rsidRPr="00754801">
              <w:rPr>
                <w:b/>
                <w:color w:val="31849B" w:themeColor="accent5" w:themeShade="BF"/>
                <w:highlight w:val="yellow"/>
              </w:rPr>
              <w:t xml:space="preserve">Approach: </w:t>
            </w:r>
            <w:r w:rsidRPr="00754801">
              <w:rPr>
                <w:highlight w:val="yellow"/>
              </w:rPr>
              <w:t xml:space="preserve">External validation is of utmost importance to ensure </w:t>
            </w:r>
            <w:r w:rsidRPr="00754801">
              <w:rPr>
                <w:rFonts w:ascii="Times" w:hAnsi="Times"/>
                <w:highlight w:val="yellow"/>
              </w:rPr>
              <w:t xml:space="preserve">robustness, generalizability, and validity of machine learning algorithms and </w:t>
            </w:r>
            <w:r w:rsidRPr="00754801">
              <w:rPr>
                <w:rFonts w:ascii="Times" w:hAnsi="Times"/>
                <w:i/>
                <w:highlight w:val="yellow"/>
              </w:rPr>
              <w:t>must</w:t>
            </w:r>
            <w:r w:rsidRPr="00754801">
              <w:rPr>
                <w:rFonts w:ascii="Times" w:hAnsi="Times"/>
                <w:highlight w:val="yellow"/>
              </w:rPr>
              <w:t xml:space="preserve"> be performed prior to widespread clinical implementation. Ideally, multiple external validations are performed using independent datasets containing data from ICU populations of different sites within the European Union. International partners collaborating within this project will deliver data for this purpose. To facilitate local external validation and </w:t>
            </w:r>
            <w:commentRangeStart w:id="152"/>
            <w:r w:rsidRPr="00754801">
              <w:rPr>
                <w:rFonts w:ascii="Times" w:hAnsi="Times"/>
                <w:highlight w:val="yellow"/>
              </w:rPr>
              <w:t>model updating</w:t>
            </w:r>
            <w:commentRangeEnd w:id="152"/>
            <w:r w:rsidR="00252067">
              <w:rPr>
                <w:rStyle w:val="CommentReference"/>
                <w:szCs w:val="20"/>
                <w:lang w:eastAsia="en-US"/>
              </w:rPr>
              <w:commentReference w:id="152"/>
            </w:r>
            <w:r w:rsidRPr="00754801">
              <w:rPr>
                <w:rFonts w:ascii="Times" w:hAnsi="Times"/>
                <w:highlight w:val="yellow"/>
              </w:rPr>
              <w:t xml:space="preserve">, a semi-automated validation module will be developed by </w:t>
            </w:r>
            <w:proofErr w:type="spellStart"/>
            <w:r w:rsidRPr="00754801">
              <w:rPr>
                <w:rFonts w:ascii="Times" w:hAnsi="Times"/>
                <w:highlight w:val="yellow"/>
              </w:rPr>
              <w:t>Evidencio</w:t>
            </w:r>
            <w:proofErr w:type="spellEnd"/>
            <w:r w:rsidRPr="00754801">
              <w:rPr>
                <w:rFonts w:ascii="Times" w:hAnsi="Times"/>
                <w:highlight w:val="yellow"/>
              </w:rPr>
              <w:t xml:space="preserve"> (SME).</w:t>
            </w:r>
          </w:p>
        </w:tc>
      </w:tr>
    </w:tbl>
    <w:p w14:paraId="100C6853" w14:textId="3646A890" w:rsidR="00842C46" w:rsidRPr="00754801" w:rsidRDefault="00842C46" w:rsidP="00AD7F52">
      <w:pPr>
        <w:rPr>
          <w:highlight w:val="yellow"/>
        </w:rPr>
      </w:pPr>
    </w:p>
    <w:p w14:paraId="370F62ED" w14:textId="77777777" w:rsidR="00CE6968" w:rsidRPr="00754801" w:rsidRDefault="00CE6968" w:rsidP="00CE6968">
      <w:pPr>
        <w:rPr>
          <w:highlight w:val="yellow"/>
        </w:rPr>
      </w:pPr>
    </w:p>
    <w:tbl>
      <w:tblPr>
        <w:tblStyle w:val="TableGrid"/>
        <w:tblW w:w="5000" w:type="pct"/>
        <w:tblLook w:val="04A0" w:firstRow="1" w:lastRow="0" w:firstColumn="1" w:lastColumn="0" w:noHBand="0" w:noVBand="1"/>
      </w:tblPr>
      <w:tblGrid>
        <w:gridCol w:w="589"/>
        <w:gridCol w:w="2166"/>
        <w:gridCol w:w="676"/>
        <w:gridCol w:w="1316"/>
        <w:gridCol w:w="950"/>
        <w:gridCol w:w="1549"/>
        <w:gridCol w:w="806"/>
        <w:gridCol w:w="1011"/>
      </w:tblGrid>
      <w:tr w:rsidR="00CE6968" w:rsidRPr="00754801" w14:paraId="1017B9F7" w14:textId="77777777" w:rsidTr="00B957F3">
        <w:tc>
          <w:tcPr>
            <w:tcW w:w="343" w:type="pct"/>
          </w:tcPr>
          <w:p w14:paraId="6452DFBC" w14:textId="77777777" w:rsidR="00CE6968" w:rsidRPr="00754801" w:rsidRDefault="00CE6968" w:rsidP="00B957F3">
            <w:pPr>
              <w:jc w:val="left"/>
              <w:rPr>
                <w:rStyle w:val="Strong"/>
                <w:szCs w:val="22"/>
                <w:highlight w:val="yellow"/>
              </w:rPr>
            </w:pPr>
            <w:r w:rsidRPr="00754801">
              <w:rPr>
                <w:rStyle w:val="Strong"/>
                <w:szCs w:val="22"/>
                <w:highlight w:val="yellow"/>
              </w:rPr>
              <w:t>Del. no.</w:t>
            </w:r>
          </w:p>
        </w:tc>
        <w:tc>
          <w:tcPr>
            <w:tcW w:w="1299" w:type="pct"/>
          </w:tcPr>
          <w:p w14:paraId="5A5E0DA1" w14:textId="77777777" w:rsidR="00CE6968" w:rsidRPr="00754801" w:rsidRDefault="00CE6968" w:rsidP="00B957F3">
            <w:pPr>
              <w:jc w:val="left"/>
              <w:rPr>
                <w:rStyle w:val="Strong"/>
                <w:szCs w:val="22"/>
                <w:highlight w:val="yellow"/>
              </w:rPr>
            </w:pPr>
            <w:r w:rsidRPr="00754801">
              <w:rPr>
                <w:rStyle w:val="Strong"/>
                <w:szCs w:val="22"/>
                <w:highlight w:val="yellow"/>
              </w:rPr>
              <w:t>Deliverable name</w:t>
            </w:r>
          </w:p>
        </w:tc>
        <w:tc>
          <w:tcPr>
            <w:tcW w:w="434" w:type="pct"/>
          </w:tcPr>
          <w:p w14:paraId="653DCDA0" w14:textId="77777777" w:rsidR="00CE6968" w:rsidRPr="00754801" w:rsidRDefault="00CE6968" w:rsidP="00B957F3">
            <w:pPr>
              <w:jc w:val="left"/>
              <w:rPr>
                <w:rStyle w:val="Strong"/>
                <w:szCs w:val="22"/>
                <w:highlight w:val="yellow"/>
              </w:rPr>
            </w:pPr>
            <w:r w:rsidRPr="00754801">
              <w:rPr>
                <w:rStyle w:val="Strong"/>
                <w:szCs w:val="22"/>
                <w:highlight w:val="yellow"/>
              </w:rPr>
              <w:t>WP no.</w:t>
            </w:r>
          </w:p>
        </w:tc>
        <w:tc>
          <w:tcPr>
            <w:tcW w:w="720" w:type="pct"/>
          </w:tcPr>
          <w:p w14:paraId="0F0661CC" w14:textId="77777777" w:rsidR="00CE6968" w:rsidRPr="00754801" w:rsidRDefault="00CE6968" w:rsidP="00B957F3">
            <w:pPr>
              <w:jc w:val="left"/>
              <w:rPr>
                <w:rStyle w:val="Strong"/>
                <w:szCs w:val="22"/>
                <w:highlight w:val="yellow"/>
              </w:rPr>
            </w:pPr>
            <w:r w:rsidRPr="00754801">
              <w:rPr>
                <w:rStyle w:val="Strong"/>
                <w:szCs w:val="22"/>
                <w:highlight w:val="yellow"/>
              </w:rPr>
              <w:t>Short name of lead participant</w:t>
            </w:r>
          </w:p>
        </w:tc>
        <w:tc>
          <w:tcPr>
            <w:tcW w:w="505" w:type="pct"/>
          </w:tcPr>
          <w:p w14:paraId="02E28D74" w14:textId="77777777" w:rsidR="00CE6968" w:rsidRPr="00754801" w:rsidRDefault="00CE6968" w:rsidP="00B957F3">
            <w:pPr>
              <w:jc w:val="left"/>
              <w:rPr>
                <w:rStyle w:val="Strong"/>
                <w:szCs w:val="22"/>
                <w:highlight w:val="yellow"/>
              </w:rPr>
            </w:pPr>
            <w:r w:rsidRPr="00754801">
              <w:rPr>
                <w:rStyle w:val="Strong"/>
                <w:szCs w:val="22"/>
                <w:highlight w:val="yellow"/>
              </w:rPr>
              <w:t>Type</w:t>
            </w:r>
            <w:r w:rsidRPr="00754801">
              <w:rPr>
                <w:rStyle w:val="Strong"/>
                <w:szCs w:val="22"/>
                <w:highlight w:val="yellow"/>
                <w:vertAlign w:val="superscript"/>
              </w:rPr>
              <w:t>1</w:t>
            </w:r>
          </w:p>
        </w:tc>
        <w:tc>
          <w:tcPr>
            <w:tcW w:w="723" w:type="pct"/>
          </w:tcPr>
          <w:p w14:paraId="48595369" w14:textId="77777777" w:rsidR="00CE6968" w:rsidRPr="00754801" w:rsidRDefault="00CE6968" w:rsidP="00B957F3">
            <w:pPr>
              <w:jc w:val="left"/>
              <w:rPr>
                <w:rStyle w:val="Strong"/>
                <w:szCs w:val="22"/>
                <w:highlight w:val="yellow"/>
              </w:rPr>
            </w:pPr>
            <w:r w:rsidRPr="00754801">
              <w:rPr>
                <w:rStyle w:val="Strong"/>
                <w:szCs w:val="22"/>
                <w:highlight w:val="yellow"/>
              </w:rPr>
              <w:t>Dissemination level</w:t>
            </w:r>
            <w:r w:rsidRPr="00754801">
              <w:rPr>
                <w:rStyle w:val="Strong"/>
                <w:szCs w:val="22"/>
                <w:highlight w:val="yellow"/>
                <w:vertAlign w:val="superscript"/>
              </w:rPr>
              <w:t>2</w:t>
            </w:r>
          </w:p>
        </w:tc>
        <w:tc>
          <w:tcPr>
            <w:tcW w:w="506" w:type="pct"/>
          </w:tcPr>
          <w:p w14:paraId="25E1CCCC" w14:textId="77777777" w:rsidR="00CE6968" w:rsidRPr="00754801" w:rsidRDefault="00CE6968" w:rsidP="00B957F3">
            <w:pPr>
              <w:jc w:val="left"/>
              <w:rPr>
                <w:rStyle w:val="Strong"/>
                <w:szCs w:val="22"/>
                <w:highlight w:val="yellow"/>
              </w:rPr>
            </w:pPr>
            <w:r w:rsidRPr="00754801">
              <w:rPr>
                <w:rStyle w:val="Strong"/>
                <w:szCs w:val="22"/>
                <w:highlight w:val="yellow"/>
              </w:rPr>
              <w:t>Start Date</w:t>
            </w:r>
          </w:p>
        </w:tc>
        <w:tc>
          <w:tcPr>
            <w:tcW w:w="470" w:type="pct"/>
          </w:tcPr>
          <w:p w14:paraId="627A7CEF" w14:textId="77777777" w:rsidR="00CE6968" w:rsidRPr="00754801" w:rsidRDefault="00CE6968" w:rsidP="00B957F3">
            <w:pPr>
              <w:jc w:val="left"/>
              <w:rPr>
                <w:rStyle w:val="Strong"/>
                <w:szCs w:val="22"/>
                <w:highlight w:val="yellow"/>
              </w:rPr>
            </w:pPr>
            <w:r w:rsidRPr="00754801">
              <w:rPr>
                <w:rStyle w:val="Strong"/>
                <w:szCs w:val="22"/>
                <w:highlight w:val="yellow"/>
              </w:rPr>
              <w:t xml:space="preserve">Delivery date </w:t>
            </w:r>
            <w:r w:rsidRPr="00754801">
              <w:rPr>
                <w:rStyle w:val="Strong"/>
                <w:szCs w:val="22"/>
                <w:highlight w:val="yellow"/>
                <w:vertAlign w:val="superscript"/>
              </w:rPr>
              <w:t>3</w:t>
            </w:r>
          </w:p>
        </w:tc>
      </w:tr>
      <w:tr w:rsidR="00CE6968" w:rsidRPr="00754801" w14:paraId="7B938DC1" w14:textId="77777777" w:rsidTr="00B957F3">
        <w:tc>
          <w:tcPr>
            <w:tcW w:w="343" w:type="pct"/>
          </w:tcPr>
          <w:p w14:paraId="7945E3BC" w14:textId="77777777" w:rsidR="00CE6968" w:rsidRPr="00754801" w:rsidRDefault="00CE6968" w:rsidP="00B957F3">
            <w:pPr>
              <w:jc w:val="left"/>
              <w:rPr>
                <w:szCs w:val="22"/>
                <w:highlight w:val="yellow"/>
              </w:rPr>
            </w:pPr>
            <w:r w:rsidRPr="00754801">
              <w:rPr>
                <w:szCs w:val="22"/>
                <w:highlight w:val="yellow"/>
              </w:rPr>
              <w:t>1</w:t>
            </w:r>
          </w:p>
        </w:tc>
        <w:tc>
          <w:tcPr>
            <w:tcW w:w="1299" w:type="pct"/>
          </w:tcPr>
          <w:p w14:paraId="093EAD8B" w14:textId="77777777" w:rsidR="00CE6968" w:rsidRPr="00754801" w:rsidRDefault="00CE6968" w:rsidP="00B957F3">
            <w:pPr>
              <w:jc w:val="left"/>
              <w:rPr>
                <w:szCs w:val="22"/>
                <w:highlight w:val="yellow"/>
              </w:rPr>
            </w:pPr>
            <w:r w:rsidRPr="00754801">
              <w:rPr>
                <w:szCs w:val="22"/>
                <w:highlight w:val="yellow"/>
              </w:rPr>
              <w:t xml:space="preserve">HEALICS website, mailing list, information leaflets </w:t>
            </w:r>
          </w:p>
        </w:tc>
        <w:tc>
          <w:tcPr>
            <w:tcW w:w="434" w:type="pct"/>
          </w:tcPr>
          <w:p w14:paraId="449465EB" w14:textId="61D772A7" w:rsidR="00CE6968" w:rsidRPr="00754801" w:rsidRDefault="00CE6968" w:rsidP="00B957F3">
            <w:pPr>
              <w:jc w:val="left"/>
              <w:rPr>
                <w:szCs w:val="22"/>
                <w:highlight w:val="yellow"/>
              </w:rPr>
            </w:pPr>
            <w:r w:rsidRPr="00754801">
              <w:rPr>
                <w:szCs w:val="22"/>
                <w:highlight w:val="yellow"/>
              </w:rPr>
              <w:t>WP6</w:t>
            </w:r>
          </w:p>
        </w:tc>
        <w:tc>
          <w:tcPr>
            <w:tcW w:w="720" w:type="pct"/>
          </w:tcPr>
          <w:p w14:paraId="0C16B999" w14:textId="77777777" w:rsidR="00CE6968" w:rsidRPr="00754801" w:rsidRDefault="00CE6968" w:rsidP="00B957F3">
            <w:pPr>
              <w:jc w:val="left"/>
              <w:rPr>
                <w:color w:val="31849B" w:themeColor="accent5" w:themeShade="BF"/>
                <w:szCs w:val="22"/>
                <w:highlight w:val="yellow"/>
              </w:rPr>
            </w:pPr>
            <w:r w:rsidRPr="00754801">
              <w:rPr>
                <w:color w:val="31849B" w:themeColor="accent5" w:themeShade="BF"/>
                <w:szCs w:val="22"/>
                <w:highlight w:val="yellow"/>
              </w:rPr>
              <w:t xml:space="preserve">UMCG, Wong, </w:t>
            </w:r>
            <w:proofErr w:type="spellStart"/>
            <w:r w:rsidRPr="00754801">
              <w:rPr>
                <w:color w:val="31849B" w:themeColor="accent5" w:themeShade="BF"/>
                <w:szCs w:val="22"/>
                <w:highlight w:val="yellow"/>
              </w:rPr>
              <w:t>Cecconi</w:t>
            </w:r>
            <w:proofErr w:type="spellEnd"/>
          </w:p>
        </w:tc>
        <w:tc>
          <w:tcPr>
            <w:tcW w:w="505" w:type="pct"/>
          </w:tcPr>
          <w:p w14:paraId="5EDAD229" w14:textId="77777777" w:rsidR="00CE6968" w:rsidRPr="00754801" w:rsidRDefault="00CE6968" w:rsidP="00B957F3">
            <w:pPr>
              <w:jc w:val="left"/>
              <w:rPr>
                <w:szCs w:val="22"/>
                <w:highlight w:val="yellow"/>
              </w:rPr>
            </w:pPr>
            <w:r w:rsidRPr="00754801">
              <w:rPr>
                <w:szCs w:val="22"/>
                <w:highlight w:val="yellow"/>
              </w:rPr>
              <w:t>DEC</w:t>
            </w:r>
          </w:p>
        </w:tc>
        <w:tc>
          <w:tcPr>
            <w:tcW w:w="723" w:type="pct"/>
          </w:tcPr>
          <w:p w14:paraId="0BBD55D9" w14:textId="77777777" w:rsidR="00CE6968" w:rsidRPr="00754801" w:rsidRDefault="00CE6968" w:rsidP="00B957F3">
            <w:pPr>
              <w:jc w:val="left"/>
              <w:rPr>
                <w:szCs w:val="22"/>
                <w:highlight w:val="yellow"/>
              </w:rPr>
            </w:pPr>
            <w:r w:rsidRPr="00754801">
              <w:rPr>
                <w:szCs w:val="22"/>
                <w:highlight w:val="yellow"/>
              </w:rPr>
              <w:t>PU</w:t>
            </w:r>
          </w:p>
        </w:tc>
        <w:tc>
          <w:tcPr>
            <w:tcW w:w="506" w:type="pct"/>
          </w:tcPr>
          <w:p w14:paraId="1E8BD75A" w14:textId="21D43BD5" w:rsidR="00CE6968" w:rsidRPr="00754801" w:rsidRDefault="00816217" w:rsidP="00B957F3">
            <w:pPr>
              <w:jc w:val="left"/>
              <w:rPr>
                <w:szCs w:val="22"/>
                <w:highlight w:val="yellow"/>
              </w:rPr>
            </w:pPr>
            <w:r w:rsidRPr="00754801">
              <w:rPr>
                <w:szCs w:val="22"/>
                <w:highlight w:val="yellow"/>
              </w:rPr>
              <w:t>M</w:t>
            </w:r>
            <w:r w:rsidR="00CE6968" w:rsidRPr="00754801">
              <w:rPr>
                <w:color w:val="31849B" w:themeColor="accent5" w:themeShade="BF"/>
                <w:szCs w:val="22"/>
                <w:highlight w:val="yellow"/>
              </w:rPr>
              <w:t>1</w:t>
            </w:r>
          </w:p>
        </w:tc>
        <w:tc>
          <w:tcPr>
            <w:tcW w:w="470" w:type="pct"/>
          </w:tcPr>
          <w:p w14:paraId="75D15AC1" w14:textId="657C552C" w:rsidR="00CE6968" w:rsidRPr="00754801" w:rsidRDefault="00CE6968" w:rsidP="00B957F3">
            <w:pPr>
              <w:jc w:val="left"/>
              <w:rPr>
                <w:szCs w:val="22"/>
                <w:highlight w:val="yellow"/>
              </w:rPr>
            </w:pPr>
            <w:r w:rsidRPr="00754801">
              <w:rPr>
                <w:szCs w:val="22"/>
                <w:highlight w:val="yellow"/>
              </w:rPr>
              <w:t>M12</w:t>
            </w:r>
          </w:p>
        </w:tc>
      </w:tr>
      <w:tr w:rsidR="00CE6968" w:rsidRPr="00754801" w14:paraId="1B4EC574" w14:textId="77777777" w:rsidTr="00B957F3">
        <w:tc>
          <w:tcPr>
            <w:tcW w:w="343" w:type="pct"/>
          </w:tcPr>
          <w:p w14:paraId="66B217D4" w14:textId="77777777" w:rsidR="00CE6968" w:rsidRPr="00754801" w:rsidRDefault="00CE6968" w:rsidP="00B957F3">
            <w:pPr>
              <w:jc w:val="left"/>
              <w:rPr>
                <w:szCs w:val="22"/>
                <w:highlight w:val="yellow"/>
              </w:rPr>
            </w:pPr>
            <w:r w:rsidRPr="00754801">
              <w:rPr>
                <w:szCs w:val="22"/>
                <w:highlight w:val="yellow"/>
              </w:rPr>
              <w:t>3</w:t>
            </w:r>
          </w:p>
        </w:tc>
        <w:tc>
          <w:tcPr>
            <w:tcW w:w="1299" w:type="pct"/>
          </w:tcPr>
          <w:p w14:paraId="5948FD73" w14:textId="77777777" w:rsidR="00CE6968" w:rsidRPr="00754801" w:rsidRDefault="00CE6968" w:rsidP="00B957F3">
            <w:pPr>
              <w:jc w:val="left"/>
              <w:rPr>
                <w:szCs w:val="22"/>
                <w:highlight w:val="yellow"/>
              </w:rPr>
            </w:pPr>
            <w:r w:rsidRPr="00754801">
              <w:rPr>
                <w:szCs w:val="22"/>
                <w:highlight w:val="yellow"/>
              </w:rPr>
              <w:t>Scientific papers based on project output</w:t>
            </w:r>
          </w:p>
        </w:tc>
        <w:tc>
          <w:tcPr>
            <w:tcW w:w="434" w:type="pct"/>
          </w:tcPr>
          <w:p w14:paraId="60301205" w14:textId="21564FFB" w:rsidR="00CE6968" w:rsidRPr="00754801" w:rsidRDefault="00CE6968" w:rsidP="00B957F3">
            <w:pPr>
              <w:jc w:val="left"/>
              <w:rPr>
                <w:szCs w:val="22"/>
                <w:highlight w:val="yellow"/>
              </w:rPr>
            </w:pPr>
            <w:r w:rsidRPr="00754801">
              <w:rPr>
                <w:szCs w:val="22"/>
                <w:highlight w:val="yellow"/>
              </w:rPr>
              <w:t>WP6</w:t>
            </w:r>
          </w:p>
        </w:tc>
        <w:tc>
          <w:tcPr>
            <w:tcW w:w="720" w:type="pct"/>
          </w:tcPr>
          <w:p w14:paraId="2F304394" w14:textId="77777777" w:rsidR="00CE6968" w:rsidRPr="00754801" w:rsidRDefault="00CE6968" w:rsidP="00B957F3">
            <w:pPr>
              <w:jc w:val="left"/>
              <w:rPr>
                <w:color w:val="31849B" w:themeColor="accent5" w:themeShade="BF"/>
                <w:szCs w:val="22"/>
                <w:highlight w:val="yellow"/>
              </w:rPr>
            </w:pPr>
            <w:proofErr w:type="spellStart"/>
            <w:r w:rsidRPr="00754801">
              <w:rPr>
                <w:color w:val="31849B" w:themeColor="accent5" w:themeShade="BF"/>
                <w:szCs w:val="22"/>
                <w:highlight w:val="yellow"/>
              </w:rPr>
              <w:t>Perner</w:t>
            </w:r>
            <w:proofErr w:type="spellEnd"/>
            <w:r w:rsidRPr="00754801">
              <w:rPr>
                <w:color w:val="31849B" w:themeColor="accent5" w:themeShade="BF"/>
                <w:szCs w:val="22"/>
                <w:highlight w:val="yellow"/>
              </w:rPr>
              <w:t>, Christiansen</w:t>
            </w:r>
          </w:p>
        </w:tc>
        <w:tc>
          <w:tcPr>
            <w:tcW w:w="505" w:type="pct"/>
          </w:tcPr>
          <w:p w14:paraId="699D3E9C" w14:textId="77777777" w:rsidR="00CE6968" w:rsidRPr="00754801" w:rsidRDefault="00CE6968" w:rsidP="00B957F3">
            <w:pPr>
              <w:jc w:val="left"/>
              <w:rPr>
                <w:szCs w:val="22"/>
                <w:highlight w:val="yellow"/>
              </w:rPr>
            </w:pPr>
            <w:r w:rsidRPr="00754801">
              <w:rPr>
                <w:szCs w:val="22"/>
                <w:highlight w:val="yellow"/>
              </w:rPr>
              <w:t>R</w:t>
            </w:r>
          </w:p>
        </w:tc>
        <w:tc>
          <w:tcPr>
            <w:tcW w:w="723" w:type="pct"/>
          </w:tcPr>
          <w:p w14:paraId="5077C934" w14:textId="77777777" w:rsidR="00CE6968" w:rsidRPr="00754801" w:rsidRDefault="00CE6968" w:rsidP="00B957F3">
            <w:pPr>
              <w:jc w:val="left"/>
              <w:rPr>
                <w:szCs w:val="22"/>
                <w:highlight w:val="yellow"/>
              </w:rPr>
            </w:pPr>
            <w:r w:rsidRPr="00754801">
              <w:rPr>
                <w:szCs w:val="22"/>
                <w:highlight w:val="yellow"/>
              </w:rPr>
              <w:t>PU</w:t>
            </w:r>
          </w:p>
        </w:tc>
        <w:tc>
          <w:tcPr>
            <w:tcW w:w="506" w:type="pct"/>
          </w:tcPr>
          <w:p w14:paraId="15A0660D" w14:textId="07B09B17" w:rsidR="00CE6968" w:rsidRPr="00754801" w:rsidRDefault="00CE6968" w:rsidP="00B957F3">
            <w:pPr>
              <w:jc w:val="left"/>
              <w:rPr>
                <w:szCs w:val="22"/>
                <w:highlight w:val="yellow"/>
              </w:rPr>
            </w:pPr>
            <w:r w:rsidRPr="00754801">
              <w:rPr>
                <w:szCs w:val="22"/>
                <w:highlight w:val="yellow"/>
              </w:rPr>
              <w:t>M12</w:t>
            </w:r>
          </w:p>
        </w:tc>
        <w:tc>
          <w:tcPr>
            <w:tcW w:w="470" w:type="pct"/>
          </w:tcPr>
          <w:p w14:paraId="4577ADAE" w14:textId="6DDC6926" w:rsidR="00CE6968" w:rsidRPr="00754801" w:rsidRDefault="00CE6968" w:rsidP="00B957F3">
            <w:pPr>
              <w:jc w:val="left"/>
              <w:rPr>
                <w:szCs w:val="22"/>
                <w:highlight w:val="yellow"/>
              </w:rPr>
            </w:pPr>
            <w:r w:rsidRPr="00754801">
              <w:rPr>
                <w:szCs w:val="22"/>
                <w:highlight w:val="yellow"/>
              </w:rPr>
              <w:t>M24</w:t>
            </w:r>
          </w:p>
        </w:tc>
      </w:tr>
      <w:tr w:rsidR="00CE6968" w:rsidRPr="00754801" w14:paraId="53685842" w14:textId="77777777" w:rsidTr="00B957F3">
        <w:tc>
          <w:tcPr>
            <w:tcW w:w="343" w:type="pct"/>
          </w:tcPr>
          <w:p w14:paraId="37F9B36E" w14:textId="77777777" w:rsidR="00CE6968" w:rsidRPr="00754801" w:rsidRDefault="00CE6968" w:rsidP="00B957F3">
            <w:pPr>
              <w:jc w:val="left"/>
              <w:rPr>
                <w:szCs w:val="22"/>
                <w:highlight w:val="yellow"/>
              </w:rPr>
            </w:pPr>
            <w:r w:rsidRPr="00754801">
              <w:rPr>
                <w:szCs w:val="22"/>
                <w:highlight w:val="yellow"/>
              </w:rPr>
              <w:t>4</w:t>
            </w:r>
          </w:p>
        </w:tc>
        <w:tc>
          <w:tcPr>
            <w:tcW w:w="1299" w:type="pct"/>
          </w:tcPr>
          <w:p w14:paraId="016556F6" w14:textId="77777777" w:rsidR="00CE6968" w:rsidRPr="00754801" w:rsidRDefault="00CE6968" w:rsidP="00B957F3">
            <w:pPr>
              <w:jc w:val="left"/>
              <w:rPr>
                <w:szCs w:val="22"/>
                <w:highlight w:val="yellow"/>
              </w:rPr>
            </w:pPr>
            <w:r w:rsidRPr="00754801">
              <w:rPr>
                <w:szCs w:val="22"/>
                <w:highlight w:val="yellow"/>
              </w:rPr>
              <w:t>Web-based tools made available online</w:t>
            </w:r>
          </w:p>
        </w:tc>
        <w:tc>
          <w:tcPr>
            <w:tcW w:w="434" w:type="pct"/>
          </w:tcPr>
          <w:p w14:paraId="27C5C03C" w14:textId="07470576" w:rsidR="00CE6968" w:rsidRPr="00754801" w:rsidRDefault="00CE6968" w:rsidP="00B957F3">
            <w:pPr>
              <w:jc w:val="left"/>
              <w:rPr>
                <w:szCs w:val="22"/>
                <w:highlight w:val="yellow"/>
              </w:rPr>
            </w:pPr>
            <w:r w:rsidRPr="00754801">
              <w:rPr>
                <w:szCs w:val="22"/>
                <w:highlight w:val="yellow"/>
              </w:rPr>
              <w:t>WP6</w:t>
            </w:r>
          </w:p>
        </w:tc>
        <w:tc>
          <w:tcPr>
            <w:tcW w:w="720" w:type="pct"/>
          </w:tcPr>
          <w:p w14:paraId="686C7F5C" w14:textId="77777777" w:rsidR="00CE6968" w:rsidRPr="00754801" w:rsidRDefault="00CE6968" w:rsidP="00B957F3">
            <w:pPr>
              <w:jc w:val="left"/>
              <w:rPr>
                <w:color w:val="31849B" w:themeColor="accent5" w:themeShade="BF"/>
                <w:szCs w:val="22"/>
                <w:highlight w:val="yellow"/>
              </w:rPr>
            </w:pPr>
            <w:proofErr w:type="spellStart"/>
            <w:r w:rsidRPr="00754801">
              <w:rPr>
                <w:color w:val="31849B" w:themeColor="accent5" w:themeShade="BF"/>
                <w:szCs w:val="22"/>
                <w:highlight w:val="yellow"/>
              </w:rPr>
              <w:t>Evidencio</w:t>
            </w:r>
            <w:proofErr w:type="spellEnd"/>
          </w:p>
        </w:tc>
        <w:tc>
          <w:tcPr>
            <w:tcW w:w="505" w:type="pct"/>
          </w:tcPr>
          <w:p w14:paraId="255ECF4B" w14:textId="77777777" w:rsidR="00CE6968" w:rsidRPr="00754801" w:rsidRDefault="00CE6968" w:rsidP="00B957F3">
            <w:pPr>
              <w:jc w:val="left"/>
              <w:rPr>
                <w:szCs w:val="22"/>
                <w:highlight w:val="yellow"/>
              </w:rPr>
            </w:pPr>
            <w:r w:rsidRPr="00754801">
              <w:rPr>
                <w:szCs w:val="22"/>
                <w:highlight w:val="yellow"/>
              </w:rPr>
              <w:t>DEC</w:t>
            </w:r>
          </w:p>
        </w:tc>
        <w:tc>
          <w:tcPr>
            <w:tcW w:w="723" w:type="pct"/>
          </w:tcPr>
          <w:p w14:paraId="41432A64" w14:textId="77777777" w:rsidR="00CE6968" w:rsidRPr="00754801" w:rsidRDefault="00CE6968" w:rsidP="00B957F3">
            <w:pPr>
              <w:jc w:val="left"/>
              <w:rPr>
                <w:szCs w:val="22"/>
                <w:highlight w:val="yellow"/>
              </w:rPr>
            </w:pPr>
            <w:r w:rsidRPr="00754801">
              <w:rPr>
                <w:szCs w:val="22"/>
                <w:highlight w:val="yellow"/>
              </w:rPr>
              <w:t>PU</w:t>
            </w:r>
          </w:p>
        </w:tc>
        <w:tc>
          <w:tcPr>
            <w:tcW w:w="506" w:type="pct"/>
          </w:tcPr>
          <w:p w14:paraId="48BE165E" w14:textId="2C42E4F9" w:rsidR="00CE6968" w:rsidRPr="00754801" w:rsidRDefault="00CE6968" w:rsidP="00B957F3">
            <w:pPr>
              <w:jc w:val="left"/>
              <w:rPr>
                <w:szCs w:val="22"/>
                <w:highlight w:val="yellow"/>
              </w:rPr>
            </w:pPr>
            <w:r w:rsidRPr="00754801">
              <w:rPr>
                <w:szCs w:val="22"/>
                <w:highlight w:val="yellow"/>
              </w:rPr>
              <w:t>M24</w:t>
            </w:r>
          </w:p>
        </w:tc>
        <w:tc>
          <w:tcPr>
            <w:tcW w:w="470" w:type="pct"/>
          </w:tcPr>
          <w:p w14:paraId="3F6CFE66" w14:textId="095B9EF7" w:rsidR="00CE6968" w:rsidRPr="00754801" w:rsidRDefault="00CE6968" w:rsidP="00B957F3">
            <w:pPr>
              <w:jc w:val="left"/>
              <w:rPr>
                <w:szCs w:val="22"/>
                <w:highlight w:val="yellow"/>
              </w:rPr>
            </w:pPr>
            <w:r w:rsidRPr="00754801">
              <w:rPr>
                <w:szCs w:val="22"/>
                <w:highlight w:val="yellow"/>
              </w:rPr>
              <w:t>M36</w:t>
            </w:r>
          </w:p>
        </w:tc>
      </w:tr>
      <w:tr w:rsidR="00CE6968" w:rsidRPr="00754801" w14:paraId="29B075AB" w14:textId="77777777" w:rsidTr="00B957F3">
        <w:tc>
          <w:tcPr>
            <w:tcW w:w="343" w:type="pct"/>
          </w:tcPr>
          <w:p w14:paraId="650EC792" w14:textId="77777777" w:rsidR="00CE6968" w:rsidRPr="00754801" w:rsidRDefault="00CE6968" w:rsidP="00B957F3">
            <w:pPr>
              <w:jc w:val="left"/>
              <w:rPr>
                <w:szCs w:val="22"/>
                <w:highlight w:val="yellow"/>
              </w:rPr>
            </w:pPr>
            <w:r w:rsidRPr="00754801">
              <w:rPr>
                <w:szCs w:val="22"/>
                <w:highlight w:val="yellow"/>
              </w:rPr>
              <w:t>5</w:t>
            </w:r>
          </w:p>
        </w:tc>
        <w:tc>
          <w:tcPr>
            <w:tcW w:w="1299" w:type="pct"/>
          </w:tcPr>
          <w:p w14:paraId="030B25F4" w14:textId="77777777" w:rsidR="00CE6968" w:rsidRPr="00754801" w:rsidRDefault="00CE6968" w:rsidP="00B957F3">
            <w:pPr>
              <w:jc w:val="left"/>
              <w:rPr>
                <w:szCs w:val="22"/>
                <w:highlight w:val="yellow"/>
              </w:rPr>
            </w:pPr>
            <w:r w:rsidRPr="00754801">
              <w:rPr>
                <w:szCs w:val="22"/>
                <w:highlight w:val="yellow"/>
              </w:rPr>
              <w:t xml:space="preserve">API for communication with EHR system </w:t>
            </w:r>
            <w:r w:rsidRPr="00754801">
              <w:rPr>
                <w:i/>
                <w:szCs w:val="22"/>
                <w:highlight w:val="yellow"/>
              </w:rPr>
              <w:t>(focus on Epic EHR)</w:t>
            </w:r>
          </w:p>
        </w:tc>
        <w:tc>
          <w:tcPr>
            <w:tcW w:w="434" w:type="pct"/>
          </w:tcPr>
          <w:p w14:paraId="5DBBA30F" w14:textId="4AA938F6" w:rsidR="00CE6968" w:rsidRPr="00754801" w:rsidRDefault="00CE6968" w:rsidP="00B957F3">
            <w:pPr>
              <w:jc w:val="left"/>
              <w:rPr>
                <w:szCs w:val="22"/>
                <w:highlight w:val="yellow"/>
              </w:rPr>
            </w:pPr>
            <w:r w:rsidRPr="00754801">
              <w:rPr>
                <w:szCs w:val="22"/>
                <w:highlight w:val="yellow"/>
              </w:rPr>
              <w:t>WP6</w:t>
            </w:r>
          </w:p>
        </w:tc>
        <w:tc>
          <w:tcPr>
            <w:tcW w:w="720" w:type="pct"/>
          </w:tcPr>
          <w:p w14:paraId="026B50BF" w14:textId="77777777" w:rsidR="00CE6968" w:rsidRPr="00754801" w:rsidRDefault="00CE6968" w:rsidP="00B957F3">
            <w:pPr>
              <w:jc w:val="left"/>
              <w:rPr>
                <w:color w:val="31849B" w:themeColor="accent5" w:themeShade="BF"/>
                <w:szCs w:val="22"/>
                <w:highlight w:val="yellow"/>
              </w:rPr>
            </w:pPr>
            <w:proofErr w:type="spellStart"/>
            <w:r w:rsidRPr="00754801">
              <w:rPr>
                <w:color w:val="31849B" w:themeColor="accent5" w:themeShade="BF"/>
                <w:szCs w:val="22"/>
                <w:highlight w:val="yellow"/>
              </w:rPr>
              <w:t>Evidencio</w:t>
            </w:r>
            <w:proofErr w:type="spellEnd"/>
          </w:p>
        </w:tc>
        <w:tc>
          <w:tcPr>
            <w:tcW w:w="505" w:type="pct"/>
          </w:tcPr>
          <w:p w14:paraId="6A054EC8" w14:textId="77777777" w:rsidR="00CE6968" w:rsidRPr="00754801" w:rsidRDefault="00CE6968" w:rsidP="00B957F3">
            <w:pPr>
              <w:jc w:val="left"/>
              <w:rPr>
                <w:szCs w:val="22"/>
                <w:highlight w:val="yellow"/>
              </w:rPr>
            </w:pPr>
            <w:r w:rsidRPr="00754801">
              <w:rPr>
                <w:szCs w:val="22"/>
                <w:highlight w:val="yellow"/>
              </w:rPr>
              <w:t>OTHER</w:t>
            </w:r>
          </w:p>
        </w:tc>
        <w:tc>
          <w:tcPr>
            <w:tcW w:w="723" w:type="pct"/>
          </w:tcPr>
          <w:p w14:paraId="68AC2C9E" w14:textId="77777777" w:rsidR="00CE6968" w:rsidRPr="00754801" w:rsidRDefault="00CE6968" w:rsidP="00B957F3">
            <w:pPr>
              <w:jc w:val="left"/>
              <w:rPr>
                <w:szCs w:val="22"/>
                <w:highlight w:val="yellow"/>
              </w:rPr>
            </w:pPr>
            <w:r w:rsidRPr="00754801">
              <w:rPr>
                <w:szCs w:val="22"/>
                <w:highlight w:val="yellow"/>
              </w:rPr>
              <w:t>PU</w:t>
            </w:r>
          </w:p>
        </w:tc>
        <w:tc>
          <w:tcPr>
            <w:tcW w:w="506" w:type="pct"/>
          </w:tcPr>
          <w:p w14:paraId="303891B3" w14:textId="568C7549" w:rsidR="00CE6968" w:rsidRPr="00754801" w:rsidRDefault="00CE6968" w:rsidP="00B957F3">
            <w:pPr>
              <w:jc w:val="left"/>
              <w:rPr>
                <w:szCs w:val="22"/>
                <w:highlight w:val="yellow"/>
              </w:rPr>
            </w:pPr>
            <w:r w:rsidRPr="00754801">
              <w:rPr>
                <w:szCs w:val="22"/>
                <w:highlight w:val="yellow"/>
              </w:rPr>
              <w:t>M36</w:t>
            </w:r>
          </w:p>
        </w:tc>
        <w:tc>
          <w:tcPr>
            <w:tcW w:w="470" w:type="pct"/>
          </w:tcPr>
          <w:p w14:paraId="053A53E0" w14:textId="39A185EC" w:rsidR="00CE6968" w:rsidRPr="00754801" w:rsidRDefault="00CE6968" w:rsidP="00B957F3">
            <w:pPr>
              <w:jc w:val="left"/>
              <w:rPr>
                <w:szCs w:val="22"/>
                <w:highlight w:val="yellow"/>
              </w:rPr>
            </w:pPr>
            <w:r w:rsidRPr="00754801">
              <w:rPr>
                <w:szCs w:val="22"/>
                <w:highlight w:val="yellow"/>
              </w:rPr>
              <w:t>M48</w:t>
            </w:r>
          </w:p>
        </w:tc>
      </w:tr>
    </w:tbl>
    <w:p w14:paraId="719EEAEC" w14:textId="77777777" w:rsidR="00CE6968" w:rsidRPr="00754801" w:rsidRDefault="00CE6968" w:rsidP="00CE6968">
      <w:pPr>
        <w:rPr>
          <w:highlight w:val="yellow"/>
        </w:rPr>
      </w:pPr>
      <w:r w:rsidRPr="00754801">
        <w:rPr>
          <w:highlight w:val="yellow"/>
        </w:rPr>
        <w:t xml:space="preserve"> </w:t>
      </w:r>
    </w:p>
    <w:tbl>
      <w:tblPr>
        <w:tblStyle w:val="TableGrid"/>
        <w:tblW w:w="5000" w:type="pct"/>
        <w:tblLook w:val="04A0" w:firstRow="1" w:lastRow="0" w:firstColumn="1" w:lastColumn="0" w:noHBand="0" w:noVBand="1"/>
      </w:tblPr>
      <w:tblGrid>
        <w:gridCol w:w="1133"/>
        <w:gridCol w:w="3651"/>
        <w:gridCol w:w="1219"/>
        <w:gridCol w:w="1170"/>
        <w:gridCol w:w="1890"/>
      </w:tblGrid>
      <w:tr w:rsidR="00CE6968" w:rsidRPr="00754801" w14:paraId="7A03196A" w14:textId="77777777" w:rsidTr="00B957F3">
        <w:tc>
          <w:tcPr>
            <w:tcW w:w="588" w:type="pct"/>
          </w:tcPr>
          <w:p w14:paraId="78A75CB6" w14:textId="77777777" w:rsidR="00CE6968" w:rsidRPr="00754801" w:rsidRDefault="00CE6968" w:rsidP="00B957F3">
            <w:pPr>
              <w:pStyle w:val="Tabelle"/>
              <w:jc w:val="left"/>
              <w:rPr>
                <w:rStyle w:val="Strong"/>
                <w:rFonts w:ascii="Times New Roman" w:hAnsi="Times New Roman"/>
                <w:highlight w:val="yellow"/>
              </w:rPr>
            </w:pPr>
            <w:r w:rsidRPr="00754801">
              <w:rPr>
                <w:rStyle w:val="Strong"/>
                <w:rFonts w:ascii="Times New Roman" w:hAnsi="Times New Roman"/>
                <w:highlight w:val="yellow"/>
              </w:rPr>
              <w:t>Milestone number</w:t>
            </w:r>
          </w:p>
        </w:tc>
        <w:tc>
          <w:tcPr>
            <w:tcW w:w="2074" w:type="pct"/>
          </w:tcPr>
          <w:p w14:paraId="479CB16C" w14:textId="77777777" w:rsidR="00CE6968" w:rsidRPr="00754801" w:rsidRDefault="00CE6968" w:rsidP="00B957F3">
            <w:pPr>
              <w:pStyle w:val="Tabelle"/>
              <w:jc w:val="left"/>
              <w:rPr>
                <w:rStyle w:val="Strong"/>
                <w:rFonts w:ascii="Times New Roman" w:hAnsi="Times New Roman"/>
                <w:highlight w:val="yellow"/>
              </w:rPr>
            </w:pPr>
            <w:r w:rsidRPr="00754801">
              <w:rPr>
                <w:rStyle w:val="Strong"/>
                <w:rFonts w:ascii="Times New Roman" w:hAnsi="Times New Roman"/>
                <w:highlight w:val="yellow"/>
              </w:rPr>
              <w:t>Milestone name</w:t>
            </w:r>
          </w:p>
        </w:tc>
        <w:tc>
          <w:tcPr>
            <w:tcW w:w="632" w:type="pct"/>
          </w:tcPr>
          <w:p w14:paraId="614F4716" w14:textId="77777777" w:rsidR="00CE6968" w:rsidRPr="00754801" w:rsidRDefault="00CE6968" w:rsidP="00B957F3">
            <w:pPr>
              <w:pStyle w:val="Tabelle"/>
              <w:jc w:val="left"/>
              <w:rPr>
                <w:rStyle w:val="Strong"/>
                <w:rFonts w:ascii="Times New Roman" w:hAnsi="Times New Roman"/>
                <w:highlight w:val="yellow"/>
              </w:rPr>
            </w:pPr>
            <w:r w:rsidRPr="00754801">
              <w:rPr>
                <w:rStyle w:val="Strong"/>
                <w:rFonts w:ascii="Times New Roman" w:hAnsi="Times New Roman"/>
                <w:highlight w:val="yellow"/>
              </w:rPr>
              <w:t>Related work package(s)</w:t>
            </w:r>
          </w:p>
        </w:tc>
        <w:tc>
          <w:tcPr>
            <w:tcW w:w="604" w:type="pct"/>
          </w:tcPr>
          <w:p w14:paraId="39670271" w14:textId="77777777" w:rsidR="00CE6968" w:rsidRPr="00754801" w:rsidRDefault="00CE6968" w:rsidP="00B957F3">
            <w:pPr>
              <w:pStyle w:val="Tabelle"/>
              <w:jc w:val="left"/>
              <w:rPr>
                <w:rStyle w:val="Strong"/>
                <w:rFonts w:ascii="Times New Roman" w:hAnsi="Times New Roman"/>
                <w:highlight w:val="yellow"/>
              </w:rPr>
            </w:pPr>
            <w:r w:rsidRPr="00754801">
              <w:rPr>
                <w:rStyle w:val="Strong"/>
                <w:rFonts w:ascii="Times New Roman" w:hAnsi="Times New Roman"/>
                <w:highlight w:val="yellow"/>
              </w:rPr>
              <w:t>Estimated date</w:t>
            </w:r>
          </w:p>
        </w:tc>
        <w:tc>
          <w:tcPr>
            <w:tcW w:w="1103" w:type="pct"/>
          </w:tcPr>
          <w:p w14:paraId="3FD56EA9" w14:textId="77777777" w:rsidR="00CE6968" w:rsidRPr="00754801" w:rsidRDefault="00CE6968" w:rsidP="00B957F3">
            <w:pPr>
              <w:pStyle w:val="Tabelle"/>
              <w:jc w:val="left"/>
              <w:rPr>
                <w:rStyle w:val="Strong"/>
                <w:rFonts w:ascii="Times New Roman" w:hAnsi="Times New Roman"/>
                <w:highlight w:val="yellow"/>
              </w:rPr>
            </w:pPr>
            <w:r w:rsidRPr="00754801">
              <w:rPr>
                <w:rStyle w:val="Strong"/>
                <w:rFonts w:ascii="Times New Roman" w:hAnsi="Times New Roman"/>
                <w:highlight w:val="yellow"/>
              </w:rPr>
              <w:t>Means of Verification</w:t>
            </w:r>
          </w:p>
        </w:tc>
      </w:tr>
      <w:tr w:rsidR="00CE6968" w:rsidRPr="00754801" w14:paraId="287D9006" w14:textId="77777777" w:rsidTr="00B957F3">
        <w:tc>
          <w:tcPr>
            <w:tcW w:w="588" w:type="pct"/>
          </w:tcPr>
          <w:p w14:paraId="63F2F769"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lastRenderedPageBreak/>
              <w:t>M6.1</w:t>
            </w:r>
          </w:p>
        </w:tc>
        <w:tc>
          <w:tcPr>
            <w:tcW w:w="2074" w:type="pct"/>
          </w:tcPr>
          <w:p w14:paraId="7B0A5361"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Validity of machine learning algorithms evaluated in multiple international local datasets.</w:t>
            </w:r>
          </w:p>
        </w:tc>
        <w:tc>
          <w:tcPr>
            <w:tcW w:w="632" w:type="pct"/>
          </w:tcPr>
          <w:p w14:paraId="562DA114" w14:textId="220A373A"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WP6</w:t>
            </w:r>
          </w:p>
        </w:tc>
        <w:tc>
          <w:tcPr>
            <w:tcW w:w="604" w:type="pct"/>
          </w:tcPr>
          <w:p w14:paraId="2F896B63" w14:textId="4E481A88"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M24</w:t>
            </w:r>
          </w:p>
        </w:tc>
        <w:tc>
          <w:tcPr>
            <w:tcW w:w="1103" w:type="pct"/>
          </w:tcPr>
          <w:p w14:paraId="45E976C0"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 xml:space="preserve">Model performance assessment based on external validation </w:t>
            </w:r>
          </w:p>
        </w:tc>
      </w:tr>
      <w:tr w:rsidR="00CE6968" w:rsidRPr="00754801" w14:paraId="72D4B1EE" w14:textId="77777777" w:rsidTr="00B957F3">
        <w:tc>
          <w:tcPr>
            <w:tcW w:w="588" w:type="pct"/>
          </w:tcPr>
          <w:p w14:paraId="740AFBB6"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M6.2</w:t>
            </w:r>
          </w:p>
        </w:tc>
        <w:tc>
          <w:tcPr>
            <w:tcW w:w="2074" w:type="pct"/>
          </w:tcPr>
          <w:p w14:paraId="64676489"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 xml:space="preserve">Machine learning algorithms converted into user-friendly interactive web-based tools </w:t>
            </w:r>
          </w:p>
        </w:tc>
        <w:tc>
          <w:tcPr>
            <w:tcW w:w="632" w:type="pct"/>
          </w:tcPr>
          <w:p w14:paraId="6D88B981" w14:textId="7CF57592"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WP6</w:t>
            </w:r>
          </w:p>
        </w:tc>
        <w:tc>
          <w:tcPr>
            <w:tcW w:w="604" w:type="pct"/>
          </w:tcPr>
          <w:p w14:paraId="31416C9F" w14:textId="653CEF9A"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M36</w:t>
            </w:r>
          </w:p>
        </w:tc>
        <w:tc>
          <w:tcPr>
            <w:tcW w:w="1103" w:type="pct"/>
          </w:tcPr>
          <w:p w14:paraId="35F0D2D3"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Testing web-based tools by dedicated user group</w:t>
            </w:r>
          </w:p>
        </w:tc>
      </w:tr>
      <w:tr w:rsidR="00CE6968" w:rsidRPr="00754801" w14:paraId="79CD5BC8" w14:textId="77777777" w:rsidTr="00B957F3">
        <w:tc>
          <w:tcPr>
            <w:tcW w:w="588" w:type="pct"/>
          </w:tcPr>
          <w:p w14:paraId="64BAEA06"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M6.3</w:t>
            </w:r>
          </w:p>
        </w:tc>
        <w:tc>
          <w:tcPr>
            <w:tcW w:w="2074" w:type="pct"/>
          </w:tcPr>
          <w:p w14:paraId="71B0DE0A"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Implementation of machine learning algorithms in EHR system (Epic) completed</w:t>
            </w:r>
          </w:p>
        </w:tc>
        <w:tc>
          <w:tcPr>
            <w:tcW w:w="632" w:type="pct"/>
          </w:tcPr>
          <w:p w14:paraId="29431B1F" w14:textId="6FAC6982"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WP6</w:t>
            </w:r>
          </w:p>
        </w:tc>
        <w:tc>
          <w:tcPr>
            <w:tcW w:w="604" w:type="pct"/>
          </w:tcPr>
          <w:p w14:paraId="0E7446E9" w14:textId="04EE778F"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M48</w:t>
            </w:r>
          </w:p>
        </w:tc>
        <w:tc>
          <w:tcPr>
            <w:tcW w:w="1103" w:type="pct"/>
          </w:tcPr>
          <w:p w14:paraId="1DD11989"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Testing API for direct communication with Epic EHR system</w:t>
            </w:r>
          </w:p>
        </w:tc>
      </w:tr>
    </w:tbl>
    <w:p w14:paraId="5646FEA4" w14:textId="77777777" w:rsidR="00CE6968" w:rsidRPr="00754801" w:rsidRDefault="00CE6968" w:rsidP="00CE6968">
      <w:pPr>
        <w:spacing w:before="0" w:after="200"/>
        <w:jc w:val="left"/>
        <w:rPr>
          <w:rStyle w:val="Strong"/>
          <w:highlight w:val="yellow"/>
        </w:rPr>
      </w:pPr>
    </w:p>
    <w:p w14:paraId="7CA3C47F" w14:textId="77777777" w:rsidR="00CE6968" w:rsidRPr="00754801" w:rsidRDefault="00CE6968" w:rsidP="00CE6968">
      <w:pPr>
        <w:spacing w:before="0" w:after="200"/>
        <w:jc w:val="left"/>
        <w:rPr>
          <w:b/>
          <w:highlight w:val="yellow"/>
        </w:rPr>
      </w:pPr>
      <w:r w:rsidRPr="00754801">
        <w:rPr>
          <w:rStyle w:val="Strong"/>
          <w:highlight w:val="yellow"/>
        </w:rPr>
        <w:t>Critical risks for implementation</w:t>
      </w:r>
    </w:p>
    <w:tbl>
      <w:tblPr>
        <w:tblStyle w:val="TableGrid"/>
        <w:tblW w:w="5000" w:type="pct"/>
        <w:tblLook w:val="04A0" w:firstRow="1" w:lastRow="0" w:firstColumn="1" w:lastColumn="0" w:noHBand="0" w:noVBand="1"/>
      </w:tblPr>
      <w:tblGrid>
        <w:gridCol w:w="3790"/>
        <w:gridCol w:w="1425"/>
        <w:gridCol w:w="3848"/>
      </w:tblGrid>
      <w:tr w:rsidR="00CE6968" w:rsidRPr="00754801" w14:paraId="2DD679F8" w14:textId="77777777" w:rsidTr="00B957F3">
        <w:tc>
          <w:tcPr>
            <w:tcW w:w="2091" w:type="pct"/>
          </w:tcPr>
          <w:p w14:paraId="31B6440F" w14:textId="77777777" w:rsidR="00CE6968" w:rsidRPr="00754801" w:rsidRDefault="00CE6968" w:rsidP="00B957F3">
            <w:pPr>
              <w:spacing w:before="0" w:after="0"/>
              <w:jc w:val="left"/>
              <w:rPr>
                <w:b/>
                <w:highlight w:val="yellow"/>
              </w:rPr>
            </w:pPr>
            <w:r w:rsidRPr="00754801">
              <w:rPr>
                <w:b/>
                <w:highlight w:val="yellow"/>
              </w:rPr>
              <w:t>Description of risk (indicate level of likelihood: Low/Medium/High)</w:t>
            </w:r>
          </w:p>
        </w:tc>
        <w:tc>
          <w:tcPr>
            <w:tcW w:w="786" w:type="pct"/>
          </w:tcPr>
          <w:p w14:paraId="385DBA1B" w14:textId="77777777" w:rsidR="00CE6968" w:rsidRPr="00754801" w:rsidRDefault="00CE6968" w:rsidP="00B957F3">
            <w:pPr>
              <w:spacing w:before="0" w:after="0"/>
              <w:jc w:val="left"/>
              <w:rPr>
                <w:b/>
                <w:highlight w:val="yellow"/>
              </w:rPr>
            </w:pPr>
            <w:r w:rsidRPr="00754801">
              <w:rPr>
                <w:b/>
                <w:highlight w:val="yellow"/>
              </w:rPr>
              <w:t>Work package(s) involved</w:t>
            </w:r>
          </w:p>
        </w:tc>
        <w:tc>
          <w:tcPr>
            <w:tcW w:w="2123" w:type="pct"/>
          </w:tcPr>
          <w:p w14:paraId="7EB982A9" w14:textId="77777777" w:rsidR="00CE6968" w:rsidRPr="00754801" w:rsidRDefault="00CE6968" w:rsidP="00B957F3">
            <w:pPr>
              <w:spacing w:before="0" w:after="0"/>
              <w:jc w:val="left"/>
              <w:rPr>
                <w:b/>
                <w:highlight w:val="yellow"/>
              </w:rPr>
            </w:pPr>
            <w:r w:rsidRPr="00754801">
              <w:rPr>
                <w:b/>
                <w:highlight w:val="yellow"/>
              </w:rPr>
              <w:t>Proposed risk-mitigation measures</w:t>
            </w:r>
          </w:p>
        </w:tc>
      </w:tr>
      <w:tr w:rsidR="00CE6968" w:rsidRPr="00754801" w14:paraId="61F2A566" w14:textId="77777777" w:rsidTr="00B957F3">
        <w:tc>
          <w:tcPr>
            <w:tcW w:w="2091" w:type="pct"/>
          </w:tcPr>
          <w:p w14:paraId="1811DA37" w14:textId="77777777" w:rsidR="00CE6968" w:rsidRPr="00754801" w:rsidRDefault="00CE6968" w:rsidP="00B957F3">
            <w:pPr>
              <w:spacing w:before="0" w:after="0"/>
              <w:jc w:val="left"/>
              <w:rPr>
                <w:highlight w:val="yellow"/>
              </w:rPr>
            </w:pPr>
            <w:r w:rsidRPr="00754801">
              <w:rPr>
                <w:highlight w:val="yellow"/>
              </w:rPr>
              <w:t xml:space="preserve">Errors may occur when converting machine learning algorithms into functional tools on a web-based platform. </w:t>
            </w:r>
          </w:p>
          <w:p w14:paraId="7FED2F84" w14:textId="77777777" w:rsidR="00CE6968" w:rsidRPr="00754801" w:rsidRDefault="00CE6968" w:rsidP="00B957F3">
            <w:pPr>
              <w:spacing w:before="0" w:after="0"/>
              <w:jc w:val="left"/>
              <w:rPr>
                <w:i/>
                <w:highlight w:val="yellow"/>
              </w:rPr>
            </w:pPr>
            <w:r w:rsidRPr="00754801">
              <w:rPr>
                <w:i/>
                <w:color w:val="000000" w:themeColor="text1"/>
                <w:highlight w:val="yellow"/>
              </w:rPr>
              <w:t>(level of likelihood: low)</w:t>
            </w:r>
          </w:p>
        </w:tc>
        <w:tc>
          <w:tcPr>
            <w:tcW w:w="786" w:type="pct"/>
          </w:tcPr>
          <w:p w14:paraId="4944DC5B" w14:textId="77777777" w:rsidR="00CE6968" w:rsidRPr="00754801" w:rsidRDefault="00CE6968" w:rsidP="00B957F3">
            <w:pPr>
              <w:spacing w:before="0" w:after="0"/>
              <w:jc w:val="left"/>
              <w:rPr>
                <w:highlight w:val="yellow"/>
              </w:rPr>
            </w:pPr>
            <w:r w:rsidRPr="00754801">
              <w:rPr>
                <w:highlight w:val="yellow"/>
              </w:rPr>
              <w:t>WP6</w:t>
            </w:r>
          </w:p>
        </w:tc>
        <w:tc>
          <w:tcPr>
            <w:tcW w:w="2123" w:type="pct"/>
          </w:tcPr>
          <w:p w14:paraId="71C65D35" w14:textId="77777777" w:rsidR="00CE6968" w:rsidRPr="00754801" w:rsidRDefault="00CE6968" w:rsidP="00B957F3">
            <w:pPr>
              <w:spacing w:before="0" w:after="0"/>
              <w:jc w:val="left"/>
              <w:rPr>
                <w:highlight w:val="yellow"/>
              </w:rPr>
            </w:pPr>
            <w:r w:rsidRPr="00754801">
              <w:rPr>
                <w:highlight w:val="yellow"/>
              </w:rPr>
              <w:t xml:space="preserve">External validation is always performed prior to clinical application of machine learning algorithms. This way, errors that impair model performance will prevent the algorithm from being applied in medical practice. </w:t>
            </w:r>
          </w:p>
        </w:tc>
      </w:tr>
      <w:tr w:rsidR="00CE6968" w:rsidRPr="00754801" w14:paraId="5188BD59" w14:textId="77777777" w:rsidTr="00B957F3">
        <w:tc>
          <w:tcPr>
            <w:tcW w:w="2091" w:type="pct"/>
          </w:tcPr>
          <w:p w14:paraId="34C030AB" w14:textId="77777777" w:rsidR="00CE6968" w:rsidRPr="00754801" w:rsidRDefault="00CE6968" w:rsidP="00B957F3">
            <w:pPr>
              <w:spacing w:before="0" w:after="0"/>
              <w:jc w:val="left"/>
              <w:rPr>
                <w:highlight w:val="yellow"/>
              </w:rPr>
            </w:pPr>
            <w:r w:rsidRPr="00754801">
              <w:rPr>
                <w:highlight w:val="yellow"/>
              </w:rPr>
              <w:t xml:space="preserve">The machine learning algorithms might not perform well upon external validation in different cohorts throughout the EU. </w:t>
            </w:r>
          </w:p>
          <w:p w14:paraId="4C17D834" w14:textId="77777777" w:rsidR="00CE6968" w:rsidRPr="00754801" w:rsidRDefault="00CE6968" w:rsidP="00B957F3">
            <w:pPr>
              <w:spacing w:before="0" w:after="0"/>
              <w:jc w:val="left"/>
              <w:rPr>
                <w:i/>
                <w:highlight w:val="yellow"/>
              </w:rPr>
            </w:pPr>
            <w:r w:rsidRPr="00754801">
              <w:rPr>
                <w:i/>
                <w:highlight w:val="yellow"/>
              </w:rPr>
              <w:t>(level of likelihood: medium)</w:t>
            </w:r>
          </w:p>
        </w:tc>
        <w:tc>
          <w:tcPr>
            <w:tcW w:w="786" w:type="pct"/>
          </w:tcPr>
          <w:p w14:paraId="49CE12B0" w14:textId="77777777" w:rsidR="00CE6968" w:rsidRPr="00754801" w:rsidRDefault="00CE6968" w:rsidP="00B957F3">
            <w:pPr>
              <w:spacing w:before="0" w:after="0"/>
              <w:jc w:val="left"/>
              <w:rPr>
                <w:highlight w:val="yellow"/>
              </w:rPr>
            </w:pPr>
            <w:r w:rsidRPr="00754801">
              <w:rPr>
                <w:highlight w:val="yellow"/>
              </w:rPr>
              <w:t>WP6</w:t>
            </w:r>
          </w:p>
        </w:tc>
        <w:tc>
          <w:tcPr>
            <w:tcW w:w="2123" w:type="pct"/>
          </w:tcPr>
          <w:p w14:paraId="01AFD4F0" w14:textId="77777777" w:rsidR="00CE6968" w:rsidRPr="00754801" w:rsidRDefault="00CE6968" w:rsidP="00B957F3">
            <w:pPr>
              <w:spacing w:before="0" w:after="0"/>
              <w:jc w:val="left"/>
              <w:rPr>
                <w:highlight w:val="yellow"/>
              </w:rPr>
            </w:pPr>
            <w:r w:rsidRPr="00754801">
              <w:rPr>
                <w:highlight w:val="yellow"/>
              </w:rPr>
              <w:t xml:space="preserve">Methods for updating machine learning algorithms will be applied for recalibration of algorithms in different populations. </w:t>
            </w:r>
          </w:p>
        </w:tc>
      </w:tr>
      <w:tr w:rsidR="00CE6968" w:rsidRPr="00754801" w14:paraId="7D85E84C" w14:textId="77777777" w:rsidTr="00B957F3">
        <w:tc>
          <w:tcPr>
            <w:tcW w:w="2091" w:type="pct"/>
          </w:tcPr>
          <w:p w14:paraId="05D4E817" w14:textId="77777777" w:rsidR="00CE6968" w:rsidRPr="00754801" w:rsidRDefault="00CE6968" w:rsidP="00B957F3">
            <w:pPr>
              <w:spacing w:before="0" w:after="0"/>
              <w:jc w:val="left"/>
              <w:rPr>
                <w:highlight w:val="yellow"/>
              </w:rPr>
            </w:pPr>
            <w:r w:rsidRPr="00754801">
              <w:rPr>
                <w:highlight w:val="yellow"/>
              </w:rPr>
              <w:t xml:space="preserve">External validation of machine learning algorithms in unselected patient cohorts may lead to over- or underestimation of predicted risks in specific subgroups. </w:t>
            </w:r>
          </w:p>
          <w:p w14:paraId="53D85BEC" w14:textId="77777777" w:rsidR="00CE6968" w:rsidRPr="00754801" w:rsidRDefault="00CE6968" w:rsidP="00B957F3">
            <w:pPr>
              <w:spacing w:before="0" w:after="0"/>
              <w:jc w:val="left"/>
              <w:rPr>
                <w:i/>
                <w:highlight w:val="yellow"/>
              </w:rPr>
            </w:pPr>
            <w:r w:rsidRPr="00754801">
              <w:rPr>
                <w:i/>
                <w:highlight w:val="yellow"/>
              </w:rPr>
              <w:t>(level of likelihood: medium)</w:t>
            </w:r>
          </w:p>
        </w:tc>
        <w:tc>
          <w:tcPr>
            <w:tcW w:w="786" w:type="pct"/>
          </w:tcPr>
          <w:p w14:paraId="2E4B54F6" w14:textId="77777777" w:rsidR="00CE6968" w:rsidRPr="00754801" w:rsidRDefault="00CE6968" w:rsidP="00B957F3">
            <w:pPr>
              <w:spacing w:before="0" w:after="0"/>
              <w:jc w:val="left"/>
              <w:rPr>
                <w:highlight w:val="yellow"/>
              </w:rPr>
            </w:pPr>
            <w:r w:rsidRPr="00754801">
              <w:rPr>
                <w:highlight w:val="yellow"/>
              </w:rPr>
              <w:t>WP6</w:t>
            </w:r>
          </w:p>
        </w:tc>
        <w:tc>
          <w:tcPr>
            <w:tcW w:w="2123" w:type="pct"/>
          </w:tcPr>
          <w:p w14:paraId="1B072E3F" w14:textId="77777777" w:rsidR="00CE6968" w:rsidRPr="00754801" w:rsidRDefault="00CE6968" w:rsidP="00B957F3">
            <w:pPr>
              <w:spacing w:before="0" w:after="0"/>
              <w:jc w:val="left"/>
              <w:rPr>
                <w:highlight w:val="yellow"/>
              </w:rPr>
            </w:pPr>
            <w:r w:rsidRPr="00754801">
              <w:rPr>
                <w:highlight w:val="yellow"/>
              </w:rPr>
              <w:t xml:space="preserve">Subgroup analyses will be performed to identify patient categories in which specific machine learning algorithms perform best.    </w:t>
            </w:r>
          </w:p>
        </w:tc>
      </w:tr>
      <w:tr w:rsidR="00CE6968" w:rsidRPr="00754801" w14:paraId="11316DBC" w14:textId="77777777" w:rsidTr="00B957F3">
        <w:tc>
          <w:tcPr>
            <w:tcW w:w="2091" w:type="pct"/>
          </w:tcPr>
          <w:p w14:paraId="152D9B68" w14:textId="77777777" w:rsidR="00CE6968" w:rsidRPr="00754801" w:rsidRDefault="00CE6968" w:rsidP="00B957F3">
            <w:pPr>
              <w:spacing w:before="0" w:after="0"/>
              <w:jc w:val="left"/>
              <w:rPr>
                <w:highlight w:val="yellow"/>
              </w:rPr>
            </w:pPr>
            <w:r w:rsidRPr="00754801">
              <w:rPr>
                <w:highlight w:val="yellow"/>
              </w:rPr>
              <w:t xml:space="preserve">Full integration of machine learning algorithms into one or more electronic health record systems might not be reached within the timeframe of the project. </w:t>
            </w:r>
          </w:p>
          <w:p w14:paraId="11AF988F" w14:textId="77777777" w:rsidR="00CE6968" w:rsidRPr="00754801" w:rsidRDefault="00CE6968" w:rsidP="00B957F3">
            <w:pPr>
              <w:spacing w:before="0" w:after="0"/>
              <w:jc w:val="left"/>
              <w:rPr>
                <w:i/>
                <w:highlight w:val="yellow"/>
              </w:rPr>
            </w:pPr>
            <w:r w:rsidRPr="00754801">
              <w:rPr>
                <w:i/>
                <w:highlight w:val="yellow"/>
              </w:rPr>
              <w:t>(level of likelihood: medium)</w:t>
            </w:r>
          </w:p>
        </w:tc>
        <w:tc>
          <w:tcPr>
            <w:tcW w:w="786" w:type="pct"/>
          </w:tcPr>
          <w:p w14:paraId="187C6D22" w14:textId="77777777" w:rsidR="00CE6968" w:rsidRPr="00754801" w:rsidRDefault="00CE6968" w:rsidP="00B957F3">
            <w:pPr>
              <w:spacing w:before="0" w:after="0"/>
              <w:jc w:val="left"/>
              <w:rPr>
                <w:highlight w:val="yellow"/>
              </w:rPr>
            </w:pPr>
            <w:r w:rsidRPr="00754801">
              <w:rPr>
                <w:highlight w:val="yellow"/>
              </w:rPr>
              <w:t>WP6</w:t>
            </w:r>
          </w:p>
        </w:tc>
        <w:tc>
          <w:tcPr>
            <w:tcW w:w="2123" w:type="pct"/>
          </w:tcPr>
          <w:p w14:paraId="78737A41" w14:textId="77777777" w:rsidR="00CE6968" w:rsidRPr="00754801" w:rsidRDefault="00CE6968" w:rsidP="00B957F3">
            <w:pPr>
              <w:spacing w:before="0" w:after="0"/>
              <w:jc w:val="left"/>
              <w:rPr>
                <w:highlight w:val="yellow"/>
              </w:rPr>
            </w:pPr>
            <w:r w:rsidRPr="00754801">
              <w:rPr>
                <w:highlight w:val="yellow"/>
              </w:rPr>
              <w:t xml:space="preserve">Machine learning algorithms are hosted on an external web-based platform, ensuring direct accessibility to ICU’s throughout the EU. </w:t>
            </w:r>
          </w:p>
          <w:p w14:paraId="012605B4" w14:textId="77777777" w:rsidR="00CE6968" w:rsidRPr="00754801" w:rsidRDefault="00CE6968" w:rsidP="00B957F3">
            <w:pPr>
              <w:spacing w:before="0" w:after="0"/>
              <w:jc w:val="left"/>
              <w:rPr>
                <w:highlight w:val="yellow"/>
              </w:rPr>
            </w:pPr>
          </w:p>
          <w:p w14:paraId="2AB5880F" w14:textId="77777777" w:rsidR="00CE6968" w:rsidRPr="00754801" w:rsidRDefault="00CE6968" w:rsidP="00B957F3">
            <w:pPr>
              <w:spacing w:before="0" w:after="0"/>
              <w:jc w:val="left"/>
              <w:rPr>
                <w:highlight w:val="yellow"/>
              </w:rPr>
            </w:pPr>
          </w:p>
        </w:tc>
      </w:tr>
    </w:tbl>
    <w:p w14:paraId="304B92D0" w14:textId="77777777" w:rsidR="00CE6968" w:rsidRPr="00754801" w:rsidRDefault="00CE6968" w:rsidP="00CE6968">
      <w:pPr>
        <w:rPr>
          <w:highlight w:val="yellow"/>
        </w:rPr>
      </w:pPr>
    </w:p>
    <w:p w14:paraId="5E4BF8A9" w14:textId="77777777" w:rsidR="00CE6968" w:rsidRPr="00754801" w:rsidRDefault="00CE6968" w:rsidP="00CE6968">
      <w:pPr>
        <w:rPr>
          <w:rStyle w:val="Strong"/>
          <w:highlight w:val="yellow"/>
        </w:rPr>
      </w:pPr>
      <w:r w:rsidRPr="00754801">
        <w:rPr>
          <w:rStyle w:val="Strong"/>
          <w:highlight w:val="yellow"/>
        </w:rPr>
        <w:t>Budget estimation</w:t>
      </w:r>
    </w:p>
    <w:tbl>
      <w:tblPr>
        <w:tblStyle w:val="TableGrid"/>
        <w:tblW w:w="5000" w:type="pct"/>
        <w:tblLook w:val="04A0" w:firstRow="1" w:lastRow="0" w:firstColumn="1" w:lastColumn="0" w:noHBand="0" w:noVBand="1"/>
      </w:tblPr>
      <w:tblGrid>
        <w:gridCol w:w="349"/>
        <w:gridCol w:w="3639"/>
        <w:gridCol w:w="1219"/>
        <w:gridCol w:w="2074"/>
        <w:gridCol w:w="1782"/>
      </w:tblGrid>
      <w:tr w:rsidR="00CE6968" w:rsidRPr="00754801" w14:paraId="288BD926" w14:textId="77777777" w:rsidTr="00B957F3">
        <w:tc>
          <w:tcPr>
            <w:tcW w:w="199" w:type="pct"/>
          </w:tcPr>
          <w:p w14:paraId="238F4B58" w14:textId="77777777" w:rsidR="00CE6968" w:rsidRPr="00754801" w:rsidRDefault="00CE6968" w:rsidP="00B957F3">
            <w:pPr>
              <w:pStyle w:val="Tabelle"/>
              <w:jc w:val="left"/>
              <w:rPr>
                <w:rFonts w:ascii="Times New Roman" w:hAnsi="Times New Roman" w:cs="Times New Roman"/>
                <w:highlight w:val="yellow"/>
              </w:rPr>
            </w:pPr>
          </w:p>
          <w:p w14:paraId="4B4A25F7" w14:textId="77777777" w:rsidR="00CE6968" w:rsidRPr="00754801" w:rsidRDefault="00CE6968" w:rsidP="00B957F3">
            <w:pPr>
              <w:pStyle w:val="Tabelle"/>
              <w:jc w:val="left"/>
              <w:rPr>
                <w:rFonts w:ascii="Times New Roman" w:hAnsi="Times New Roman" w:cs="Times New Roman"/>
                <w:highlight w:val="yellow"/>
              </w:rPr>
            </w:pPr>
          </w:p>
        </w:tc>
        <w:tc>
          <w:tcPr>
            <w:tcW w:w="2014" w:type="pct"/>
          </w:tcPr>
          <w:p w14:paraId="769F5B01" w14:textId="77777777" w:rsidR="00CE6968" w:rsidRPr="00754801" w:rsidRDefault="00CE6968" w:rsidP="00B957F3">
            <w:pPr>
              <w:pStyle w:val="Tabelle"/>
              <w:jc w:val="left"/>
              <w:rPr>
                <w:rFonts w:ascii="Times New Roman" w:hAnsi="Times New Roman" w:cs="Times New Roman"/>
                <w:b/>
                <w:highlight w:val="yellow"/>
              </w:rPr>
            </w:pPr>
            <w:r w:rsidRPr="00754801">
              <w:rPr>
                <w:rFonts w:ascii="Times New Roman" w:hAnsi="Times New Roman" w:cs="Times New Roman"/>
                <w:b/>
                <w:highlight w:val="yellow"/>
              </w:rPr>
              <w:t>Deliverables</w:t>
            </w:r>
          </w:p>
        </w:tc>
        <w:tc>
          <w:tcPr>
            <w:tcW w:w="647" w:type="pct"/>
          </w:tcPr>
          <w:p w14:paraId="5A73333E" w14:textId="77777777" w:rsidR="00CE6968" w:rsidRPr="00754801" w:rsidRDefault="00CE6968" w:rsidP="00B957F3">
            <w:pPr>
              <w:pStyle w:val="Tabelle"/>
              <w:jc w:val="left"/>
              <w:rPr>
                <w:rFonts w:ascii="Times New Roman" w:hAnsi="Times New Roman" w:cs="Times New Roman"/>
                <w:b/>
                <w:highlight w:val="yellow"/>
              </w:rPr>
            </w:pPr>
            <w:r w:rsidRPr="00754801">
              <w:rPr>
                <w:rFonts w:ascii="Times New Roman" w:hAnsi="Times New Roman" w:cs="Times New Roman"/>
                <w:b/>
                <w:highlight w:val="yellow"/>
              </w:rPr>
              <w:t>Work package(s) involved</w:t>
            </w:r>
          </w:p>
        </w:tc>
        <w:tc>
          <w:tcPr>
            <w:tcW w:w="1151" w:type="pct"/>
          </w:tcPr>
          <w:p w14:paraId="1081B15C" w14:textId="77777777" w:rsidR="00CE6968" w:rsidRPr="00754801" w:rsidRDefault="00CE6968" w:rsidP="00B957F3">
            <w:pPr>
              <w:pStyle w:val="Tabelle"/>
              <w:jc w:val="left"/>
              <w:rPr>
                <w:rFonts w:ascii="Times New Roman" w:hAnsi="Times New Roman" w:cs="Times New Roman"/>
                <w:b/>
                <w:highlight w:val="yellow"/>
              </w:rPr>
            </w:pPr>
            <w:r w:rsidRPr="00754801">
              <w:rPr>
                <w:rFonts w:ascii="Times New Roman" w:hAnsi="Times New Roman" w:cs="Times New Roman"/>
                <w:b/>
                <w:highlight w:val="yellow"/>
              </w:rPr>
              <w:t>Short name of lead participant</w:t>
            </w:r>
          </w:p>
        </w:tc>
        <w:tc>
          <w:tcPr>
            <w:tcW w:w="989" w:type="pct"/>
          </w:tcPr>
          <w:p w14:paraId="5A7DD61C" w14:textId="77777777" w:rsidR="00CE6968" w:rsidRPr="00754801" w:rsidRDefault="00CE6968" w:rsidP="00B957F3">
            <w:pPr>
              <w:pStyle w:val="Tabelle"/>
              <w:jc w:val="left"/>
              <w:rPr>
                <w:rFonts w:ascii="Times New Roman" w:hAnsi="Times New Roman" w:cs="Times New Roman"/>
                <w:b/>
                <w:highlight w:val="yellow"/>
              </w:rPr>
            </w:pPr>
            <w:r w:rsidRPr="00754801">
              <w:rPr>
                <w:rFonts w:ascii="Times New Roman" w:hAnsi="Times New Roman" w:cs="Times New Roman"/>
                <w:b/>
                <w:highlight w:val="yellow"/>
              </w:rPr>
              <w:t>Estimated budget</w:t>
            </w:r>
          </w:p>
        </w:tc>
      </w:tr>
      <w:tr w:rsidR="00CE6968" w:rsidRPr="00754801" w14:paraId="2B8AD1BE" w14:textId="77777777" w:rsidTr="00B957F3">
        <w:tc>
          <w:tcPr>
            <w:tcW w:w="199" w:type="pct"/>
          </w:tcPr>
          <w:p w14:paraId="18164CA4"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1</w:t>
            </w:r>
          </w:p>
        </w:tc>
        <w:tc>
          <w:tcPr>
            <w:tcW w:w="2014" w:type="pct"/>
          </w:tcPr>
          <w:p w14:paraId="2A86EE25"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HEALICS website, mailing list, information leaflets, organize symposia</w:t>
            </w:r>
          </w:p>
        </w:tc>
        <w:tc>
          <w:tcPr>
            <w:tcW w:w="647" w:type="pct"/>
          </w:tcPr>
          <w:p w14:paraId="156ACE9F"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WP6</w:t>
            </w:r>
          </w:p>
        </w:tc>
        <w:tc>
          <w:tcPr>
            <w:tcW w:w="1151" w:type="pct"/>
          </w:tcPr>
          <w:p w14:paraId="3D8560AF"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 xml:space="preserve">UMCG, Wong, </w:t>
            </w:r>
            <w:proofErr w:type="spellStart"/>
            <w:r w:rsidRPr="00754801">
              <w:rPr>
                <w:rFonts w:ascii="Times New Roman" w:hAnsi="Times New Roman" w:cs="Times New Roman"/>
                <w:highlight w:val="yellow"/>
              </w:rPr>
              <w:t>Cecconi</w:t>
            </w:r>
            <w:proofErr w:type="spellEnd"/>
          </w:p>
        </w:tc>
        <w:tc>
          <w:tcPr>
            <w:tcW w:w="989" w:type="pct"/>
          </w:tcPr>
          <w:p w14:paraId="40DAF8E2"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 xml:space="preserve">90.000 euro </w:t>
            </w:r>
          </w:p>
        </w:tc>
      </w:tr>
      <w:tr w:rsidR="00CE6968" w:rsidRPr="00754801" w14:paraId="537C2A7D" w14:textId="77777777" w:rsidTr="00B957F3">
        <w:tc>
          <w:tcPr>
            <w:tcW w:w="199" w:type="pct"/>
          </w:tcPr>
          <w:p w14:paraId="079D1F1F"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3</w:t>
            </w:r>
          </w:p>
        </w:tc>
        <w:tc>
          <w:tcPr>
            <w:tcW w:w="2014" w:type="pct"/>
          </w:tcPr>
          <w:p w14:paraId="31BFAB79"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Scientific papers based on project output</w:t>
            </w:r>
          </w:p>
        </w:tc>
        <w:tc>
          <w:tcPr>
            <w:tcW w:w="647" w:type="pct"/>
          </w:tcPr>
          <w:p w14:paraId="2122182D"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WP6</w:t>
            </w:r>
          </w:p>
        </w:tc>
        <w:tc>
          <w:tcPr>
            <w:tcW w:w="1151" w:type="pct"/>
          </w:tcPr>
          <w:p w14:paraId="34063A4F" w14:textId="77777777" w:rsidR="00CE6968" w:rsidRPr="00754801" w:rsidRDefault="00CE6968" w:rsidP="00B957F3">
            <w:pPr>
              <w:pStyle w:val="Tabelle"/>
              <w:jc w:val="left"/>
              <w:rPr>
                <w:rFonts w:ascii="Times New Roman" w:hAnsi="Times New Roman" w:cs="Times New Roman"/>
                <w:highlight w:val="yellow"/>
              </w:rPr>
            </w:pPr>
            <w:proofErr w:type="spellStart"/>
            <w:r w:rsidRPr="00754801">
              <w:rPr>
                <w:rFonts w:ascii="Times New Roman" w:hAnsi="Times New Roman" w:cs="Times New Roman"/>
                <w:highlight w:val="yellow"/>
              </w:rPr>
              <w:t>Perner</w:t>
            </w:r>
            <w:proofErr w:type="spellEnd"/>
            <w:r w:rsidRPr="00754801">
              <w:rPr>
                <w:rFonts w:ascii="Times New Roman" w:hAnsi="Times New Roman" w:cs="Times New Roman"/>
                <w:highlight w:val="yellow"/>
              </w:rPr>
              <w:t>, Christiansen</w:t>
            </w:r>
          </w:p>
        </w:tc>
        <w:tc>
          <w:tcPr>
            <w:tcW w:w="989" w:type="pct"/>
          </w:tcPr>
          <w:p w14:paraId="6DF7B8DF"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340.000 euro</w:t>
            </w:r>
          </w:p>
        </w:tc>
      </w:tr>
      <w:tr w:rsidR="00CE6968" w:rsidRPr="00754801" w14:paraId="28CBD88E" w14:textId="77777777" w:rsidTr="00B957F3">
        <w:tc>
          <w:tcPr>
            <w:tcW w:w="199" w:type="pct"/>
          </w:tcPr>
          <w:p w14:paraId="5D76D167"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4</w:t>
            </w:r>
          </w:p>
        </w:tc>
        <w:tc>
          <w:tcPr>
            <w:tcW w:w="2014" w:type="pct"/>
          </w:tcPr>
          <w:p w14:paraId="324C4E03"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Web-based tools made available online</w:t>
            </w:r>
          </w:p>
        </w:tc>
        <w:tc>
          <w:tcPr>
            <w:tcW w:w="647" w:type="pct"/>
          </w:tcPr>
          <w:p w14:paraId="34598AA7"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WP6</w:t>
            </w:r>
          </w:p>
        </w:tc>
        <w:tc>
          <w:tcPr>
            <w:tcW w:w="1151" w:type="pct"/>
          </w:tcPr>
          <w:p w14:paraId="6A290008" w14:textId="77777777" w:rsidR="00CE6968" w:rsidRPr="00754801" w:rsidRDefault="00CE6968" w:rsidP="00B957F3">
            <w:pPr>
              <w:pStyle w:val="Tabelle"/>
              <w:jc w:val="left"/>
              <w:rPr>
                <w:rFonts w:ascii="Times New Roman" w:hAnsi="Times New Roman" w:cs="Times New Roman"/>
                <w:highlight w:val="yellow"/>
              </w:rPr>
            </w:pPr>
            <w:proofErr w:type="spellStart"/>
            <w:r w:rsidRPr="00754801">
              <w:rPr>
                <w:rFonts w:ascii="Times New Roman" w:hAnsi="Times New Roman" w:cs="Times New Roman"/>
                <w:highlight w:val="yellow"/>
              </w:rPr>
              <w:t>Evidencio</w:t>
            </w:r>
            <w:proofErr w:type="spellEnd"/>
          </w:p>
        </w:tc>
        <w:tc>
          <w:tcPr>
            <w:tcW w:w="989" w:type="pct"/>
          </w:tcPr>
          <w:p w14:paraId="41F32B2B"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190.000 euro</w:t>
            </w:r>
          </w:p>
        </w:tc>
      </w:tr>
      <w:tr w:rsidR="00CE6968" w:rsidRPr="00754801" w14:paraId="452B68DB" w14:textId="77777777" w:rsidTr="00B957F3">
        <w:tc>
          <w:tcPr>
            <w:tcW w:w="199" w:type="pct"/>
          </w:tcPr>
          <w:p w14:paraId="2F3F8173"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5</w:t>
            </w:r>
          </w:p>
        </w:tc>
        <w:tc>
          <w:tcPr>
            <w:tcW w:w="2014" w:type="pct"/>
          </w:tcPr>
          <w:p w14:paraId="3255E5A8"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 xml:space="preserve">API for communication with EHR system </w:t>
            </w:r>
            <w:r w:rsidRPr="00754801">
              <w:rPr>
                <w:rFonts w:ascii="Times New Roman" w:hAnsi="Times New Roman" w:cs="Times New Roman"/>
                <w:i/>
                <w:highlight w:val="yellow"/>
              </w:rPr>
              <w:t xml:space="preserve">        </w:t>
            </w:r>
          </w:p>
        </w:tc>
        <w:tc>
          <w:tcPr>
            <w:tcW w:w="647" w:type="pct"/>
          </w:tcPr>
          <w:p w14:paraId="24581F72"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WP6</w:t>
            </w:r>
          </w:p>
        </w:tc>
        <w:tc>
          <w:tcPr>
            <w:tcW w:w="1151" w:type="pct"/>
          </w:tcPr>
          <w:p w14:paraId="63BB21D8" w14:textId="77777777" w:rsidR="00CE6968" w:rsidRPr="00754801" w:rsidRDefault="00CE6968" w:rsidP="00B957F3">
            <w:pPr>
              <w:pStyle w:val="Tabelle"/>
              <w:jc w:val="left"/>
              <w:rPr>
                <w:rFonts w:ascii="Times New Roman" w:hAnsi="Times New Roman" w:cs="Times New Roman"/>
                <w:highlight w:val="yellow"/>
              </w:rPr>
            </w:pPr>
            <w:proofErr w:type="spellStart"/>
            <w:r w:rsidRPr="00754801">
              <w:rPr>
                <w:rFonts w:ascii="Times New Roman" w:hAnsi="Times New Roman" w:cs="Times New Roman"/>
                <w:highlight w:val="yellow"/>
              </w:rPr>
              <w:t>Evidencio</w:t>
            </w:r>
            <w:proofErr w:type="spellEnd"/>
          </w:p>
        </w:tc>
        <w:tc>
          <w:tcPr>
            <w:tcW w:w="989" w:type="pct"/>
          </w:tcPr>
          <w:p w14:paraId="1D0E359C"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170.000 euro</w:t>
            </w:r>
          </w:p>
        </w:tc>
      </w:tr>
      <w:tr w:rsidR="00CE6968" w:rsidRPr="00754801" w14:paraId="6443FAAB" w14:textId="77777777" w:rsidTr="00B957F3">
        <w:tc>
          <w:tcPr>
            <w:tcW w:w="4011" w:type="pct"/>
            <w:gridSpan w:val="4"/>
          </w:tcPr>
          <w:p w14:paraId="2D626277" w14:textId="77777777" w:rsidR="00CE6968" w:rsidRPr="00754801" w:rsidRDefault="00CE6968" w:rsidP="00B957F3">
            <w:pPr>
              <w:pStyle w:val="Tabelle"/>
              <w:jc w:val="left"/>
              <w:rPr>
                <w:rFonts w:ascii="Times New Roman" w:hAnsi="Times New Roman" w:cs="Times New Roman"/>
                <w:i/>
                <w:highlight w:val="yellow"/>
              </w:rPr>
            </w:pPr>
            <w:r w:rsidRPr="00754801">
              <w:rPr>
                <w:rFonts w:ascii="Times New Roman" w:hAnsi="Times New Roman" w:cs="Times New Roman"/>
                <w:i/>
                <w:highlight w:val="yellow"/>
              </w:rPr>
              <w:t>Total for WP6</w:t>
            </w:r>
          </w:p>
        </w:tc>
        <w:tc>
          <w:tcPr>
            <w:tcW w:w="989" w:type="pct"/>
          </w:tcPr>
          <w:p w14:paraId="32683EF5"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790.000 euro</w:t>
            </w:r>
          </w:p>
        </w:tc>
      </w:tr>
    </w:tbl>
    <w:p w14:paraId="4FBD7361" w14:textId="77777777" w:rsidR="00647C8D" w:rsidRPr="00754801" w:rsidRDefault="00647C8D" w:rsidP="00AD7F52">
      <w:pPr>
        <w:rPr>
          <w:highlight w:val="yellow"/>
        </w:rPr>
      </w:pPr>
    </w:p>
    <w:p w14:paraId="150C6354" w14:textId="3A11E7D9" w:rsidR="00842C46" w:rsidRPr="00754801" w:rsidRDefault="00842C46" w:rsidP="00AD7F52">
      <w:pPr>
        <w:rPr>
          <w:b/>
          <w:color w:val="FF0000"/>
          <w:szCs w:val="22"/>
          <w:highlight w:val="yellow"/>
        </w:rPr>
      </w:pPr>
      <w:r w:rsidRPr="00754801">
        <w:rPr>
          <w:color w:val="FF0000"/>
          <w:szCs w:val="22"/>
          <w:highlight w:val="yellow"/>
        </w:rPr>
        <w:t xml:space="preserve">INSERT: </w:t>
      </w:r>
      <w:r w:rsidR="005E779E" w:rsidRPr="00754801">
        <w:rPr>
          <w:color w:val="FF0000"/>
          <w:szCs w:val="22"/>
          <w:highlight w:val="yellow"/>
        </w:rPr>
        <w:t>Table 3.1c: L</w:t>
      </w:r>
      <w:r w:rsidRPr="00754801">
        <w:rPr>
          <w:color w:val="FF0000"/>
          <w:szCs w:val="22"/>
          <w:highlight w:val="yellow"/>
        </w:rPr>
        <w:t>ist of major deliverables</w:t>
      </w:r>
    </w:p>
    <w:tbl>
      <w:tblPr>
        <w:tblStyle w:val="TableGrid"/>
        <w:tblW w:w="5000" w:type="pct"/>
        <w:tblLook w:val="04A0" w:firstRow="1" w:lastRow="0" w:firstColumn="1" w:lastColumn="0" w:noHBand="0" w:noVBand="1"/>
      </w:tblPr>
      <w:tblGrid>
        <w:gridCol w:w="1404"/>
        <w:gridCol w:w="1827"/>
        <w:gridCol w:w="709"/>
        <w:gridCol w:w="1448"/>
        <w:gridCol w:w="669"/>
        <w:gridCol w:w="1773"/>
        <w:gridCol w:w="1233"/>
      </w:tblGrid>
      <w:tr w:rsidR="004C4D55" w:rsidRPr="00754801" w14:paraId="1BC83AE3" w14:textId="77777777" w:rsidTr="009717F3">
        <w:tc>
          <w:tcPr>
            <w:tcW w:w="775" w:type="pct"/>
          </w:tcPr>
          <w:p w14:paraId="790FC049" w14:textId="368B5EA0" w:rsidR="004C4D55" w:rsidRPr="00754801" w:rsidRDefault="004C4D55" w:rsidP="009717F3">
            <w:pPr>
              <w:jc w:val="left"/>
              <w:rPr>
                <w:highlight w:val="yellow"/>
              </w:rPr>
            </w:pPr>
            <w:r w:rsidRPr="00754801">
              <w:rPr>
                <w:highlight w:val="yellow"/>
              </w:rPr>
              <w:t>Deliverable no</w:t>
            </w:r>
          </w:p>
        </w:tc>
        <w:tc>
          <w:tcPr>
            <w:tcW w:w="1008" w:type="pct"/>
          </w:tcPr>
          <w:p w14:paraId="6C50A88D" w14:textId="6DCBD89C" w:rsidR="004C4D55" w:rsidRPr="00754801" w:rsidRDefault="004C4D55" w:rsidP="009717F3">
            <w:pPr>
              <w:jc w:val="left"/>
              <w:rPr>
                <w:highlight w:val="yellow"/>
              </w:rPr>
            </w:pPr>
            <w:r w:rsidRPr="00754801">
              <w:rPr>
                <w:highlight w:val="yellow"/>
              </w:rPr>
              <w:t>Deliverable name</w:t>
            </w:r>
          </w:p>
        </w:tc>
        <w:tc>
          <w:tcPr>
            <w:tcW w:w="391" w:type="pct"/>
          </w:tcPr>
          <w:p w14:paraId="6D5F28F9" w14:textId="4041D5CD" w:rsidR="004C4D55" w:rsidRPr="00754801" w:rsidRDefault="004C4D55" w:rsidP="009717F3">
            <w:pPr>
              <w:jc w:val="left"/>
              <w:rPr>
                <w:highlight w:val="yellow"/>
              </w:rPr>
            </w:pPr>
            <w:r w:rsidRPr="00754801">
              <w:rPr>
                <w:highlight w:val="yellow"/>
              </w:rPr>
              <w:t>WP no</w:t>
            </w:r>
          </w:p>
        </w:tc>
        <w:tc>
          <w:tcPr>
            <w:tcW w:w="799" w:type="pct"/>
          </w:tcPr>
          <w:p w14:paraId="76B3CD1E" w14:textId="56CAD9AD" w:rsidR="004C4D55" w:rsidRPr="00754801" w:rsidRDefault="004C4D55" w:rsidP="009717F3">
            <w:pPr>
              <w:jc w:val="left"/>
              <w:rPr>
                <w:highlight w:val="yellow"/>
              </w:rPr>
            </w:pPr>
            <w:r w:rsidRPr="00754801">
              <w:rPr>
                <w:highlight w:val="yellow"/>
              </w:rPr>
              <w:t>Lead participant</w:t>
            </w:r>
          </w:p>
        </w:tc>
        <w:tc>
          <w:tcPr>
            <w:tcW w:w="369" w:type="pct"/>
          </w:tcPr>
          <w:p w14:paraId="6AD0F10E" w14:textId="0ADCBD78" w:rsidR="004C4D55" w:rsidRPr="00754801" w:rsidRDefault="004C4D55" w:rsidP="009717F3">
            <w:pPr>
              <w:jc w:val="left"/>
              <w:rPr>
                <w:highlight w:val="yellow"/>
              </w:rPr>
            </w:pPr>
            <w:r w:rsidRPr="00754801">
              <w:rPr>
                <w:highlight w:val="yellow"/>
              </w:rPr>
              <w:t xml:space="preserve">Type </w:t>
            </w:r>
          </w:p>
        </w:tc>
        <w:tc>
          <w:tcPr>
            <w:tcW w:w="978" w:type="pct"/>
          </w:tcPr>
          <w:p w14:paraId="6CBC9B59" w14:textId="3CB332F5" w:rsidR="004C4D55" w:rsidRPr="00754801" w:rsidRDefault="004C4D55" w:rsidP="009717F3">
            <w:pPr>
              <w:jc w:val="left"/>
              <w:rPr>
                <w:highlight w:val="yellow"/>
              </w:rPr>
            </w:pPr>
            <w:r w:rsidRPr="00754801">
              <w:rPr>
                <w:highlight w:val="yellow"/>
              </w:rPr>
              <w:t>Dissemination level</w:t>
            </w:r>
          </w:p>
        </w:tc>
        <w:tc>
          <w:tcPr>
            <w:tcW w:w="681" w:type="pct"/>
          </w:tcPr>
          <w:p w14:paraId="1AA08984" w14:textId="724DF130" w:rsidR="004C4D55" w:rsidRPr="00754801" w:rsidRDefault="004C4D55" w:rsidP="009717F3">
            <w:pPr>
              <w:jc w:val="left"/>
              <w:rPr>
                <w:highlight w:val="yellow"/>
              </w:rPr>
            </w:pPr>
            <w:r w:rsidRPr="00754801">
              <w:rPr>
                <w:highlight w:val="yellow"/>
              </w:rPr>
              <w:t xml:space="preserve">Delivery date </w:t>
            </w:r>
          </w:p>
        </w:tc>
      </w:tr>
      <w:tr w:rsidR="004C4D55" w:rsidRPr="00754801" w14:paraId="5321EF78" w14:textId="77777777" w:rsidTr="009717F3">
        <w:tc>
          <w:tcPr>
            <w:tcW w:w="775" w:type="pct"/>
          </w:tcPr>
          <w:p w14:paraId="6B87D733" w14:textId="0ACC20B9" w:rsidR="004C4D55" w:rsidRPr="00754801" w:rsidRDefault="004C4D55" w:rsidP="009717F3">
            <w:pPr>
              <w:jc w:val="left"/>
              <w:rPr>
                <w:highlight w:val="yellow"/>
              </w:rPr>
            </w:pPr>
            <w:r w:rsidRPr="00754801">
              <w:rPr>
                <w:highlight w:val="yellow"/>
              </w:rPr>
              <w:t>D4.2</w:t>
            </w:r>
          </w:p>
        </w:tc>
        <w:tc>
          <w:tcPr>
            <w:tcW w:w="1008" w:type="pct"/>
          </w:tcPr>
          <w:p w14:paraId="5557BD55" w14:textId="6EA8AC19" w:rsidR="004C4D55" w:rsidRPr="00754801" w:rsidRDefault="004C4D55" w:rsidP="009717F3">
            <w:pPr>
              <w:jc w:val="left"/>
              <w:rPr>
                <w:highlight w:val="yellow"/>
              </w:rPr>
            </w:pPr>
            <w:r w:rsidRPr="00754801">
              <w:rPr>
                <w:highlight w:val="yellow"/>
              </w:rPr>
              <w:t>Consortium agreement</w:t>
            </w:r>
          </w:p>
        </w:tc>
        <w:tc>
          <w:tcPr>
            <w:tcW w:w="391" w:type="pct"/>
          </w:tcPr>
          <w:p w14:paraId="22073ED2" w14:textId="57DF1D50" w:rsidR="004C4D55" w:rsidRPr="00754801" w:rsidRDefault="004C4D55" w:rsidP="009717F3">
            <w:pPr>
              <w:jc w:val="left"/>
              <w:rPr>
                <w:highlight w:val="yellow"/>
              </w:rPr>
            </w:pPr>
            <w:r w:rsidRPr="00754801">
              <w:rPr>
                <w:highlight w:val="yellow"/>
              </w:rPr>
              <w:t>1</w:t>
            </w:r>
          </w:p>
        </w:tc>
        <w:tc>
          <w:tcPr>
            <w:tcW w:w="799" w:type="pct"/>
          </w:tcPr>
          <w:p w14:paraId="0B01C912" w14:textId="6C7E3F3B" w:rsidR="004C4D55" w:rsidRPr="00754801" w:rsidRDefault="004C4D55" w:rsidP="009717F3">
            <w:pPr>
              <w:jc w:val="left"/>
              <w:rPr>
                <w:highlight w:val="yellow"/>
              </w:rPr>
            </w:pPr>
            <w:r w:rsidRPr="00754801">
              <w:rPr>
                <w:highlight w:val="yellow"/>
              </w:rPr>
              <w:t>UMCG</w:t>
            </w:r>
          </w:p>
        </w:tc>
        <w:tc>
          <w:tcPr>
            <w:tcW w:w="369" w:type="pct"/>
          </w:tcPr>
          <w:p w14:paraId="5E8B75A7" w14:textId="25746500" w:rsidR="004C4D55" w:rsidRPr="00754801" w:rsidRDefault="004C4D55" w:rsidP="009717F3">
            <w:pPr>
              <w:jc w:val="left"/>
              <w:rPr>
                <w:highlight w:val="yellow"/>
              </w:rPr>
            </w:pPr>
            <w:r w:rsidRPr="00754801">
              <w:rPr>
                <w:highlight w:val="yellow"/>
              </w:rPr>
              <w:t>R</w:t>
            </w:r>
          </w:p>
        </w:tc>
        <w:tc>
          <w:tcPr>
            <w:tcW w:w="978" w:type="pct"/>
          </w:tcPr>
          <w:p w14:paraId="272D77C3" w14:textId="7D5369CB" w:rsidR="004C4D55" w:rsidRPr="00754801" w:rsidRDefault="004C4D55" w:rsidP="009717F3">
            <w:pPr>
              <w:jc w:val="left"/>
              <w:rPr>
                <w:highlight w:val="yellow"/>
              </w:rPr>
            </w:pPr>
            <w:r w:rsidRPr="00754801">
              <w:rPr>
                <w:highlight w:val="yellow"/>
              </w:rPr>
              <w:t>CO</w:t>
            </w:r>
          </w:p>
        </w:tc>
        <w:tc>
          <w:tcPr>
            <w:tcW w:w="681" w:type="pct"/>
          </w:tcPr>
          <w:p w14:paraId="1658437E" w14:textId="040E84D0" w:rsidR="004C4D55" w:rsidRPr="00754801" w:rsidRDefault="004C4D55" w:rsidP="009717F3">
            <w:pPr>
              <w:jc w:val="left"/>
              <w:rPr>
                <w:highlight w:val="yellow"/>
              </w:rPr>
            </w:pPr>
            <w:r w:rsidRPr="00754801">
              <w:rPr>
                <w:highlight w:val="yellow"/>
              </w:rPr>
              <w:t>M1</w:t>
            </w:r>
          </w:p>
        </w:tc>
      </w:tr>
      <w:tr w:rsidR="004C4D55" w:rsidRPr="00754801" w14:paraId="4F90F1FB" w14:textId="77777777" w:rsidTr="009717F3">
        <w:tc>
          <w:tcPr>
            <w:tcW w:w="775" w:type="pct"/>
          </w:tcPr>
          <w:p w14:paraId="57ECBF5C" w14:textId="0BCF7716" w:rsidR="004C4D55" w:rsidRPr="00754801" w:rsidRDefault="004C4D55" w:rsidP="009717F3">
            <w:pPr>
              <w:jc w:val="left"/>
              <w:rPr>
                <w:highlight w:val="yellow"/>
              </w:rPr>
            </w:pPr>
            <w:r w:rsidRPr="00754801">
              <w:rPr>
                <w:highlight w:val="yellow"/>
              </w:rPr>
              <w:t>D5.2</w:t>
            </w:r>
          </w:p>
        </w:tc>
        <w:tc>
          <w:tcPr>
            <w:tcW w:w="1008" w:type="pct"/>
          </w:tcPr>
          <w:p w14:paraId="3076146C" w14:textId="77777777" w:rsidR="004C4D55" w:rsidRPr="00754801" w:rsidRDefault="004C4D55" w:rsidP="009717F3">
            <w:pPr>
              <w:jc w:val="left"/>
              <w:rPr>
                <w:highlight w:val="yellow"/>
              </w:rPr>
            </w:pPr>
          </w:p>
        </w:tc>
        <w:tc>
          <w:tcPr>
            <w:tcW w:w="391" w:type="pct"/>
          </w:tcPr>
          <w:p w14:paraId="3CFA5192" w14:textId="77777777" w:rsidR="004C4D55" w:rsidRPr="00754801" w:rsidRDefault="004C4D55" w:rsidP="009717F3">
            <w:pPr>
              <w:jc w:val="left"/>
              <w:rPr>
                <w:highlight w:val="yellow"/>
              </w:rPr>
            </w:pPr>
          </w:p>
        </w:tc>
        <w:tc>
          <w:tcPr>
            <w:tcW w:w="799" w:type="pct"/>
          </w:tcPr>
          <w:p w14:paraId="6A181BD0" w14:textId="77777777" w:rsidR="004C4D55" w:rsidRPr="00754801" w:rsidRDefault="004C4D55" w:rsidP="009717F3">
            <w:pPr>
              <w:jc w:val="left"/>
              <w:rPr>
                <w:highlight w:val="yellow"/>
              </w:rPr>
            </w:pPr>
          </w:p>
        </w:tc>
        <w:tc>
          <w:tcPr>
            <w:tcW w:w="369" w:type="pct"/>
          </w:tcPr>
          <w:p w14:paraId="39EFE93B" w14:textId="77777777" w:rsidR="004C4D55" w:rsidRPr="00754801" w:rsidRDefault="004C4D55" w:rsidP="009717F3">
            <w:pPr>
              <w:jc w:val="left"/>
              <w:rPr>
                <w:highlight w:val="yellow"/>
              </w:rPr>
            </w:pPr>
          </w:p>
        </w:tc>
        <w:tc>
          <w:tcPr>
            <w:tcW w:w="978" w:type="pct"/>
          </w:tcPr>
          <w:p w14:paraId="43D36123" w14:textId="77777777" w:rsidR="004C4D55" w:rsidRPr="00754801" w:rsidRDefault="004C4D55" w:rsidP="009717F3">
            <w:pPr>
              <w:jc w:val="left"/>
              <w:rPr>
                <w:highlight w:val="yellow"/>
              </w:rPr>
            </w:pPr>
          </w:p>
        </w:tc>
        <w:tc>
          <w:tcPr>
            <w:tcW w:w="681" w:type="pct"/>
          </w:tcPr>
          <w:p w14:paraId="1F425A5A" w14:textId="77777777" w:rsidR="004C4D55" w:rsidRPr="00754801" w:rsidRDefault="004C4D55" w:rsidP="009717F3">
            <w:pPr>
              <w:jc w:val="left"/>
              <w:rPr>
                <w:highlight w:val="yellow"/>
              </w:rPr>
            </w:pPr>
          </w:p>
        </w:tc>
      </w:tr>
      <w:tr w:rsidR="004C4D55" w:rsidRPr="00754801" w14:paraId="40DB8970" w14:textId="77777777" w:rsidTr="009717F3">
        <w:tc>
          <w:tcPr>
            <w:tcW w:w="775" w:type="pct"/>
          </w:tcPr>
          <w:p w14:paraId="06A0085F" w14:textId="7DBEB956" w:rsidR="004C4D55" w:rsidRPr="00754801" w:rsidRDefault="004C4D55" w:rsidP="009717F3">
            <w:pPr>
              <w:jc w:val="left"/>
              <w:rPr>
                <w:highlight w:val="yellow"/>
              </w:rPr>
            </w:pPr>
            <w:r w:rsidRPr="00754801">
              <w:rPr>
                <w:highlight w:val="yellow"/>
              </w:rPr>
              <w:t>…</w:t>
            </w:r>
          </w:p>
        </w:tc>
        <w:tc>
          <w:tcPr>
            <w:tcW w:w="1008" w:type="pct"/>
          </w:tcPr>
          <w:p w14:paraId="446DE45A" w14:textId="248CF094" w:rsidR="004C4D55" w:rsidRPr="00754801" w:rsidRDefault="004C4D55" w:rsidP="009717F3">
            <w:pPr>
              <w:jc w:val="left"/>
              <w:rPr>
                <w:highlight w:val="yellow"/>
              </w:rPr>
            </w:pPr>
            <w:r w:rsidRPr="00754801">
              <w:rPr>
                <w:highlight w:val="yellow"/>
              </w:rPr>
              <w:t>…</w:t>
            </w:r>
          </w:p>
        </w:tc>
        <w:tc>
          <w:tcPr>
            <w:tcW w:w="391" w:type="pct"/>
          </w:tcPr>
          <w:p w14:paraId="46DE213E" w14:textId="7FF89163" w:rsidR="004C4D55" w:rsidRPr="00754801" w:rsidRDefault="004C4D55" w:rsidP="009717F3">
            <w:pPr>
              <w:jc w:val="left"/>
              <w:rPr>
                <w:highlight w:val="yellow"/>
              </w:rPr>
            </w:pPr>
            <w:r w:rsidRPr="00754801">
              <w:rPr>
                <w:highlight w:val="yellow"/>
              </w:rPr>
              <w:t>…</w:t>
            </w:r>
          </w:p>
        </w:tc>
        <w:tc>
          <w:tcPr>
            <w:tcW w:w="799" w:type="pct"/>
          </w:tcPr>
          <w:p w14:paraId="52AE2B7A" w14:textId="7DEE7082" w:rsidR="004C4D55" w:rsidRPr="00754801" w:rsidRDefault="004C4D55" w:rsidP="009717F3">
            <w:pPr>
              <w:jc w:val="left"/>
              <w:rPr>
                <w:highlight w:val="yellow"/>
              </w:rPr>
            </w:pPr>
            <w:r w:rsidRPr="00754801">
              <w:rPr>
                <w:highlight w:val="yellow"/>
              </w:rPr>
              <w:t>…</w:t>
            </w:r>
          </w:p>
        </w:tc>
        <w:tc>
          <w:tcPr>
            <w:tcW w:w="369" w:type="pct"/>
          </w:tcPr>
          <w:p w14:paraId="7EC6CCFF" w14:textId="3F5F1A7F" w:rsidR="004C4D55" w:rsidRPr="00754801" w:rsidRDefault="004C4D55" w:rsidP="009717F3">
            <w:pPr>
              <w:jc w:val="left"/>
              <w:rPr>
                <w:highlight w:val="yellow"/>
              </w:rPr>
            </w:pPr>
            <w:r w:rsidRPr="00754801">
              <w:rPr>
                <w:highlight w:val="yellow"/>
              </w:rPr>
              <w:t>…</w:t>
            </w:r>
          </w:p>
        </w:tc>
        <w:tc>
          <w:tcPr>
            <w:tcW w:w="978" w:type="pct"/>
          </w:tcPr>
          <w:p w14:paraId="2BB33F22" w14:textId="3E8849F0" w:rsidR="004C4D55" w:rsidRPr="00754801" w:rsidRDefault="004C4D55" w:rsidP="009717F3">
            <w:pPr>
              <w:jc w:val="left"/>
              <w:rPr>
                <w:highlight w:val="yellow"/>
              </w:rPr>
            </w:pPr>
            <w:r w:rsidRPr="00754801">
              <w:rPr>
                <w:highlight w:val="yellow"/>
              </w:rPr>
              <w:t>…</w:t>
            </w:r>
          </w:p>
        </w:tc>
        <w:tc>
          <w:tcPr>
            <w:tcW w:w="681" w:type="pct"/>
          </w:tcPr>
          <w:p w14:paraId="1689D5CB" w14:textId="0D8940D3" w:rsidR="004C4D55" w:rsidRPr="00754801" w:rsidRDefault="004C4D55" w:rsidP="009717F3">
            <w:pPr>
              <w:jc w:val="left"/>
              <w:rPr>
                <w:highlight w:val="yellow"/>
              </w:rPr>
            </w:pPr>
            <w:r w:rsidRPr="00754801">
              <w:rPr>
                <w:highlight w:val="yellow"/>
              </w:rPr>
              <w:t>…</w:t>
            </w:r>
          </w:p>
        </w:tc>
      </w:tr>
    </w:tbl>
    <w:p w14:paraId="34ECF154" w14:textId="0FA60233" w:rsidR="00CB0295" w:rsidRPr="00754801" w:rsidRDefault="00CB0295" w:rsidP="001950B2">
      <w:pPr>
        <w:rPr>
          <w:highlight w:val="yellow"/>
        </w:rPr>
      </w:pPr>
    </w:p>
    <w:p w14:paraId="451FF610" w14:textId="226A8FBF" w:rsidR="00780918" w:rsidRPr="00B36BE6" w:rsidRDefault="00F333CE" w:rsidP="001950B2">
      <w:pPr>
        <w:rPr>
          <w:color w:val="00B050"/>
        </w:rPr>
      </w:pPr>
      <w:r w:rsidRPr="00754801">
        <w:rPr>
          <w:color w:val="00B050"/>
          <w:highlight w:val="yellow"/>
        </w:rPr>
        <w:t>INSERT HERE</w:t>
      </w:r>
      <w:r w:rsidR="00780918" w:rsidRPr="00754801">
        <w:rPr>
          <w:color w:val="00B050"/>
          <w:highlight w:val="yellow"/>
        </w:rPr>
        <w:t>: graphical presentation of the components showing how they inter-relate (Pert chart or similar)</w:t>
      </w:r>
    </w:p>
    <w:p w14:paraId="7DB4AA9E" w14:textId="77777777" w:rsidR="006E3DB5" w:rsidRPr="00B36BE6" w:rsidRDefault="006E3DB5" w:rsidP="001950B2"/>
    <w:p w14:paraId="17026F9B" w14:textId="77777777" w:rsidR="006E3DB5" w:rsidRPr="00B36BE6" w:rsidRDefault="006E3DB5" w:rsidP="001950B2"/>
    <w:p w14:paraId="2E9F628A" w14:textId="77777777" w:rsidR="009E22C5" w:rsidRPr="00B36BE6" w:rsidRDefault="009E22C5" w:rsidP="001950B2">
      <w:r w:rsidRPr="00B36BE6">
        <w:br w:type="page"/>
      </w:r>
    </w:p>
    <w:p w14:paraId="33940BF2" w14:textId="77777777" w:rsidR="009E22C5" w:rsidRPr="00B36BE6" w:rsidRDefault="009E22C5" w:rsidP="001950B2">
      <w:r w:rsidRPr="00B36BE6">
        <w:lastRenderedPageBreak/>
        <w:t>List of deliverables (summarise all WP … more of the same)</w:t>
      </w:r>
    </w:p>
    <w:p w14:paraId="519B1389" w14:textId="77777777" w:rsidR="009E22C5" w:rsidRPr="00B36BE6" w:rsidRDefault="009E22C5" w:rsidP="001950B2">
      <w:r w:rsidRPr="00B36BE6">
        <w:rPr>
          <w:noProof/>
          <w:lang w:val="nl-NL" w:eastAsia="nl-NL"/>
        </w:rPr>
        <w:drawing>
          <wp:inline distT="0" distB="0" distL="0" distR="0" wp14:anchorId="5CE45D27" wp14:editId="7E4F9339">
            <wp:extent cx="5481176" cy="6594420"/>
            <wp:effectExtent l="0" t="0" r="5715"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8359" cy="6615092"/>
                    </a:xfrm>
                    <a:prstGeom prst="rect">
                      <a:avLst/>
                    </a:prstGeom>
                    <a:noFill/>
                    <a:ln>
                      <a:noFill/>
                    </a:ln>
                  </pic:spPr>
                </pic:pic>
              </a:graphicData>
            </a:graphic>
          </wp:inline>
        </w:drawing>
      </w:r>
    </w:p>
    <w:p w14:paraId="454959B1" w14:textId="77777777" w:rsidR="009E22C5" w:rsidRPr="00B36BE6" w:rsidRDefault="009E22C5" w:rsidP="001950B2">
      <w:pPr>
        <w:rPr>
          <w:sz w:val="28"/>
          <w:szCs w:val="20"/>
        </w:rPr>
      </w:pPr>
      <w:r w:rsidRPr="00B36BE6">
        <w:br w:type="page"/>
      </w:r>
    </w:p>
    <w:p w14:paraId="2A02BCDC" w14:textId="77777777" w:rsidR="009E22C5" w:rsidRPr="00B36BE6" w:rsidRDefault="009E22C5" w:rsidP="00D641D9">
      <w:pPr>
        <w:pStyle w:val="Heading2"/>
      </w:pPr>
      <w:bookmarkStart w:id="153" w:name="_Toc3735396"/>
      <w:r w:rsidRPr="00B36BE6">
        <w:lastRenderedPageBreak/>
        <w:t>3.2</w:t>
      </w:r>
      <w:r w:rsidRPr="00B36BE6">
        <w:tab/>
        <w:t>Management structure, milestones and procedures</w:t>
      </w:r>
      <w:bookmarkEnd w:id="153"/>
      <w:r w:rsidRPr="00B36BE6">
        <w:t xml:space="preserve"> </w:t>
      </w:r>
    </w:p>
    <w:p w14:paraId="76F49906" w14:textId="77777777" w:rsidR="00430560" w:rsidRPr="00B36BE6" w:rsidRDefault="00430560" w:rsidP="00D641D9"/>
    <w:p w14:paraId="094F7165" w14:textId="7D524C16" w:rsidR="009D6E07" w:rsidRPr="00B36BE6" w:rsidRDefault="009D6E07" w:rsidP="009D6E07">
      <w:bookmarkStart w:id="154" w:name="_Toc3735397"/>
      <w:r w:rsidRPr="00B36BE6">
        <w:t xml:space="preserve">For all critical aspects of the methodology of HEALICS, experts are involved as reflected by the Work packages (WP1–6; </w:t>
      </w:r>
      <w:r w:rsidRPr="00B36BE6">
        <w:rPr>
          <w:color w:val="00B050"/>
        </w:rPr>
        <w:t>figure x</w:t>
      </w:r>
      <w:r w:rsidRPr="00B36BE6">
        <w:t xml:space="preserve">). The collaborating network of ICUs across Europe is responsible for providing all the data of the critically ill patients, including both existing cohort data and data of a new prospective cohort study. This network is built on the Scandinavian Critical Care Trial Group, initiated by A. </w:t>
      </w:r>
      <w:proofErr w:type="spellStart"/>
      <w:r w:rsidRPr="00B36BE6">
        <w:t>Perner</w:t>
      </w:r>
      <w:proofErr w:type="spellEnd"/>
      <w:r w:rsidRPr="00B36BE6">
        <w:t xml:space="preserve">, and for this project and thereafter extended to other participating sites in non-Scandinavian European countries to represent Europe. Therewith, our network of collaborating ICUs will entail </w:t>
      </w:r>
      <w:r w:rsidRPr="00B36BE6">
        <w:rPr>
          <w:color w:val="31849B" w:themeColor="accent5" w:themeShade="BF"/>
        </w:rPr>
        <w:t>at least 30 in six European countries</w:t>
      </w:r>
      <w:r w:rsidRPr="00B36BE6">
        <w:t xml:space="preserve">. This network will collect clinical patient data during ICU stay as well as biomarker (blood, genetic, epigenetic, metabolomic) and long-term survival data (WP3; LIU, Sweden; HUS, Finland; UMCG, the Netherlands). Experts in health economics and mental disorders (outside the field of Intensive Care Medicine) will design and analyse long-term </w:t>
      </w:r>
      <w:r w:rsidRPr="00B36BE6">
        <w:rPr>
          <w:i/>
          <w:iCs/>
        </w:rPr>
        <w:t>quality-of-life</w:t>
      </w:r>
      <w:r w:rsidRPr="00B36BE6">
        <w:t xml:space="preserve">, </w:t>
      </w:r>
      <w:r w:rsidRPr="00B36BE6">
        <w:rPr>
          <w:i/>
          <w:iCs/>
        </w:rPr>
        <w:t xml:space="preserve">mental disorders </w:t>
      </w:r>
      <w:r w:rsidRPr="00B36BE6">
        <w:t xml:space="preserve">and </w:t>
      </w:r>
      <w:r w:rsidRPr="00B36BE6">
        <w:rPr>
          <w:i/>
          <w:iCs/>
        </w:rPr>
        <w:t xml:space="preserve">cognitive outcomes </w:t>
      </w:r>
      <w:r w:rsidRPr="00B36BE6">
        <w:t xml:space="preserve">(WP5; IER, Slovenia; CUH, United Kingdom; UOM, Australia); experts in </w:t>
      </w:r>
      <w:r w:rsidRPr="00B36BE6">
        <w:rPr>
          <w:i/>
          <w:iCs/>
        </w:rPr>
        <w:t xml:space="preserve">data management </w:t>
      </w:r>
      <w:r w:rsidRPr="00B36BE6">
        <w:t xml:space="preserve">will build the infrastructure for data collection (WP2; AU, Denmark; </w:t>
      </w:r>
      <w:proofErr w:type="spellStart"/>
      <w:r w:rsidRPr="00B36BE6">
        <w:t>Enversion</w:t>
      </w:r>
      <w:proofErr w:type="spellEnd"/>
      <w:r w:rsidRPr="00B36BE6">
        <w:t xml:space="preserve">, SME, Denmark); and experts in </w:t>
      </w:r>
      <w:r w:rsidRPr="00B36BE6">
        <w:rPr>
          <w:i/>
          <w:iCs/>
        </w:rPr>
        <w:t xml:space="preserve">computer science </w:t>
      </w:r>
      <w:r w:rsidRPr="00B36BE6">
        <w:t xml:space="preserve">will apply machine learning and artificial intelligence for identification of key variables and create homogenous clusters of patients (WP4; RUG, the Netherlands; UNIBI, Germany; UCY, Cyprus; LJMU, United Kingdom; Rutgers, USA; Target Holding, SME, the Netherlands). Finally, optimal dissemination and implementation of the results of HEALICS will be achieved through the involvement of leaders and key players within the ICU community and with experts from outside the ICU for communication (WP6; REGIONH, Denmark; HUNIMED, Italy; </w:t>
      </w:r>
      <w:proofErr w:type="spellStart"/>
      <w:r w:rsidRPr="00B36BE6">
        <w:t>Evidencio</w:t>
      </w:r>
      <w:proofErr w:type="spellEnd"/>
      <w:r w:rsidRPr="00B36BE6">
        <w:t>, SME, the Netherlands). Optimal interactions among all WPs are key for a successful project, but especially the overall management and coordination (WP1) needs to interact effectively with all partners and facilitate all kinds of internal cooperation. Further, the data management partners (WP2) need to interact closely with the partners of the patient characterisation (WP3), outcome evaluation (WP5) and machine learning (WP4) for optimal handling of all data. Scientific consortium partners not only hail from across all parts of Europe but also from Australia (unique expertise on mild cognitive impairment) and the USA (unique expertise on computational bioinformatics, statistical inference, survival analysis and translational research) facilitating global dissemination of HEALICS findings. Furthermore, three SMEs are already involved in this project for machine learning, safe collection, storage, and linkage of data, and automated risk scoring within electronic patient records in Denmark (</w:t>
      </w:r>
      <w:proofErr w:type="spellStart"/>
      <w:r w:rsidRPr="00B36BE6">
        <w:t>Enversion</w:t>
      </w:r>
      <w:proofErr w:type="spellEnd"/>
      <w:r w:rsidRPr="00B36BE6">
        <w:t xml:space="preserve">) and the Netherlands (Target holding and </w:t>
      </w:r>
      <w:proofErr w:type="spellStart"/>
      <w:r w:rsidRPr="00B36BE6">
        <w:t>Evidencio</w:t>
      </w:r>
      <w:proofErr w:type="spellEnd"/>
      <w:r w:rsidRPr="00B36BE6">
        <w:t>).</w:t>
      </w:r>
    </w:p>
    <w:p w14:paraId="31183900" w14:textId="77777777" w:rsidR="009D6E07" w:rsidRPr="00B36BE6" w:rsidRDefault="009D6E07" w:rsidP="001950B2">
      <w:pPr>
        <w:pStyle w:val="Heading3"/>
      </w:pPr>
    </w:p>
    <w:p w14:paraId="209F7AC9" w14:textId="558A2E1F" w:rsidR="00430560" w:rsidRPr="00B36BE6" w:rsidRDefault="00430560" w:rsidP="001950B2">
      <w:pPr>
        <w:pStyle w:val="Heading3"/>
      </w:pPr>
      <w:r w:rsidRPr="00B36BE6">
        <w:t xml:space="preserve">3.2.1 Management </w:t>
      </w:r>
      <w:r w:rsidR="00061B5E" w:rsidRPr="00B36BE6">
        <w:t>s</w:t>
      </w:r>
      <w:r w:rsidRPr="00B36BE6">
        <w:t>tructure</w:t>
      </w:r>
      <w:bookmarkEnd w:id="154"/>
    </w:p>
    <w:p w14:paraId="1285D588" w14:textId="190CAE89" w:rsidR="00586674" w:rsidRPr="00B36BE6" w:rsidRDefault="009D4355" w:rsidP="00C42433">
      <w:r w:rsidRPr="00B36BE6">
        <w:t xml:space="preserve">The management structure is built to support and lead the consortium. </w:t>
      </w:r>
      <w:r w:rsidR="00557F1D" w:rsidRPr="00B36BE6">
        <w:t xml:space="preserve">The HEALICS consortium consists of 17 partners and 2 associate partners (see the commitment letters of each institute in section 4), all considered consortium members. The consortium composition ensures that research institutes in Europe are strongly linked and that ICU experts and non-ICU </w:t>
      </w:r>
      <w:r w:rsidR="00586674" w:rsidRPr="00B36BE6">
        <w:t xml:space="preserve">science </w:t>
      </w:r>
      <w:r w:rsidR="00557F1D" w:rsidRPr="00B36BE6">
        <w:t xml:space="preserve">experts are not only well represented in WPs, as WP leaders and committees, but also need to interact and work together closely in order to obtain clinically relevant deliverables. </w:t>
      </w:r>
    </w:p>
    <w:p w14:paraId="45DD698E" w14:textId="2997BEB0" w:rsidR="009D6E07" w:rsidRPr="00B36BE6" w:rsidRDefault="004825D2" w:rsidP="009D6E07">
      <w:r w:rsidRPr="00B36BE6">
        <w:t xml:space="preserve">HEALICS will have a governance structure that ensures a balanced representation of all participants. Day-to-day management of the project will be achieved through the formation of a dedicated </w:t>
      </w:r>
      <w:r w:rsidRPr="00B36BE6">
        <w:rPr>
          <w:b/>
          <w:bCs/>
        </w:rPr>
        <w:t xml:space="preserve">Executive and Management Team (EMT) </w:t>
      </w:r>
      <w:r w:rsidRPr="00B36BE6">
        <w:t xml:space="preserve">that includes a team of scientists and project managers ensuring the scientific/strategic, administrative and financial coordination of the project. The </w:t>
      </w:r>
      <w:r w:rsidRPr="00B36BE6">
        <w:rPr>
          <w:b/>
          <w:bCs/>
        </w:rPr>
        <w:t xml:space="preserve">Steering Committee (SC) </w:t>
      </w:r>
      <w:r w:rsidRPr="00B36BE6">
        <w:t xml:space="preserve">will take care of the project achieving its milestones in an appropriate and timely manner. Having the permanent oversight on the project progress and the interactions in the consortium it will regularly </w:t>
      </w:r>
      <w:r w:rsidRPr="00B36BE6">
        <w:lastRenderedPageBreak/>
        <w:t xml:space="preserve">conduct gap analyses of project tasks and develop alternative scenarios for implementation or approval by the </w:t>
      </w:r>
      <w:r w:rsidRPr="00B36BE6">
        <w:rPr>
          <w:b/>
        </w:rPr>
        <w:t xml:space="preserve">General </w:t>
      </w:r>
      <w:r w:rsidR="009D6E07" w:rsidRPr="00B36BE6">
        <w:rPr>
          <w:b/>
        </w:rPr>
        <w:t>A</w:t>
      </w:r>
      <w:r w:rsidRPr="00B36BE6">
        <w:rPr>
          <w:b/>
        </w:rPr>
        <w:t>ssembly</w:t>
      </w:r>
      <w:r w:rsidR="00C42433" w:rsidRPr="00B36BE6">
        <w:rPr>
          <w:b/>
        </w:rPr>
        <w:t xml:space="preserve"> (GA)</w:t>
      </w:r>
      <w:r w:rsidRPr="00B36BE6">
        <w:t>, if required.</w:t>
      </w:r>
    </w:p>
    <w:p w14:paraId="38239E3E" w14:textId="77777777" w:rsidR="009D6E07" w:rsidRPr="00B36BE6" w:rsidRDefault="009D6E07" w:rsidP="009D6E07"/>
    <w:p w14:paraId="5815CDD7" w14:textId="37A37588" w:rsidR="003D1381" w:rsidRPr="00B36BE6" w:rsidRDefault="003D1381" w:rsidP="003D1381">
      <w:pPr>
        <w:pStyle w:val="Heading4"/>
      </w:pPr>
      <w:r w:rsidRPr="00B36BE6">
        <w:t>Lead partner</w:t>
      </w:r>
      <w:r w:rsidR="004825D2" w:rsidRPr="00B36BE6">
        <w:t xml:space="preserve"> (LP)</w:t>
      </w:r>
      <w:r w:rsidRPr="00B36BE6">
        <w:t xml:space="preserve"> and coordinator</w:t>
      </w:r>
      <w:r w:rsidR="004825D2" w:rsidRPr="00B36BE6">
        <w:t xml:space="preserve"> (LC)</w:t>
      </w:r>
    </w:p>
    <w:p w14:paraId="70A39CB6" w14:textId="77777777" w:rsidR="004825D2" w:rsidRPr="00B36BE6" w:rsidRDefault="003D1381" w:rsidP="003D1381">
      <w:r w:rsidRPr="00B36BE6">
        <w:t xml:space="preserve">The lead partner is </w:t>
      </w:r>
      <w:r w:rsidR="004825D2" w:rsidRPr="00B36BE6">
        <w:t xml:space="preserve">the UMCG and the </w:t>
      </w:r>
      <w:r w:rsidRPr="00B36BE6">
        <w:t>lead coordinator Harold Snieder</w:t>
      </w:r>
      <w:r w:rsidR="004825D2" w:rsidRPr="00B36BE6">
        <w:t>.</w:t>
      </w:r>
    </w:p>
    <w:p w14:paraId="0F86DF25" w14:textId="1CD7511A" w:rsidR="004825D2" w:rsidRPr="00B36BE6" w:rsidRDefault="004825D2" w:rsidP="004825D2">
      <w:pPr>
        <w:pStyle w:val="Heading5"/>
      </w:pPr>
      <w:r w:rsidRPr="00B36BE6">
        <w:t>Members</w:t>
      </w:r>
    </w:p>
    <w:p w14:paraId="5E53273C" w14:textId="7A2AFFFB" w:rsidR="009D6E07" w:rsidRPr="00B36BE6" w:rsidRDefault="009D6E07" w:rsidP="009D6E07">
      <w:pPr>
        <w:rPr>
          <w:i/>
          <w:iCs/>
        </w:rPr>
      </w:pPr>
      <w:r w:rsidRPr="00B36BE6">
        <w:t xml:space="preserve">The members of the LP consist of the LC and the other members of the coordination team Frederik </w:t>
      </w:r>
      <w:proofErr w:type="spellStart"/>
      <w:r w:rsidRPr="00B36BE6">
        <w:t>Keus</w:t>
      </w:r>
      <w:proofErr w:type="spellEnd"/>
      <w:r w:rsidRPr="00B36BE6">
        <w:t xml:space="preserve"> and </w:t>
      </w:r>
      <w:proofErr w:type="spellStart"/>
      <w:r w:rsidRPr="00B36BE6">
        <w:t>Iwan</w:t>
      </w:r>
      <w:proofErr w:type="spellEnd"/>
      <w:r w:rsidRPr="00B36BE6">
        <w:t xml:space="preserve"> van der Horst. The LP</w:t>
      </w:r>
      <w:r w:rsidR="003D1381" w:rsidRPr="00B36BE6">
        <w:t xml:space="preserve"> shall be a central point of contact between the </w:t>
      </w:r>
      <w:r w:rsidRPr="00B36BE6">
        <w:t>SC and WP leaders</w:t>
      </w:r>
      <w:r w:rsidR="003D1381" w:rsidRPr="00B36BE6">
        <w:t xml:space="preserve">. </w:t>
      </w:r>
      <w:r w:rsidR="00541D05" w:rsidRPr="00B36BE6">
        <w:t xml:space="preserve">The LP is supported by all other partners in the project. The coordinator will be assisted by </w:t>
      </w:r>
      <w:r w:rsidR="00541D05" w:rsidRPr="00B36BE6">
        <w:rPr>
          <w:color w:val="000000" w:themeColor="text1"/>
        </w:rPr>
        <w:t xml:space="preserve">a Project Management Team (PMT) </w:t>
      </w:r>
      <w:r w:rsidR="00541D05" w:rsidRPr="00B36BE6">
        <w:t>and the grant support office of the UMCG (</w:t>
      </w:r>
      <w:r w:rsidR="00541D05" w:rsidRPr="00B36BE6">
        <w:rPr>
          <w:color w:val="31849B" w:themeColor="accent5" w:themeShade="BF"/>
        </w:rPr>
        <w:t>incl. LEAR, TTO, finance &amp; legal support</w:t>
      </w:r>
      <w:r w:rsidR="00541D05" w:rsidRPr="00B36BE6">
        <w:t>).</w:t>
      </w:r>
      <w:r w:rsidR="00541D05" w:rsidRPr="00B36BE6">
        <w:rPr>
          <w:i/>
          <w:iCs/>
        </w:rPr>
        <w:t xml:space="preserve"> </w:t>
      </w:r>
    </w:p>
    <w:p w14:paraId="2094227F" w14:textId="7AEFD88A" w:rsidR="009D6E07" w:rsidRPr="00B36BE6" w:rsidRDefault="009D6E07" w:rsidP="009D6E07">
      <w:r w:rsidRPr="00B36BE6">
        <w:rPr>
          <w:b/>
        </w:rPr>
        <w:t>Responsibilities</w:t>
      </w:r>
    </w:p>
    <w:p w14:paraId="09EB879E" w14:textId="544B5D2B" w:rsidR="009D6E07" w:rsidRPr="00B36BE6" w:rsidRDefault="009D6E07" w:rsidP="009D6E07">
      <w:r w:rsidRPr="00B36BE6">
        <w:t xml:space="preserve">Overall management of the HEALICS consortium will be the responsibility of the lead investigator supported by the coordinating team, which is accountable to the General Assembly through the Executive Board. Management and decision-making are based on democratic principles and on direct and open communication, participation, mediation and consensus building. </w:t>
      </w:r>
      <w:r w:rsidR="00541D05" w:rsidRPr="00B36BE6">
        <w:t>Manage internal affairs and participate in the consortium following the rules and regulations of the Consortium Agreement. All partners are responsible for the management of their own tasks and work and for communication with the LP.</w:t>
      </w:r>
    </w:p>
    <w:p w14:paraId="57869E20" w14:textId="24124D95" w:rsidR="003D1381" w:rsidRPr="00B36BE6" w:rsidRDefault="003D1381" w:rsidP="003D1381">
      <w:r w:rsidRPr="00B36BE6">
        <w:t xml:space="preserve">The </w:t>
      </w:r>
      <w:r w:rsidR="009D6E07" w:rsidRPr="00B36BE6">
        <w:t>LP</w:t>
      </w:r>
      <w:r w:rsidRPr="00B36BE6">
        <w:t xml:space="preserve"> will perform certain duties as laid out in the Grant Agreement. In particular, the </w:t>
      </w:r>
      <w:r w:rsidR="009D6E07" w:rsidRPr="00B36BE6">
        <w:t>LC</w:t>
      </w:r>
      <w:r w:rsidRPr="00B36BE6">
        <w:t xml:space="preserve"> shall be responsible for:</w:t>
      </w:r>
    </w:p>
    <w:p w14:paraId="626D167A" w14:textId="6D3717C1" w:rsidR="003D1381" w:rsidRPr="00B36BE6" w:rsidRDefault="003D1381" w:rsidP="003D1381">
      <w:pPr>
        <w:pStyle w:val="ListParagraph"/>
        <w:numPr>
          <w:ilvl w:val="0"/>
          <w:numId w:val="22"/>
        </w:numPr>
      </w:pPr>
      <w:r w:rsidRPr="00B36BE6">
        <w:t>Grant coordination and management</w:t>
      </w:r>
      <w:r w:rsidR="009D6E07" w:rsidRPr="00B36BE6">
        <w:t>.</w:t>
      </w:r>
    </w:p>
    <w:p w14:paraId="0E0432E5" w14:textId="535613DD" w:rsidR="003D1381" w:rsidRPr="00B36BE6" w:rsidRDefault="003D1381" w:rsidP="003D1381">
      <w:pPr>
        <w:pStyle w:val="ListParagraph"/>
        <w:numPr>
          <w:ilvl w:val="0"/>
          <w:numId w:val="22"/>
        </w:numPr>
      </w:pPr>
      <w:r w:rsidRPr="00B36BE6">
        <w:t xml:space="preserve">Submission of deliverables to the …. after approval by the </w:t>
      </w:r>
      <w:r w:rsidR="009D6E07" w:rsidRPr="00B36BE6">
        <w:t>EMT</w:t>
      </w:r>
      <w:r w:rsidR="00541D05" w:rsidRPr="00B36BE6">
        <w:t>.</w:t>
      </w:r>
    </w:p>
    <w:p w14:paraId="5221363C" w14:textId="77777777" w:rsidR="003D1381" w:rsidRPr="00B36BE6" w:rsidRDefault="003D1381" w:rsidP="003D1381">
      <w:pPr>
        <w:pStyle w:val="ListParagraph"/>
        <w:numPr>
          <w:ilvl w:val="0"/>
          <w:numId w:val="22"/>
        </w:numPr>
      </w:pPr>
      <w:r w:rsidRPr="00B36BE6">
        <w:t>Coordination of the preparation of the period report and submission to …</w:t>
      </w:r>
    </w:p>
    <w:p w14:paraId="5F2A7ABB" w14:textId="77777777" w:rsidR="003D1381" w:rsidRPr="00B36BE6" w:rsidRDefault="003D1381" w:rsidP="003D1381">
      <w:pPr>
        <w:pStyle w:val="ListParagraph"/>
        <w:numPr>
          <w:ilvl w:val="0"/>
          <w:numId w:val="22"/>
        </w:numPr>
      </w:pPr>
      <w:r w:rsidRPr="00B36BE6">
        <w:t>Preparation of amendments to the HEALICS Grant Agreement and submission to …</w:t>
      </w:r>
    </w:p>
    <w:p w14:paraId="7BB33717" w14:textId="7714D4AE" w:rsidR="003D1381" w:rsidRPr="00B36BE6" w:rsidRDefault="003D1381" w:rsidP="003D1381">
      <w:pPr>
        <w:pStyle w:val="ListParagraph"/>
        <w:numPr>
          <w:ilvl w:val="0"/>
          <w:numId w:val="22"/>
        </w:numPr>
      </w:pPr>
      <w:r w:rsidRPr="00B36BE6">
        <w:t>Monitoring the compliance by Beneficiaries with their obligations under the Grant Agreement</w:t>
      </w:r>
      <w:r w:rsidR="009D6E07" w:rsidRPr="00B36BE6">
        <w:t>.</w:t>
      </w:r>
    </w:p>
    <w:p w14:paraId="2555616C" w14:textId="5215E2A2" w:rsidR="003D1381" w:rsidRPr="00B36BE6" w:rsidRDefault="003D1381" w:rsidP="003D1381">
      <w:pPr>
        <w:pStyle w:val="ListParagraph"/>
        <w:numPr>
          <w:ilvl w:val="0"/>
          <w:numId w:val="22"/>
        </w:numPr>
      </w:pPr>
      <w:r w:rsidRPr="00B36BE6">
        <w:t>Transmitting any documents and information connected with the Project to and between the Beneficiaries concerned</w:t>
      </w:r>
      <w:r w:rsidR="009D6E07" w:rsidRPr="00B36BE6">
        <w:t>.</w:t>
      </w:r>
    </w:p>
    <w:p w14:paraId="57872DA5" w14:textId="2CA45092" w:rsidR="003D1381" w:rsidRPr="00B36BE6" w:rsidRDefault="003D1381" w:rsidP="003D1381">
      <w:pPr>
        <w:pStyle w:val="ListParagraph"/>
        <w:numPr>
          <w:ilvl w:val="0"/>
          <w:numId w:val="22"/>
        </w:numPr>
      </w:pPr>
      <w:r w:rsidRPr="00B36BE6">
        <w:t>Overseeing the contractually agreed audit regime that enables the … to proceed to audits</w:t>
      </w:r>
      <w:r w:rsidR="009D6E07" w:rsidRPr="00B36BE6">
        <w:t>.</w:t>
      </w:r>
    </w:p>
    <w:p w14:paraId="036717D7" w14:textId="77777777" w:rsidR="003D1381" w:rsidRPr="00B36BE6" w:rsidRDefault="003D1381" w:rsidP="003D1381"/>
    <w:p w14:paraId="609255AB" w14:textId="77777777" w:rsidR="003D1381" w:rsidRPr="00B36BE6" w:rsidRDefault="003D1381" w:rsidP="003D1381">
      <w:pPr>
        <w:pStyle w:val="Heading4"/>
      </w:pPr>
      <w:r w:rsidRPr="00B36BE6">
        <w:t>Executive and Management Team (EMT)</w:t>
      </w:r>
    </w:p>
    <w:p w14:paraId="68ED5A0F" w14:textId="77777777" w:rsidR="003D1381" w:rsidRPr="00B36BE6" w:rsidRDefault="003D1381" w:rsidP="003D1381">
      <w:pPr>
        <w:rPr>
          <w:b/>
        </w:rPr>
      </w:pPr>
      <w:r w:rsidRPr="00B36BE6">
        <w:rPr>
          <w:b/>
        </w:rPr>
        <w:t>Members</w:t>
      </w:r>
    </w:p>
    <w:p w14:paraId="74A4E297" w14:textId="672068BD" w:rsidR="003D1381" w:rsidRPr="00B36BE6" w:rsidRDefault="003D1381" w:rsidP="003D1381">
      <w:r w:rsidRPr="00B36BE6">
        <w:t xml:space="preserve">The EMT will consist of the coordinator, the vice-coordinators …. For decisions, each member will have one vote except for the vice-coordinators that will have half a vote each. Furthermore, the EMT will include the </w:t>
      </w:r>
      <w:r w:rsidRPr="00B36BE6">
        <w:rPr>
          <w:b/>
          <w:bCs/>
        </w:rPr>
        <w:t xml:space="preserve">Project Management Team (PMT) </w:t>
      </w:r>
      <w:r w:rsidRPr="00B36BE6">
        <w:t xml:space="preserve">that is experienced in managing public-private partnerships as well as legal, IP and communication procedures within the </w:t>
      </w:r>
      <w:r w:rsidRPr="00B36BE6">
        <w:rPr>
          <w:color w:val="31849B" w:themeColor="accent5" w:themeShade="BF"/>
        </w:rPr>
        <w:t>IMI framework</w:t>
      </w:r>
      <w:r w:rsidRPr="00B36BE6">
        <w:t xml:space="preserve">. Members of the PMT are </w:t>
      </w:r>
      <w:r w:rsidRPr="00B36BE6">
        <w:rPr>
          <w:color w:val="31849B" w:themeColor="accent5" w:themeShade="BF"/>
        </w:rPr>
        <w:t>…</w:t>
      </w:r>
      <w:r w:rsidRPr="00B36BE6">
        <w:t xml:space="preserve"> The PMT will be an integral part of the EM</w:t>
      </w:r>
      <w:r w:rsidR="00AA052C" w:rsidRPr="00B36BE6">
        <w:t>T</w:t>
      </w:r>
      <w:r w:rsidRPr="00B36BE6">
        <w:t>, however without a vote on its decisions.</w:t>
      </w:r>
    </w:p>
    <w:p w14:paraId="3349798F" w14:textId="77777777" w:rsidR="004825D2" w:rsidRPr="00B36BE6" w:rsidRDefault="004825D2" w:rsidP="004825D2">
      <w:pPr>
        <w:pStyle w:val="Heading5"/>
      </w:pPr>
      <w:r w:rsidRPr="00B36BE6">
        <w:t>Responsibilities</w:t>
      </w:r>
    </w:p>
    <w:p w14:paraId="10CD46D4" w14:textId="17F0A09F" w:rsidR="004825D2" w:rsidRPr="00B36BE6" w:rsidRDefault="004825D2" w:rsidP="00AA052C">
      <w:r w:rsidRPr="00B36BE6">
        <w:t xml:space="preserve">The </w:t>
      </w:r>
      <w:r w:rsidR="00AA052C" w:rsidRPr="00B36BE6">
        <w:t>EMT</w:t>
      </w:r>
      <w:r w:rsidRPr="00B36BE6">
        <w:t xml:space="preserve"> will be supported by an FTE Project Manager performing general administrative tasks and further Assistants for the steering committee chairs. For further taking care of the complexity of the project </w:t>
      </w:r>
      <w:r w:rsidR="00AA052C" w:rsidRPr="00B36BE6">
        <w:t>a</w:t>
      </w:r>
      <w:r w:rsidRPr="00B36BE6">
        <w:t xml:space="preserve"> </w:t>
      </w:r>
      <w:r w:rsidR="00AA052C" w:rsidRPr="00B36BE6">
        <w:t>SC is</w:t>
      </w:r>
      <w:r w:rsidRPr="00B36BE6">
        <w:t xml:space="preserve"> implemented, and for each WP a WP leader is established. The distinct responsibility </w:t>
      </w:r>
      <w:r w:rsidRPr="00B36BE6">
        <w:lastRenderedPageBreak/>
        <w:t xml:space="preserve">profiles of their functions in the </w:t>
      </w:r>
      <w:r w:rsidR="00AA052C" w:rsidRPr="00B36BE6">
        <w:t>EMT</w:t>
      </w:r>
      <w:r w:rsidRPr="00B36BE6">
        <w:t xml:space="preserve"> will be clearly communicated to each of the participating beneficiaries at the HEALICS kick-off meeting. Major impact for successfully guiding HEALICS will also come from our Advisory Board keeping science, application, and medical/patient needs in focus.</w:t>
      </w:r>
      <w:r w:rsidR="00AA052C" w:rsidRPr="00B36BE6">
        <w:t xml:space="preserve"> The EMT will review and approve the project deliverables before submission to the … by the coordinator. It will be responsible for initial mediation in any disputes between the Beneficiaries relating to the execution of the project and which cannot be handled within the WP. It will prepare decisions to be taken by the SC and/or the GA regarding budget reallocations or major changes to WP tasks and deliverables or to project research questions. In order to ensure the smooth operation of the Action and guarantee that all efforts are focused towards the objectives, the EMB will instruct the Beneficiaries of the due date for deliverables. Focusing on the goals of the HEALICS project, the EMT will evaluate new external opportunities for collaboration that are of interest and considered as supplementary to the research questions of the Action. </w:t>
      </w:r>
    </w:p>
    <w:p w14:paraId="62A42070" w14:textId="3D0B5C28" w:rsidR="00AA052C" w:rsidRPr="00B36BE6" w:rsidRDefault="00AA052C" w:rsidP="004825D2">
      <w:r w:rsidRPr="00B36BE6">
        <w:t>Overview of responsibilities:</w:t>
      </w:r>
    </w:p>
    <w:p w14:paraId="6D786F62" w14:textId="77777777" w:rsidR="00AA052C" w:rsidRPr="00B36BE6" w:rsidRDefault="00AA052C" w:rsidP="00AA052C">
      <w:pPr>
        <w:pStyle w:val="ListParagraph"/>
        <w:numPr>
          <w:ilvl w:val="0"/>
          <w:numId w:val="27"/>
        </w:numPr>
      </w:pPr>
      <w:r w:rsidRPr="00B36BE6">
        <w:t>Advising the coordinator on allocation and distribution of the … Financial Contribution among Beneficiaries, in accordance with the Grant Agreement and the Consortium Agreement.</w:t>
      </w:r>
    </w:p>
    <w:p w14:paraId="4055F026" w14:textId="77777777" w:rsidR="00AA052C" w:rsidRPr="00B36BE6" w:rsidRDefault="00AA052C" w:rsidP="00AA052C">
      <w:pPr>
        <w:pStyle w:val="ListParagraph"/>
        <w:numPr>
          <w:ilvl w:val="0"/>
          <w:numId w:val="27"/>
        </w:numPr>
      </w:pPr>
      <w:r w:rsidRPr="00B36BE6">
        <w:t>Jointly with coordinator monitoring activities and take appropriate measures to ensure the compliance by beneficiaries with their obligations under the Grant Agreement.</w:t>
      </w:r>
    </w:p>
    <w:p w14:paraId="3BEAAADC" w14:textId="77777777" w:rsidR="00AA052C" w:rsidRPr="00B36BE6" w:rsidRDefault="00AA052C" w:rsidP="00AA052C">
      <w:pPr>
        <w:pStyle w:val="ListParagraph"/>
        <w:numPr>
          <w:ilvl w:val="0"/>
          <w:numId w:val="27"/>
        </w:numPr>
      </w:pPr>
      <w:r w:rsidRPr="00B36BE6">
        <w:t>Overseeing the contractually agreed audit regime that enables the … to proceed to audits.</w:t>
      </w:r>
    </w:p>
    <w:p w14:paraId="34A99795" w14:textId="77777777" w:rsidR="00AA052C" w:rsidRPr="00B36BE6" w:rsidRDefault="00AA052C" w:rsidP="00AA052C">
      <w:pPr>
        <w:pStyle w:val="ListParagraph"/>
        <w:numPr>
          <w:ilvl w:val="0"/>
          <w:numId w:val="27"/>
        </w:numPr>
      </w:pPr>
      <w:r w:rsidRPr="00B36BE6">
        <w:t>Coordinating the negotiation of the Consortium Agreement jointly with the coordinator.</w:t>
      </w:r>
    </w:p>
    <w:p w14:paraId="7A0876BE" w14:textId="4155C5B3" w:rsidR="00AA052C" w:rsidRPr="00B36BE6" w:rsidRDefault="00AA052C" w:rsidP="00AA052C">
      <w:pPr>
        <w:pStyle w:val="ListParagraph"/>
        <w:numPr>
          <w:ilvl w:val="0"/>
          <w:numId w:val="27"/>
        </w:numPr>
      </w:pPr>
      <w:r w:rsidRPr="00B36BE6">
        <w:t>Working with Beneficiaries to prepare and negotiate any non-disclosure agreements that may be required.</w:t>
      </w:r>
    </w:p>
    <w:p w14:paraId="76B73601" w14:textId="4155C5B3" w:rsidR="00AA052C" w:rsidRPr="00B36BE6" w:rsidRDefault="00AA052C" w:rsidP="003D1381">
      <w:pPr>
        <w:pStyle w:val="Heading4"/>
      </w:pPr>
    </w:p>
    <w:p w14:paraId="1AAB9A15" w14:textId="128E4344" w:rsidR="003D1381" w:rsidRPr="00B36BE6" w:rsidRDefault="003D1381" w:rsidP="003D1381">
      <w:pPr>
        <w:pStyle w:val="Heading4"/>
      </w:pPr>
      <w:r w:rsidRPr="00B36BE6">
        <w:t xml:space="preserve">Steering </w:t>
      </w:r>
      <w:r w:rsidR="004825D2" w:rsidRPr="00B36BE6">
        <w:t>c</w:t>
      </w:r>
      <w:r w:rsidRPr="00B36BE6">
        <w:t>ommittee (SC)</w:t>
      </w:r>
    </w:p>
    <w:p w14:paraId="4442DDD6" w14:textId="77777777" w:rsidR="003D1381" w:rsidRPr="00B36BE6" w:rsidRDefault="003D1381" w:rsidP="003D1381">
      <w:pPr>
        <w:pStyle w:val="Heading5"/>
      </w:pPr>
      <w:r w:rsidRPr="00B36BE6">
        <w:t>Members</w:t>
      </w:r>
    </w:p>
    <w:p w14:paraId="7F215CBC" w14:textId="054EB182" w:rsidR="003D1381" w:rsidRPr="00B36BE6" w:rsidRDefault="003D1381" w:rsidP="003D1381">
      <w:r w:rsidRPr="00B36BE6">
        <w:t xml:space="preserve">The SC shall be made up of all WP </w:t>
      </w:r>
      <w:r w:rsidR="004825D2" w:rsidRPr="00B36BE6">
        <w:t>l</w:t>
      </w:r>
      <w:r w:rsidRPr="00B36BE6">
        <w:t>eaders and the EMT. For decisions, each member will have one vote. In addition, the coordinator, the project leader and co-leader, have one vote, each, and the vice-coordinators have half a vote each, as long as they are not acting as representative of a WP.</w:t>
      </w:r>
    </w:p>
    <w:p w14:paraId="3DEF9DD2" w14:textId="77777777" w:rsidR="003D1381" w:rsidRPr="00B36BE6" w:rsidRDefault="003D1381" w:rsidP="003D1381">
      <w:pPr>
        <w:pStyle w:val="Heading5"/>
      </w:pPr>
      <w:r w:rsidRPr="00B36BE6">
        <w:t>Responsibilities</w:t>
      </w:r>
    </w:p>
    <w:p w14:paraId="2C864F24" w14:textId="77777777" w:rsidR="003D1381" w:rsidRPr="00B36BE6" w:rsidRDefault="003D1381" w:rsidP="003D1381">
      <w:r w:rsidRPr="00B36BE6">
        <w:t>The SC shall act as a supervisor of the overall progress of the research. It will ensure that all Beneficiaries are regularly updated on the scientific progress. In particular, it will:</w:t>
      </w:r>
    </w:p>
    <w:p w14:paraId="3796E75A" w14:textId="77777777" w:rsidR="003D1381" w:rsidRPr="00B36BE6" w:rsidRDefault="003D1381" w:rsidP="003D1381">
      <w:pPr>
        <w:pStyle w:val="ListParagraph"/>
        <w:numPr>
          <w:ilvl w:val="0"/>
          <w:numId w:val="26"/>
        </w:numPr>
      </w:pPr>
      <w:r w:rsidRPr="00B36BE6">
        <w:t>Ensure the scientific progress of the work with respect to the collaboration and exchanges across WPs</w:t>
      </w:r>
    </w:p>
    <w:p w14:paraId="33364847" w14:textId="77777777" w:rsidR="003D1381" w:rsidRPr="00B36BE6" w:rsidRDefault="003D1381" w:rsidP="003D1381">
      <w:pPr>
        <w:pStyle w:val="ListParagraph"/>
        <w:numPr>
          <w:ilvl w:val="0"/>
          <w:numId w:val="26"/>
        </w:numPr>
      </w:pPr>
      <w:r w:rsidRPr="00B36BE6">
        <w:t>Monitor and evaluate overall progress and timely submission of deliverables and milestones</w:t>
      </w:r>
    </w:p>
    <w:p w14:paraId="447FAACD" w14:textId="77777777" w:rsidR="003D1381" w:rsidRPr="00B36BE6" w:rsidRDefault="003D1381" w:rsidP="003D1381">
      <w:pPr>
        <w:pStyle w:val="ListParagraph"/>
        <w:numPr>
          <w:ilvl w:val="0"/>
          <w:numId w:val="26"/>
        </w:numPr>
      </w:pPr>
      <w:r w:rsidRPr="00B36BE6">
        <w:t>Contribute to the gap analysis of project tasks and develop alternative scenarios to ensure the achievement of the WP deliverables</w:t>
      </w:r>
    </w:p>
    <w:p w14:paraId="70C86099" w14:textId="77777777" w:rsidR="003D1381" w:rsidRPr="00B36BE6" w:rsidRDefault="003D1381" w:rsidP="003D1381">
      <w:pPr>
        <w:pStyle w:val="ListParagraph"/>
        <w:numPr>
          <w:ilvl w:val="0"/>
          <w:numId w:val="26"/>
        </w:numPr>
      </w:pPr>
      <w:r w:rsidRPr="00B36BE6">
        <w:t>Take corrective action in order to ensure project progress and quality</w:t>
      </w:r>
    </w:p>
    <w:p w14:paraId="522EBD86" w14:textId="77777777" w:rsidR="003D1381" w:rsidRPr="00B36BE6" w:rsidRDefault="003D1381" w:rsidP="003D1381">
      <w:pPr>
        <w:pStyle w:val="ListParagraph"/>
        <w:numPr>
          <w:ilvl w:val="0"/>
          <w:numId w:val="26"/>
        </w:numPr>
      </w:pPr>
      <w:r w:rsidRPr="00B36BE6">
        <w:t>Review, propose and approve budget reallocations to the parties, both within and across WPs.</w:t>
      </w:r>
    </w:p>
    <w:p w14:paraId="6629A5E7" w14:textId="77777777" w:rsidR="003D1381" w:rsidRPr="00B36BE6" w:rsidRDefault="003D1381" w:rsidP="003D1381">
      <w:pPr>
        <w:pStyle w:val="ListParagraph"/>
        <w:numPr>
          <w:ilvl w:val="0"/>
          <w:numId w:val="26"/>
        </w:numPr>
      </w:pPr>
      <w:r w:rsidRPr="00B36BE6">
        <w:t>Ensure adherence to ethical regulations</w:t>
      </w:r>
    </w:p>
    <w:p w14:paraId="66CE8228" w14:textId="77777777" w:rsidR="003D1381" w:rsidRPr="00B36BE6" w:rsidRDefault="003D1381" w:rsidP="003D1381">
      <w:pPr>
        <w:pStyle w:val="ListParagraph"/>
        <w:numPr>
          <w:ilvl w:val="0"/>
          <w:numId w:val="26"/>
        </w:numPr>
      </w:pPr>
      <w:r w:rsidRPr="00B36BE6">
        <w:t>Evaluate new external collaborations that support the research questions of the Action</w:t>
      </w:r>
    </w:p>
    <w:p w14:paraId="1B64204F" w14:textId="77777777" w:rsidR="003D1381" w:rsidRPr="00B36BE6" w:rsidRDefault="003D1381" w:rsidP="003D1381">
      <w:pPr>
        <w:pStyle w:val="Heading4"/>
      </w:pPr>
    </w:p>
    <w:p w14:paraId="6B384020" w14:textId="74321E7A" w:rsidR="003D1381" w:rsidRPr="00B36BE6" w:rsidRDefault="003D1381" w:rsidP="003D1381">
      <w:pPr>
        <w:pStyle w:val="Heading4"/>
      </w:pPr>
      <w:r w:rsidRPr="00B36BE6">
        <w:t xml:space="preserve">General </w:t>
      </w:r>
      <w:r w:rsidR="004825D2" w:rsidRPr="00B36BE6">
        <w:t>a</w:t>
      </w:r>
      <w:r w:rsidRPr="00B36BE6">
        <w:t>ssembly (GA)</w:t>
      </w:r>
    </w:p>
    <w:p w14:paraId="68010C20" w14:textId="22ADC847" w:rsidR="003D1381" w:rsidRPr="00B36BE6" w:rsidRDefault="003D1381" w:rsidP="003D1381">
      <w:r w:rsidRPr="00B36BE6">
        <w:t xml:space="preserve">The GA will be made up of the scientific representatives of each partner, as indicated in the </w:t>
      </w:r>
      <w:r w:rsidRPr="00B36BE6">
        <w:rPr>
          <w:color w:val="31849B" w:themeColor="accent5" w:themeShade="BF"/>
        </w:rPr>
        <w:t xml:space="preserve">IMI SOFIA </w:t>
      </w:r>
      <w:r w:rsidRPr="00B36BE6">
        <w:t>on-line tool.</w:t>
      </w:r>
    </w:p>
    <w:p w14:paraId="7FE91B83" w14:textId="7FD058CA" w:rsidR="004825D2" w:rsidRPr="00B36BE6" w:rsidRDefault="004825D2" w:rsidP="004825D2">
      <w:pPr>
        <w:pStyle w:val="Heading5"/>
      </w:pPr>
      <w:r w:rsidRPr="00B36BE6">
        <w:t>Members</w:t>
      </w:r>
    </w:p>
    <w:p w14:paraId="0B3B1540" w14:textId="77777777" w:rsidR="003D1381" w:rsidRPr="00B36BE6" w:rsidRDefault="003D1381" w:rsidP="003D1381">
      <w:r w:rsidRPr="00B36BE6">
        <w:t>The General Assembly will be chaired by the coordinator and co-chaired by the project leader.</w:t>
      </w:r>
    </w:p>
    <w:p w14:paraId="7BD09B9A" w14:textId="39A8123C" w:rsidR="004825D2" w:rsidRPr="00B36BE6" w:rsidRDefault="004825D2" w:rsidP="004825D2">
      <w:pPr>
        <w:pStyle w:val="Heading5"/>
      </w:pPr>
      <w:r w:rsidRPr="00B36BE6">
        <w:t>Responsibilities</w:t>
      </w:r>
    </w:p>
    <w:p w14:paraId="74AAE1C2" w14:textId="4767FFE4" w:rsidR="003D1381" w:rsidRPr="00B36BE6" w:rsidRDefault="003D1381" w:rsidP="003D1381">
      <w:r w:rsidRPr="00B36BE6">
        <w:t>The General Assembly shall decide on the following matters:</w:t>
      </w:r>
    </w:p>
    <w:p w14:paraId="5AA3C171" w14:textId="77777777" w:rsidR="003D1381" w:rsidRPr="00B36BE6" w:rsidRDefault="003D1381" w:rsidP="003D1381">
      <w:pPr>
        <w:pStyle w:val="ListParagraph"/>
        <w:numPr>
          <w:ilvl w:val="0"/>
          <w:numId w:val="25"/>
        </w:numPr>
      </w:pPr>
      <w:r w:rsidRPr="00B36BE6">
        <w:t>Agreeing on the inclusion of a new partner in the project.</w:t>
      </w:r>
    </w:p>
    <w:p w14:paraId="5740F087" w14:textId="77777777" w:rsidR="003D1381" w:rsidRPr="00B36BE6" w:rsidRDefault="003D1381" w:rsidP="003D1381">
      <w:pPr>
        <w:pStyle w:val="ListParagraph"/>
        <w:numPr>
          <w:ilvl w:val="0"/>
          <w:numId w:val="25"/>
        </w:numPr>
      </w:pPr>
      <w:r w:rsidRPr="00B36BE6">
        <w:t>Agreeing on the exclusion of a project partner from the project.</w:t>
      </w:r>
    </w:p>
    <w:p w14:paraId="71585B22" w14:textId="6A09DD65" w:rsidR="003D1381" w:rsidRPr="00B36BE6" w:rsidRDefault="003D1381" w:rsidP="003D1381">
      <w:pPr>
        <w:pStyle w:val="ListParagraph"/>
        <w:numPr>
          <w:ilvl w:val="0"/>
          <w:numId w:val="25"/>
        </w:numPr>
      </w:pPr>
      <w:r w:rsidRPr="00B36BE6">
        <w:t>Approve major changes in the project research strategy including new external collaborations that have been prepared by the SC.</w:t>
      </w:r>
    </w:p>
    <w:p w14:paraId="5130617D" w14:textId="3BAEBDC2" w:rsidR="003D1381" w:rsidRPr="00B36BE6" w:rsidRDefault="003D1381" w:rsidP="003D1381">
      <w:r w:rsidRPr="00B36BE6">
        <w:t>All participants of HEALICS and the national principal investigators from the ICU network (one vote for each institute/each national PI)</w:t>
      </w:r>
      <w:r w:rsidR="004825D2" w:rsidRPr="00B36BE6">
        <w:t>.</w:t>
      </w:r>
    </w:p>
    <w:p w14:paraId="7FEA440A" w14:textId="77777777" w:rsidR="003D1381" w:rsidRPr="00B36BE6" w:rsidRDefault="003D1381" w:rsidP="003D1381">
      <w:r w:rsidRPr="00B36BE6">
        <w:t>The general assembly includes all participants contributing in any way to this project, including all clinicians and experts. The GA will be held on an annual basis and will be coordinated and chaired by the PC, supported by the steering committee chairs. Purpose of this instrument is to facilitate regular communication and networking between all consortium beneficiaries, to provide all beneficiaries a comprehensive overview of project efforts and to clearly communicate project objectives for the next period.</w:t>
      </w:r>
    </w:p>
    <w:p w14:paraId="177F59C4" w14:textId="36FC6F1D" w:rsidR="003D1381" w:rsidRPr="00B36BE6" w:rsidRDefault="003D1381" w:rsidP="003D1381">
      <w:r w:rsidRPr="00B36BE6">
        <w:t xml:space="preserve">Decisions will be taken by the general assembly. Specifically, the general assembly will be responsible for proposals for changes to the Grant Agreement, changes of the consortium plan, or changes of the Consortium Agreement, as well as issues arising in the course of consortium evolution. </w:t>
      </w:r>
    </w:p>
    <w:p w14:paraId="1E661752" w14:textId="77777777" w:rsidR="003D1381" w:rsidRPr="00B36BE6" w:rsidRDefault="003D1381" w:rsidP="003D1381"/>
    <w:p w14:paraId="3D4C55EC" w14:textId="1E8E00A0" w:rsidR="003D1381" w:rsidRPr="00B36BE6" w:rsidRDefault="003D1381" w:rsidP="003D1381">
      <w:pPr>
        <w:pStyle w:val="Heading4"/>
      </w:pPr>
      <w:r w:rsidRPr="00B36BE6">
        <w:t xml:space="preserve">WP </w:t>
      </w:r>
      <w:r w:rsidR="004825D2" w:rsidRPr="00B36BE6">
        <w:t>l</w:t>
      </w:r>
      <w:r w:rsidRPr="00B36BE6">
        <w:t>eads</w:t>
      </w:r>
    </w:p>
    <w:p w14:paraId="107C341B" w14:textId="2C635BCB" w:rsidR="004825D2" w:rsidRPr="00B36BE6" w:rsidRDefault="009D6E07" w:rsidP="003D1381">
      <w:r w:rsidRPr="00B36BE6">
        <w:t>Operational, day-to day decisions in the WPs will be the responsibility of WP leaders. To facilitate the management of the entire project, the tasks have been divided into WPs. The national principle investigators will manage the logistics and practical issues in each country.</w:t>
      </w:r>
    </w:p>
    <w:p w14:paraId="5BEBBF24" w14:textId="19CEE68E" w:rsidR="004825D2" w:rsidRPr="00B36BE6" w:rsidRDefault="004825D2" w:rsidP="003D1381">
      <w:pPr>
        <w:rPr>
          <w:b/>
        </w:rPr>
      </w:pPr>
      <w:r w:rsidRPr="00B36BE6">
        <w:rPr>
          <w:b/>
        </w:rPr>
        <w:t>Members</w:t>
      </w:r>
    </w:p>
    <w:p w14:paraId="3489101C" w14:textId="2C4CDE5C" w:rsidR="003D1381" w:rsidRPr="00B36BE6" w:rsidRDefault="003D1381" w:rsidP="003D1381">
      <w:r w:rsidRPr="00B36BE6">
        <w:t xml:space="preserve">Each WP has </w:t>
      </w:r>
      <w:r w:rsidRPr="00B36BE6">
        <w:rPr>
          <w:color w:val="31849B" w:themeColor="accent5" w:themeShade="BF"/>
        </w:rPr>
        <w:t xml:space="preserve">two WP leads </w:t>
      </w:r>
      <w:r w:rsidRPr="00B36BE6">
        <w:t>(WPL) who will act as empowered WP leaders. WP</w:t>
      </w:r>
      <w:r w:rsidR="009D6E07" w:rsidRPr="00B36BE6">
        <w:t xml:space="preserve"> </w:t>
      </w:r>
      <w:r w:rsidRPr="00B36BE6">
        <w:t xml:space="preserve">leads can delegate part of their responsibilities to designated WP </w:t>
      </w:r>
      <w:r w:rsidR="009D6E07" w:rsidRPr="00B36BE6">
        <w:t>members</w:t>
      </w:r>
      <w:r w:rsidRPr="00B36BE6">
        <w:t>. The WPLs are responsible for the execution of the work plan in their respective WP, the support of interactions between the different WPs and the reporting of the progress or any delay of WP tasks or any other WP issue at the SC.</w:t>
      </w:r>
    </w:p>
    <w:p w14:paraId="522F38B2" w14:textId="7318CF20" w:rsidR="004825D2" w:rsidRPr="00B36BE6" w:rsidRDefault="004825D2" w:rsidP="003D1381">
      <w:pPr>
        <w:rPr>
          <w:b/>
        </w:rPr>
      </w:pPr>
      <w:r w:rsidRPr="00B36BE6">
        <w:rPr>
          <w:b/>
        </w:rPr>
        <w:t>Responsibilities</w:t>
      </w:r>
    </w:p>
    <w:p w14:paraId="093BBFB1" w14:textId="77777777" w:rsidR="003D1381" w:rsidRPr="00B36BE6" w:rsidRDefault="003D1381" w:rsidP="003D1381">
      <w:r w:rsidRPr="00B36BE6">
        <w:t>Further, on a day-to-day basis, they will be responsible for:</w:t>
      </w:r>
    </w:p>
    <w:p w14:paraId="2887278F" w14:textId="56492F42" w:rsidR="003D1381" w:rsidRPr="00B36BE6" w:rsidRDefault="003D1381" w:rsidP="009D6E07">
      <w:pPr>
        <w:pStyle w:val="ListParagraph"/>
        <w:numPr>
          <w:ilvl w:val="0"/>
          <w:numId w:val="24"/>
        </w:numPr>
      </w:pPr>
      <w:r w:rsidRPr="00B36BE6">
        <w:t>Coordination and day-to-day management of their WPs in line with the project plan, ensuring that all team</w:t>
      </w:r>
      <w:r w:rsidR="009D6E07" w:rsidRPr="00B36BE6">
        <w:t xml:space="preserve"> </w:t>
      </w:r>
      <w:r w:rsidRPr="00B36BE6">
        <w:t>members comply with the agreed project plan and study protocols</w:t>
      </w:r>
      <w:r w:rsidR="009D6E07" w:rsidRPr="00B36BE6">
        <w:t>.</w:t>
      </w:r>
    </w:p>
    <w:p w14:paraId="64057303" w14:textId="50A6E93E" w:rsidR="003D1381" w:rsidRPr="00B36BE6" w:rsidRDefault="003D1381" w:rsidP="003D1381">
      <w:pPr>
        <w:pStyle w:val="ListParagraph"/>
        <w:numPr>
          <w:ilvl w:val="0"/>
          <w:numId w:val="24"/>
        </w:numPr>
      </w:pPr>
      <w:r w:rsidRPr="00B36BE6">
        <w:t>Ensuring that WP participants are aware of due dates for Project Deliverables and Milestones</w:t>
      </w:r>
      <w:r w:rsidR="009D6E07" w:rsidRPr="00B36BE6">
        <w:t>.</w:t>
      </w:r>
    </w:p>
    <w:p w14:paraId="401A20AB" w14:textId="2E4EC970" w:rsidR="003D1381" w:rsidRPr="00B36BE6" w:rsidRDefault="003D1381" w:rsidP="003D1381">
      <w:pPr>
        <w:pStyle w:val="ListParagraph"/>
        <w:numPr>
          <w:ilvl w:val="0"/>
          <w:numId w:val="24"/>
        </w:numPr>
      </w:pPr>
      <w:r w:rsidRPr="00B36BE6">
        <w:t>Overviewing the overall WP budget and the individual partner budgets</w:t>
      </w:r>
      <w:r w:rsidR="009D6E07" w:rsidRPr="00B36BE6">
        <w:t>.</w:t>
      </w:r>
    </w:p>
    <w:p w14:paraId="45640D26" w14:textId="1F92A654" w:rsidR="003D1381" w:rsidRPr="00B36BE6" w:rsidRDefault="003D1381" w:rsidP="003D1381">
      <w:pPr>
        <w:pStyle w:val="ListParagraph"/>
        <w:numPr>
          <w:ilvl w:val="0"/>
          <w:numId w:val="24"/>
        </w:numPr>
      </w:pPr>
      <w:r w:rsidRPr="00B36BE6">
        <w:lastRenderedPageBreak/>
        <w:t>Monitoring and reporting the progress of WP activities</w:t>
      </w:r>
      <w:r w:rsidR="009D6E07" w:rsidRPr="00B36BE6">
        <w:t>.</w:t>
      </w:r>
    </w:p>
    <w:p w14:paraId="2A593A28" w14:textId="5803B9C8" w:rsidR="003D1381" w:rsidRPr="00B36BE6" w:rsidRDefault="003D1381" w:rsidP="003D1381">
      <w:pPr>
        <w:pStyle w:val="ListParagraph"/>
        <w:numPr>
          <w:ilvl w:val="0"/>
          <w:numId w:val="24"/>
        </w:numPr>
      </w:pPr>
      <w:r w:rsidRPr="00B36BE6">
        <w:t>Ensuring effective communication within WPs</w:t>
      </w:r>
      <w:r w:rsidR="009D6E07" w:rsidRPr="00B36BE6">
        <w:t>.</w:t>
      </w:r>
    </w:p>
    <w:p w14:paraId="3C18D1B8" w14:textId="21FB229F" w:rsidR="003D1381" w:rsidRPr="00B36BE6" w:rsidRDefault="003D1381" w:rsidP="003D1381">
      <w:pPr>
        <w:pStyle w:val="ListParagraph"/>
        <w:numPr>
          <w:ilvl w:val="0"/>
          <w:numId w:val="24"/>
        </w:numPr>
      </w:pPr>
      <w:r w:rsidRPr="00B36BE6">
        <w:t>Aligning with the other WPs and providing information regarding the progress of their work</w:t>
      </w:r>
      <w:r w:rsidR="009D6E07" w:rsidRPr="00B36BE6">
        <w:t>.</w:t>
      </w:r>
    </w:p>
    <w:p w14:paraId="1F325ABC" w14:textId="3A6BF5FE" w:rsidR="003D1381" w:rsidRPr="00B36BE6" w:rsidRDefault="003D1381" w:rsidP="003D1381">
      <w:pPr>
        <w:pStyle w:val="ListParagraph"/>
        <w:numPr>
          <w:ilvl w:val="0"/>
          <w:numId w:val="24"/>
        </w:numPr>
      </w:pPr>
      <w:r w:rsidRPr="00B36BE6">
        <w:t>If necessary, consulting the SC regarding any potential risks, hurdles and difficulties</w:t>
      </w:r>
      <w:r w:rsidR="009D6E07" w:rsidRPr="00B36BE6">
        <w:t>.</w:t>
      </w:r>
    </w:p>
    <w:p w14:paraId="69CF9E6F" w14:textId="551A11F5" w:rsidR="003D1381" w:rsidRPr="00B36BE6" w:rsidRDefault="003D1381" w:rsidP="003D1381">
      <w:pPr>
        <w:pStyle w:val="ListParagraph"/>
        <w:numPr>
          <w:ilvl w:val="0"/>
          <w:numId w:val="24"/>
        </w:numPr>
      </w:pPr>
      <w:r w:rsidRPr="00B36BE6">
        <w:t>Consulting the EM</w:t>
      </w:r>
      <w:r w:rsidR="009D6E07" w:rsidRPr="00B36BE6">
        <w:t>T</w:t>
      </w:r>
      <w:r w:rsidRPr="00B36BE6">
        <w:t xml:space="preserve"> in case of conflicts arising among members of their WPs</w:t>
      </w:r>
      <w:r w:rsidR="009D6E07" w:rsidRPr="00B36BE6">
        <w:t>.</w:t>
      </w:r>
    </w:p>
    <w:p w14:paraId="5CFDF4BE" w14:textId="642FC5B5" w:rsidR="003D1381" w:rsidRPr="00B36BE6" w:rsidRDefault="003D1381" w:rsidP="003D1381">
      <w:pPr>
        <w:pStyle w:val="ListParagraph"/>
        <w:numPr>
          <w:ilvl w:val="0"/>
          <w:numId w:val="24"/>
        </w:numPr>
      </w:pPr>
      <w:r w:rsidRPr="00B36BE6">
        <w:t>Ensuring that their WP is appropriately represented at all relevant Consortium meetings including the SC</w:t>
      </w:r>
      <w:r w:rsidR="009D6E07" w:rsidRPr="00B36BE6">
        <w:t>.</w:t>
      </w:r>
    </w:p>
    <w:p w14:paraId="74AE26DC" w14:textId="17C0AB90" w:rsidR="003D1381" w:rsidRPr="00B36BE6" w:rsidRDefault="003D1381" w:rsidP="00C909A0">
      <w:pPr>
        <w:pStyle w:val="ListParagraph"/>
        <w:numPr>
          <w:ilvl w:val="0"/>
          <w:numId w:val="24"/>
        </w:numPr>
      </w:pPr>
      <w:r w:rsidRPr="00B36BE6">
        <w:t>Providing appropriate support to Consortium communication and dissemination activities</w:t>
      </w:r>
      <w:r w:rsidR="009D6E07" w:rsidRPr="00B36BE6">
        <w:t>.</w:t>
      </w:r>
    </w:p>
    <w:p w14:paraId="2FA67C9C" w14:textId="3FE8EB52" w:rsidR="003D1381" w:rsidRPr="00B36BE6" w:rsidRDefault="003D1381" w:rsidP="00C909A0">
      <w:pPr>
        <w:pStyle w:val="Heading5"/>
      </w:pPr>
    </w:p>
    <w:p w14:paraId="2B27414D" w14:textId="13C33CE5" w:rsidR="004825D2" w:rsidRPr="00B36BE6" w:rsidRDefault="004825D2" w:rsidP="004825D2">
      <w:pPr>
        <w:pStyle w:val="Heading4"/>
      </w:pPr>
      <w:r w:rsidRPr="00B36BE6">
        <w:t>Clinical committee (CC)</w:t>
      </w:r>
    </w:p>
    <w:p w14:paraId="6226B941" w14:textId="77777777" w:rsidR="004825D2" w:rsidRPr="00B36BE6" w:rsidRDefault="004825D2" w:rsidP="004825D2">
      <w:r w:rsidRPr="00B36BE6">
        <w:t xml:space="preserve">The clinical committee of this collaborating European ICU network consists of the national principal investigators of the participating countries. </w:t>
      </w:r>
    </w:p>
    <w:p w14:paraId="7FE39452" w14:textId="17D1F686" w:rsidR="004825D2" w:rsidRPr="00B36BE6" w:rsidRDefault="004825D2" w:rsidP="004825D2">
      <w:pPr>
        <w:pStyle w:val="Heading5"/>
      </w:pPr>
      <w:r w:rsidRPr="00B36BE6">
        <w:t>Members</w:t>
      </w:r>
    </w:p>
    <w:p w14:paraId="24378A6D" w14:textId="6CEB20FC" w:rsidR="004825D2" w:rsidRPr="00B36BE6" w:rsidRDefault="004825D2" w:rsidP="004825D2">
      <w:r w:rsidRPr="00B36BE6">
        <w:t xml:space="preserve">Each country will have a national principle investigator responsible for recruiting sites and national study coordination. The following national principal investigators will participate Denmark: A. </w:t>
      </w:r>
      <w:proofErr w:type="spellStart"/>
      <w:r w:rsidRPr="00B36BE6">
        <w:t>Perner</w:t>
      </w:r>
      <w:proofErr w:type="spellEnd"/>
      <w:r w:rsidRPr="00B36BE6">
        <w:t xml:space="preserve">; Finland: V. </w:t>
      </w:r>
      <w:proofErr w:type="spellStart"/>
      <w:r w:rsidRPr="00B36BE6">
        <w:t>Pettila</w:t>
      </w:r>
      <w:proofErr w:type="spellEnd"/>
      <w:r w:rsidRPr="00B36BE6">
        <w:t xml:space="preserve">; Italy: M. </w:t>
      </w:r>
      <w:proofErr w:type="spellStart"/>
      <w:r w:rsidRPr="00B36BE6">
        <w:t>Cecconi</w:t>
      </w:r>
      <w:proofErr w:type="spellEnd"/>
      <w:r w:rsidRPr="00B36BE6">
        <w:t>; Netherlands: I.C.C. van der Horst; Sweden: M. Chew; UK: K. Preller.</w:t>
      </w:r>
    </w:p>
    <w:p w14:paraId="135D4721" w14:textId="40D83793" w:rsidR="004825D2" w:rsidRPr="00B36BE6" w:rsidRDefault="004825D2" w:rsidP="004825D2">
      <w:pPr>
        <w:pStyle w:val="Heading5"/>
      </w:pPr>
      <w:r w:rsidRPr="00B36BE6">
        <w:t>Responsibilities</w:t>
      </w:r>
    </w:p>
    <w:p w14:paraId="1A19D359" w14:textId="77777777" w:rsidR="004825D2" w:rsidRPr="00B36BE6" w:rsidRDefault="004825D2" w:rsidP="00C909A0">
      <w:pPr>
        <w:pStyle w:val="Heading5"/>
      </w:pPr>
    </w:p>
    <w:p w14:paraId="209B47CA" w14:textId="4CCAFEC0" w:rsidR="00521CE5" w:rsidRPr="00B36BE6" w:rsidRDefault="004825D2" w:rsidP="004825D2">
      <w:pPr>
        <w:pStyle w:val="Heading3"/>
      </w:pPr>
      <w:bookmarkStart w:id="155" w:name="_Toc3735398"/>
      <w:r w:rsidRPr="00B36BE6">
        <w:t xml:space="preserve">3.2.2 </w:t>
      </w:r>
      <w:r w:rsidR="00521CE5" w:rsidRPr="00B36BE6">
        <w:t xml:space="preserve">Meeting structure </w:t>
      </w:r>
      <w:r w:rsidR="002B3C34" w:rsidRPr="00B36BE6">
        <w:t>and</w:t>
      </w:r>
      <w:r w:rsidR="00521CE5" w:rsidRPr="00B36BE6">
        <w:t xml:space="preserve"> communications</w:t>
      </w:r>
      <w:bookmarkEnd w:id="155"/>
    </w:p>
    <w:p w14:paraId="001DC164" w14:textId="77777777" w:rsidR="00521CE5" w:rsidRPr="00B36BE6" w:rsidRDefault="00521CE5" w:rsidP="001950B2">
      <w:r w:rsidRPr="00B36BE6">
        <w:t>A well-balanced meeting structure has been designed to efficiently manage the complexity of the project. A kick-off meeting involving all beneficiaries will serve as the instrument to communicate and implement rules and guidelines for efficient project initiation and maintenance. Voting rights for the Steering Committees and General Assembly and approval procedures for external communications will be regulated in the consortium agreement.</w:t>
      </w:r>
    </w:p>
    <w:p w14:paraId="1090C4DD" w14:textId="5360CD54" w:rsidR="00521CE5" w:rsidRPr="00B36BE6" w:rsidRDefault="00521CE5" w:rsidP="001950B2">
      <w:r w:rsidRPr="00B36BE6">
        <w:t xml:space="preserve">Primary meeting body is the </w:t>
      </w:r>
      <w:r w:rsidR="00AA052C" w:rsidRPr="00B36BE6">
        <w:t>GA</w:t>
      </w:r>
      <w:r w:rsidRPr="00B36BE6">
        <w:t xml:space="preserve">, planned for project months 1, 12, 24, 36, 48, and 60. The final meeting will be held in conjunction with a HEALICS conference planned on an international level to present the overall outcome of HEALICS and to discuss outlook and further results implementation with the scientific community. Additional general assembly meetings will be installed if demanded by the PC and at least one </w:t>
      </w:r>
      <w:r w:rsidR="00AA052C" w:rsidRPr="00B36BE6">
        <w:t>member of SC</w:t>
      </w:r>
      <w:r w:rsidRPr="00B36BE6">
        <w:t xml:space="preserve">. Minutes of the general assembly meetings as well as of all steering committee meetings will be communicated to the </w:t>
      </w:r>
      <w:r w:rsidR="00AA052C" w:rsidRPr="00B36BE6">
        <w:t>EC</w:t>
      </w:r>
      <w:r w:rsidRPr="00B36BE6">
        <w:t xml:space="preserve">. The </w:t>
      </w:r>
      <w:r w:rsidR="00AA052C" w:rsidRPr="00B36BE6">
        <w:t>SC</w:t>
      </w:r>
      <w:r w:rsidRPr="00B36BE6">
        <w:t xml:space="preserve"> will meet at minimum twice a year either on a personal basis or by teleconferences, and the minutes of these meetings will be communicated to the PC and distributed to all participants.</w:t>
      </w:r>
    </w:p>
    <w:p w14:paraId="1CDD1A38" w14:textId="43B1FA37" w:rsidR="00521CE5" w:rsidRPr="00B36BE6" w:rsidRDefault="00521CE5" w:rsidP="001950B2">
      <w:r w:rsidRPr="00B36BE6">
        <w:t xml:space="preserve">For decision making on a day to day operative level the following structure will be implemented: If more than one participant from an institution contributes to an activity, team leaders (TL) will be responsible for decisions on the beneficiary level and for managing the local team. TLs will be responsible for carrying out all scientific, administrative and financial tasks at the individual beneficiary level, communicating progress and results to work package leaders. At the same time TLs have to coordinate their tasks with a work package leader (WPL). </w:t>
      </w:r>
    </w:p>
    <w:p w14:paraId="6943A692" w14:textId="7FBFF16C" w:rsidR="00521CE5" w:rsidRPr="00B36BE6" w:rsidRDefault="00521CE5" w:rsidP="001950B2">
      <w:r w:rsidRPr="00B36BE6">
        <w:t xml:space="preserve">Each consortium member will communicate scientific progress on the level of milestones and deliverables to the </w:t>
      </w:r>
      <w:r w:rsidR="00AA052C" w:rsidRPr="00B36BE6">
        <w:t>SC</w:t>
      </w:r>
      <w:r w:rsidRPr="00B36BE6">
        <w:t xml:space="preserve">. </w:t>
      </w:r>
      <w:r w:rsidR="00AA052C" w:rsidRPr="00B36BE6">
        <w:t>D</w:t>
      </w:r>
      <w:r w:rsidRPr="00B36BE6">
        <w:t>eliverable documents will be reviewed and forwarded to the P</w:t>
      </w:r>
      <w:r w:rsidR="00AA052C" w:rsidRPr="00B36BE6">
        <w:t>L</w:t>
      </w:r>
      <w:r w:rsidRPr="00B36BE6">
        <w:t xml:space="preserve">, who will then </w:t>
      </w:r>
      <w:r w:rsidRPr="00B36BE6">
        <w:lastRenderedPageBreak/>
        <w:t xml:space="preserve">communicate to the commission. Additionally, quarterly scientific reporting will be demanded by the </w:t>
      </w:r>
      <w:r w:rsidR="00AA052C" w:rsidRPr="00B36BE6">
        <w:t>SC</w:t>
      </w:r>
      <w:r w:rsidRPr="00B36BE6">
        <w:t>. All financial reports (also involving quarterly updates) and non-scientific deliverables will be demanded by the P</w:t>
      </w:r>
      <w:r w:rsidR="00AA052C" w:rsidRPr="00B36BE6">
        <w:t>L</w:t>
      </w:r>
      <w:r w:rsidRPr="00B36BE6">
        <w:t>. Each beneficiary’s status and issues with respect to samples, data and ethics will be communicated to the ethics chair.</w:t>
      </w:r>
    </w:p>
    <w:p w14:paraId="38B9923C" w14:textId="20AD56D1" w:rsidR="00536C56" w:rsidRPr="00B36BE6" w:rsidRDefault="00521CE5" w:rsidP="001950B2">
      <w:r w:rsidRPr="00B36BE6">
        <w:t xml:space="preserve">All dissemination (i.e. all communication involving third parties next to the consortium and the commission) has to undergo evaluation in the </w:t>
      </w:r>
      <w:r w:rsidR="00AA052C" w:rsidRPr="00B36BE6">
        <w:t>SC</w:t>
      </w:r>
      <w:r w:rsidRPr="00B36BE6">
        <w:t xml:space="preserve">. After clarification of </w:t>
      </w:r>
      <w:r w:rsidRPr="00B36BE6">
        <w:rPr>
          <w:color w:val="31849B" w:themeColor="accent5" w:themeShade="BF"/>
        </w:rPr>
        <w:t>IPR</w:t>
      </w:r>
      <w:r w:rsidRPr="00B36BE6">
        <w:t xml:space="preserve">, ownership and patenting strategy dissemination will be continued either on the scientific level by the involved beneficiaries, or as HEALICS communication driven by </w:t>
      </w:r>
      <w:r w:rsidR="00AA052C" w:rsidRPr="00B36BE6">
        <w:t>..</w:t>
      </w:r>
      <w:r w:rsidRPr="00B36BE6">
        <w:t xml:space="preserve">. As additional information exchange platform our HEALICS </w:t>
      </w:r>
      <w:r w:rsidR="00AA052C" w:rsidRPr="00B36BE6">
        <w:t>website</w:t>
      </w:r>
      <w:r w:rsidRPr="00B36BE6">
        <w:t xml:space="preserve"> will hold a secured internal area with forum capabilities.</w:t>
      </w:r>
    </w:p>
    <w:p w14:paraId="68AEFDB4" w14:textId="77777777" w:rsidR="00536C56" w:rsidRPr="00B36BE6" w:rsidRDefault="00536C56" w:rsidP="001950B2">
      <w:r w:rsidRPr="00B36BE6">
        <w:t>In order to ensure the best communication and exchange of knowledge, data and results in the consortium, and in</w:t>
      </w:r>
      <w:r w:rsidR="003E06D3" w:rsidRPr="00B36BE6">
        <w:t xml:space="preserve"> </w:t>
      </w:r>
      <w:r w:rsidRPr="00B36BE6">
        <w:t>and across work packages, the following frequency of meetings will be implemented:</w:t>
      </w:r>
    </w:p>
    <w:p w14:paraId="1C47CF7D" w14:textId="77777777" w:rsidR="003E06D3" w:rsidRPr="00B36BE6" w:rsidRDefault="003E06D3" w:rsidP="001950B2"/>
    <w:p w14:paraId="09EFB3DF" w14:textId="50CF4E85" w:rsidR="00536C56" w:rsidRPr="00B36BE6" w:rsidRDefault="00536C56" w:rsidP="001950B2">
      <w:pPr>
        <w:rPr>
          <w:b/>
        </w:rPr>
      </w:pPr>
      <w:r w:rsidRPr="00B36BE6">
        <w:rPr>
          <w:b/>
        </w:rPr>
        <w:t>Table 3.2.</w:t>
      </w:r>
      <w:r w:rsidR="004825D2" w:rsidRPr="00B36BE6">
        <w:rPr>
          <w:b/>
        </w:rPr>
        <w:t>2</w:t>
      </w:r>
      <w:r w:rsidRPr="00B36BE6">
        <w:rPr>
          <w:b/>
        </w:rPr>
        <w:t>: Meeting frequencies</w:t>
      </w:r>
    </w:p>
    <w:tbl>
      <w:tblPr>
        <w:tblStyle w:val="TableGrid"/>
        <w:tblW w:w="5000" w:type="pct"/>
        <w:shd w:val="clear" w:color="auto" w:fill="F2F2F2" w:themeFill="background1" w:themeFillShade="F2"/>
        <w:tblLook w:val="04A0" w:firstRow="1" w:lastRow="0" w:firstColumn="1" w:lastColumn="0" w:noHBand="0" w:noVBand="1"/>
      </w:tblPr>
      <w:tblGrid>
        <w:gridCol w:w="1843"/>
        <w:gridCol w:w="1807"/>
        <w:gridCol w:w="1782"/>
        <w:gridCol w:w="1840"/>
        <w:gridCol w:w="1791"/>
      </w:tblGrid>
      <w:tr w:rsidR="00536C56" w:rsidRPr="00B36BE6" w14:paraId="3A256C7C" w14:textId="77777777" w:rsidTr="006E7AE2">
        <w:tc>
          <w:tcPr>
            <w:tcW w:w="1017"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BD43419" w14:textId="77777777" w:rsidR="00536C56" w:rsidRPr="00B36BE6" w:rsidRDefault="00536C56" w:rsidP="006E7AE2">
            <w:pPr>
              <w:jc w:val="left"/>
              <w:rPr>
                <w:b/>
              </w:rPr>
            </w:pPr>
          </w:p>
        </w:tc>
        <w:tc>
          <w:tcPr>
            <w:tcW w:w="99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DF84DE" w14:textId="77777777" w:rsidR="00536C56" w:rsidRPr="00B36BE6" w:rsidRDefault="00536C56" w:rsidP="006E7AE2">
            <w:pPr>
              <w:jc w:val="left"/>
              <w:rPr>
                <w:b/>
              </w:rPr>
            </w:pPr>
            <w:r w:rsidRPr="00B36BE6">
              <w:rPr>
                <w:b/>
              </w:rPr>
              <w:t>EMT</w:t>
            </w:r>
          </w:p>
        </w:tc>
        <w:tc>
          <w:tcPr>
            <w:tcW w:w="98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F8EDB2" w14:textId="77777777" w:rsidR="00536C56" w:rsidRPr="00B36BE6" w:rsidRDefault="00536C56" w:rsidP="006E7AE2">
            <w:pPr>
              <w:jc w:val="left"/>
              <w:rPr>
                <w:b/>
              </w:rPr>
            </w:pPr>
            <w:r w:rsidRPr="00B36BE6">
              <w:rPr>
                <w:b/>
              </w:rPr>
              <w:t>SC</w:t>
            </w:r>
          </w:p>
        </w:tc>
        <w:tc>
          <w:tcPr>
            <w:tcW w:w="101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3C3B695" w14:textId="77777777" w:rsidR="00536C56" w:rsidRPr="00B36BE6" w:rsidRDefault="00536C56" w:rsidP="006E7AE2">
            <w:pPr>
              <w:jc w:val="left"/>
              <w:rPr>
                <w:b/>
              </w:rPr>
            </w:pPr>
            <w:r w:rsidRPr="00B36BE6">
              <w:rPr>
                <w:b/>
              </w:rPr>
              <w:t>GA</w:t>
            </w:r>
          </w:p>
        </w:tc>
        <w:tc>
          <w:tcPr>
            <w:tcW w:w="98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4041B5" w14:textId="77777777" w:rsidR="00536C56" w:rsidRPr="00B36BE6" w:rsidRDefault="00536C56" w:rsidP="006E7AE2">
            <w:pPr>
              <w:jc w:val="left"/>
              <w:rPr>
                <w:b/>
              </w:rPr>
            </w:pPr>
            <w:r w:rsidRPr="00B36BE6">
              <w:rPr>
                <w:b/>
              </w:rPr>
              <w:t>WP</w:t>
            </w:r>
          </w:p>
        </w:tc>
      </w:tr>
      <w:tr w:rsidR="00536C56" w:rsidRPr="00B36BE6" w14:paraId="69D13A10" w14:textId="77777777" w:rsidTr="006E7AE2">
        <w:tc>
          <w:tcPr>
            <w:tcW w:w="101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8BF9F92" w14:textId="77777777" w:rsidR="00536C56" w:rsidRPr="00B36BE6" w:rsidRDefault="00536C56" w:rsidP="006E7AE2">
            <w:pPr>
              <w:jc w:val="left"/>
              <w:rPr>
                <w:b/>
              </w:rPr>
            </w:pPr>
            <w:r w:rsidRPr="00B36BE6">
              <w:rPr>
                <w:b/>
              </w:rPr>
              <w:t>Face-to-face</w:t>
            </w:r>
          </w:p>
        </w:tc>
        <w:tc>
          <w:tcPr>
            <w:tcW w:w="99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598BA9" w14:textId="77777777" w:rsidR="00536C56" w:rsidRPr="00B36BE6" w:rsidRDefault="00536C56" w:rsidP="006E7AE2">
            <w:pPr>
              <w:jc w:val="left"/>
            </w:pPr>
            <w:r w:rsidRPr="00B36BE6">
              <w:t>1/month</w:t>
            </w:r>
          </w:p>
        </w:tc>
        <w:tc>
          <w:tcPr>
            <w:tcW w:w="98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84FDA9D" w14:textId="77777777" w:rsidR="00536C56" w:rsidRPr="00B36BE6" w:rsidRDefault="00536C56" w:rsidP="006E7AE2">
            <w:pPr>
              <w:jc w:val="left"/>
            </w:pPr>
            <w:r w:rsidRPr="00B36BE6">
              <w:t>1/year</w:t>
            </w:r>
          </w:p>
        </w:tc>
        <w:tc>
          <w:tcPr>
            <w:tcW w:w="101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A829B92" w14:textId="77777777" w:rsidR="00536C56" w:rsidRPr="00B36BE6" w:rsidRDefault="00536C56" w:rsidP="006E7AE2">
            <w:pPr>
              <w:jc w:val="left"/>
            </w:pPr>
            <w:r w:rsidRPr="00B36BE6">
              <w:t>1/year</w:t>
            </w:r>
          </w:p>
        </w:tc>
        <w:tc>
          <w:tcPr>
            <w:tcW w:w="98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96DE0B" w14:textId="77777777" w:rsidR="00536C56" w:rsidRPr="00B36BE6" w:rsidRDefault="00536C56" w:rsidP="006E7AE2">
            <w:pPr>
              <w:jc w:val="left"/>
            </w:pPr>
            <w:r w:rsidRPr="00B36BE6">
              <w:t>2/year</w:t>
            </w:r>
          </w:p>
        </w:tc>
      </w:tr>
      <w:tr w:rsidR="00536C56" w:rsidRPr="00B36BE6" w14:paraId="06DC3DC6" w14:textId="77777777" w:rsidTr="006E7AE2">
        <w:tc>
          <w:tcPr>
            <w:tcW w:w="101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AAD7180" w14:textId="77777777" w:rsidR="00536C56" w:rsidRPr="00B36BE6" w:rsidRDefault="00536C56" w:rsidP="006E7AE2">
            <w:pPr>
              <w:jc w:val="left"/>
              <w:rPr>
                <w:b/>
              </w:rPr>
            </w:pPr>
            <w:r w:rsidRPr="00B36BE6">
              <w:rPr>
                <w:b/>
              </w:rPr>
              <w:t>Phone/web</w:t>
            </w:r>
          </w:p>
        </w:tc>
        <w:tc>
          <w:tcPr>
            <w:tcW w:w="99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AE7EE61" w14:textId="77777777" w:rsidR="00536C56" w:rsidRPr="00B36BE6" w:rsidRDefault="00536C56" w:rsidP="006E7AE2">
            <w:pPr>
              <w:jc w:val="left"/>
            </w:pPr>
            <w:proofErr w:type="spellStart"/>
            <w:r w:rsidRPr="00B36BE6">
              <w:t>n.a</w:t>
            </w:r>
            <w:proofErr w:type="spellEnd"/>
            <w:r w:rsidRPr="00B36BE6">
              <w:t>.</w:t>
            </w:r>
          </w:p>
        </w:tc>
        <w:tc>
          <w:tcPr>
            <w:tcW w:w="98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EB0BF86" w14:textId="77777777" w:rsidR="00536C56" w:rsidRPr="00B36BE6" w:rsidRDefault="00536C56" w:rsidP="006E7AE2">
            <w:pPr>
              <w:jc w:val="left"/>
            </w:pPr>
            <w:r w:rsidRPr="00B36BE6">
              <w:t>2/year</w:t>
            </w:r>
          </w:p>
        </w:tc>
        <w:tc>
          <w:tcPr>
            <w:tcW w:w="1015"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DB07209" w14:textId="77777777" w:rsidR="00536C56" w:rsidRPr="00B36BE6" w:rsidRDefault="00536C56" w:rsidP="006E7AE2">
            <w:pPr>
              <w:jc w:val="left"/>
            </w:pPr>
            <w:r w:rsidRPr="00B36BE6">
              <w:rPr>
                <w:bCs/>
              </w:rPr>
              <w:t xml:space="preserve">As needed; </w:t>
            </w:r>
            <w:r w:rsidRPr="00B36BE6">
              <w:t>decisions can be</w:t>
            </w:r>
          </w:p>
          <w:p w14:paraId="5513B4EF" w14:textId="77777777" w:rsidR="00536C56" w:rsidRPr="00B36BE6" w:rsidRDefault="00536C56" w:rsidP="006E7AE2">
            <w:pPr>
              <w:jc w:val="left"/>
            </w:pPr>
            <w:r w:rsidRPr="00B36BE6">
              <w:t>considered &amp;</w:t>
            </w:r>
          </w:p>
          <w:p w14:paraId="701123B7" w14:textId="77777777" w:rsidR="00536C56" w:rsidRPr="00B36BE6" w:rsidRDefault="00536C56" w:rsidP="006E7AE2">
            <w:pPr>
              <w:jc w:val="left"/>
            </w:pPr>
            <w:r w:rsidRPr="00B36BE6">
              <w:t>taken via e-mail</w:t>
            </w:r>
          </w:p>
          <w:p w14:paraId="5C941D16" w14:textId="77777777" w:rsidR="00536C56" w:rsidRPr="00B36BE6" w:rsidRDefault="00536C56" w:rsidP="006E7AE2">
            <w:pPr>
              <w:jc w:val="left"/>
            </w:pPr>
          </w:p>
        </w:tc>
        <w:tc>
          <w:tcPr>
            <w:tcW w:w="98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2CCDB4" w14:textId="77777777" w:rsidR="00536C56" w:rsidRPr="00B36BE6" w:rsidRDefault="00536C56" w:rsidP="006E7AE2">
            <w:pPr>
              <w:jc w:val="left"/>
            </w:pPr>
            <w:r w:rsidRPr="00B36BE6">
              <w:t>As needed</w:t>
            </w:r>
          </w:p>
        </w:tc>
      </w:tr>
    </w:tbl>
    <w:p w14:paraId="4A3A7E11" w14:textId="77777777" w:rsidR="00536C56" w:rsidRPr="00B36BE6" w:rsidRDefault="00536C56" w:rsidP="001950B2"/>
    <w:p w14:paraId="4103214D" w14:textId="6E160BE7" w:rsidR="00536C56" w:rsidRPr="00B36BE6" w:rsidRDefault="00536C56" w:rsidP="001950B2">
      <w:r w:rsidRPr="00B36BE6">
        <w:t xml:space="preserve">We are exploring different options for mobile performance metrics (e.g. </w:t>
      </w:r>
      <w:r w:rsidR="003E06D3" w:rsidRPr="00B36BE6">
        <w:t>….</w:t>
      </w:r>
      <w:r w:rsidRPr="00B36BE6">
        <w:t>) for effective</w:t>
      </w:r>
      <w:r w:rsidR="00CB2BF3" w:rsidRPr="00B36BE6">
        <w:t xml:space="preserve"> </w:t>
      </w:r>
      <w:r w:rsidRPr="00B36BE6">
        <w:t xml:space="preserve">management, which will be tested on a smaller scale before a decision to implement it throughout </w:t>
      </w:r>
      <w:r w:rsidR="003E06D3" w:rsidRPr="00B36BE6">
        <w:rPr>
          <w:bCs/>
        </w:rPr>
        <w:t>HEALICS</w:t>
      </w:r>
      <w:r w:rsidRPr="00B36BE6">
        <w:rPr>
          <w:bCs/>
        </w:rPr>
        <w:t xml:space="preserve"> </w:t>
      </w:r>
      <w:r w:rsidRPr="00B36BE6">
        <w:t xml:space="preserve">can be taken. It will not replace other reporting </w:t>
      </w:r>
      <w:r w:rsidR="00D641D9" w:rsidRPr="00B36BE6">
        <w:t>documents but</w:t>
      </w:r>
      <w:r w:rsidRPr="00B36BE6">
        <w:t xml:space="preserve"> may be a valuable tool to improve internal communication and to know what’s happening on a regular basis and thus, timely identify underperforming partners, pro-actively apply corrective measures and take actions.</w:t>
      </w:r>
    </w:p>
    <w:p w14:paraId="3021599F" w14:textId="77777777" w:rsidR="00536C56" w:rsidRPr="00B36BE6" w:rsidRDefault="00536C56" w:rsidP="00AB0DDC">
      <w:pPr>
        <w:pStyle w:val="Heading4"/>
      </w:pPr>
    </w:p>
    <w:p w14:paraId="0A77E9A7" w14:textId="77777777" w:rsidR="00536C56" w:rsidRPr="00B36BE6" w:rsidRDefault="00536C56" w:rsidP="00AB0DDC">
      <w:pPr>
        <w:pStyle w:val="Heading4"/>
      </w:pPr>
      <w:r w:rsidRPr="00B36BE6">
        <w:t>Ethics Board (EB)</w:t>
      </w:r>
    </w:p>
    <w:p w14:paraId="354B6AAF" w14:textId="77777777" w:rsidR="00536C56" w:rsidRPr="00B36BE6" w:rsidRDefault="00536C56" w:rsidP="00AB0DDC">
      <w:pPr>
        <w:pStyle w:val="Heading5"/>
      </w:pPr>
      <w:r w:rsidRPr="00B36BE6">
        <w:t>Members</w:t>
      </w:r>
    </w:p>
    <w:p w14:paraId="62066DBA" w14:textId="314EA52F" w:rsidR="00536C56" w:rsidRPr="00B36BE6" w:rsidRDefault="00536C56" w:rsidP="001950B2">
      <w:r w:rsidRPr="00B36BE6">
        <w:t>The EB will be composed of experts with detailed knowledge of ethical policies. Experts who make up the</w:t>
      </w:r>
      <w:r w:rsidR="00430560" w:rsidRPr="00B36BE6">
        <w:t xml:space="preserve"> </w:t>
      </w:r>
      <w:r w:rsidRPr="00B36BE6">
        <w:t>committee shall represent the various interests involved, including clinical studies, data protection, biobanks and database specialties. The Executive and Management Board will ensure that the composition of the EB is</w:t>
      </w:r>
      <w:r w:rsidR="00430560" w:rsidRPr="00B36BE6">
        <w:t xml:space="preserve"> </w:t>
      </w:r>
      <w:r w:rsidRPr="00B36BE6">
        <w:t>appropriate to provide the guidance required.</w:t>
      </w:r>
    </w:p>
    <w:p w14:paraId="2BAC75DA" w14:textId="77777777" w:rsidR="00536C56" w:rsidRPr="00B36BE6" w:rsidRDefault="00536C56" w:rsidP="00AB0DDC">
      <w:pPr>
        <w:pStyle w:val="Heading5"/>
      </w:pPr>
      <w:r w:rsidRPr="00B36BE6">
        <w:t>Responsibilities</w:t>
      </w:r>
    </w:p>
    <w:p w14:paraId="1231FAA6" w14:textId="633ABFDC" w:rsidR="00536C56" w:rsidRPr="00B36BE6" w:rsidRDefault="00536C56" w:rsidP="001950B2">
      <w:r w:rsidRPr="00B36BE6">
        <w:t xml:space="preserve">The EB will advise the </w:t>
      </w:r>
      <w:r w:rsidR="008A761A" w:rsidRPr="00B36BE6">
        <w:t>GA</w:t>
      </w:r>
      <w:r w:rsidRPr="00B36BE6">
        <w:t xml:space="preserve">, the </w:t>
      </w:r>
      <w:r w:rsidR="008A761A" w:rsidRPr="00B36BE6">
        <w:t>SC</w:t>
      </w:r>
      <w:r w:rsidRPr="00B36BE6">
        <w:t xml:space="preserve"> and the </w:t>
      </w:r>
      <w:r w:rsidR="008A761A" w:rsidRPr="00B36BE6">
        <w:t>EMT</w:t>
      </w:r>
      <w:r w:rsidRPr="00B36BE6">
        <w:t xml:space="preserve">. The </w:t>
      </w:r>
      <w:r w:rsidR="008A761A" w:rsidRPr="00B36BE6">
        <w:t>EMT</w:t>
      </w:r>
      <w:r w:rsidRPr="00B36BE6">
        <w:t xml:space="preserve"> will organise the meetings of the EB. Confidentiality rules will be agreed with the EB members.</w:t>
      </w:r>
    </w:p>
    <w:p w14:paraId="22696C9A" w14:textId="77777777" w:rsidR="00536C56" w:rsidRPr="00B36BE6" w:rsidRDefault="00536C56" w:rsidP="001950B2">
      <w:r w:rsidRPr="00B36BE6">
        <w:t>The EB will be responsible for:</w:t>
      </w:r>
    </w:p>
    <w:p w14:paraId="41780F8F" w14:textId="5FDF344F" w:rsidR="00536C56" w:rsidRPr="00B36BE6" w:rsidRDefault="00536C56" w:rsidP="00FE5E54">
      <w:pPr>
        <w:pStyle w:val="ListParagraph"/>
        <w:numPr>
          <w:ilvl w:val="0"/>
          <w:numId w:val="23"/>
        </w:numPr>
      </w:pPr>
      <w:r w:rsidRPr="00B36BE6">
        <w:lastRenderedPageBreak/>
        <w:t>monitoring the proper application of the ethical rules by Beneficiaries</w:t>
      </w:r>
      <w:r w:rsidR="008A761A" w:rsidRPr="00B36BE6">
        <w:t>.</w:t>
      </w:r>
    </w:p>
    <w:p w14:paraId="35F9C2F5" w14:textId="4DE3CAD5" w:rsidR="00536C56" w:rsidRPr="00B36BE6" w:rsidRDefault="00536C56" w:rsidP="00FE5E54">
      <w:pPr>
        <w:pStyle w:val="ListParagraph"/>
        <w:numPr>
          <w:ilvl w:val="0"/>
          <w:numId w:val="23"/>
        </w:numPr>
      </w:pPr>
      <w:r w:rsidRPr="00B36BE6">
        <w:t xml:space="preserve">providing advice to Beneficiaries and the </w:t>
      </w:r>
      <w:r w:rsidR="008A761A" w:rsidRPr="00B36BE6">
        <w:t>SC.</w:t>
      </w:r>
    </w:p>
    <w:p w14:paraId="58806D8E" w14:textId="36E92FD6" w:rsidR="00536C56" w:rsidRPr="00B36BE6" w:rsidRDefault="00536C56" w:rsidP="00FE5E54">
      <w:pPr>
        <w:pStyle w:val="ListParagraph"/>
        <w:numPr>
          <w:ilvl w:val="0"/>
          <w:numId w:val="23"/>
        </w:numPr>
      </w:pPr>
      <w:r w:rsidRPr="00B36BE6">
        <w:t>providing advice on the compliance with European ethical laws and regulations and with different</w:t>
      </w:r>
      <w:r w:rsidR="00AB0DDC" w:rsidRPr="00B36BE6">
        <w:t xml:space="preserve"> </w:t>
      </w:r>
      <w:r w:rsidRPr="00B36BE6">
        <w:t>guidelines, laws and regulations of countries where studies are being performed</w:t>
      </w:r>
      <w:r w:rsidR="008A761A" w:rsidRPr="00B36BE6">
        <w:t>.</w:t>
      </w:r>
    </w:p>
    <w:p w14:paraId="51E3D040" w14:textId="77777777" w:rsidR="00AA052C" w:rsidRPr="00B36BE6" w:rsidRDefault="00AA052C" w:rsidP="00AB0DDC">
      <w:pPr>
        <w:pStyle w:val="Heading4"/>
      </w:pPr>
    </w:p>
    <w:p w14:paraId="51F7D7A5" w14:textId="34E86126" w:rsidR="00536C56" w:rsidRPr="00B36BE6" w:rsidRDefault="00536C56" w:rsidP="00AB0DDC">
      <w:pPr>
        <w:pStyle w:val="Heading4"/>
      </w:pPr>
      <w:r w:rsidRPr="00B36BE6">
        <w:t>Advisory Board (AB)</w:t>
      </w:r>
    </w:p>
    <w:p w14:paraId="2C18C6D5" w14:textId="71D4E349" w:rsidR="00536C56" w:rsidRPr="00B36BE6" w:rsidRDefault="00536C56" w:rsidP="001950B2">
      <w:r w:rsidRPr="00B36BE6">
        <w:t>HEALICS shall be supported by an AB. The representatives, the concept and the involvement of the AB will be laid out in a policy at the start of the project, aligning the needs for advice in strategy and operation and by that maximizing the value and impact of the AB for the project. The following persons have been contacted and agreed to be part of</w:t>
      </w:r>
      <w:r w:rsidR="003E06D3" w:rsidRPr="00B36BE6">
        <w:t xml:space="preserve"> …..</w:t>
      </w:r>
      <w:r w:rsidRPr="00B36BE6">
        <w:t>. The AB will advise the GA, the SC and the EM</w:t>
      </w:r>
      <w:r w:rsidR="00AA052C" w:rsidRPr="00B36BE6">
        <w:t>T</w:t>
      </w:r>
      <w:r w:rsidRPr="00B36BE6">
        <w:t>. The PM Team will organize the meetings of the AB. Confidentiality rules will be agreed with the AB members.</w:t>
      </w:r>
    </w:p>
    <w:p w14:paraId="2B4998E6" w14:textId="417B8AAB" w:rsidR="00A86283" w:rsidRPr="00B36BE6" w:rsidRDefault="00A86283" w:rsidP="001950B2"/>
    <w:p w14:paraId="3B83972A" w14:textId="05B50E51" w:rsidR="00A86283" w:rsidRPr="00B36BE6" w:rsidRDefault="00A86283" w:rsidP="00A86283">
      <w:pPr>
        <w:pStyle w:val="Heading3"/>
      </w:pPr>
      <w:bookmarkStart w:id="156" w:name="_Toc3735399"/>
      <w:r w:rsidRPr="00B36BE6">
        <w:t>3.2.</w:t>
      </w:r>
      <w:r w:rsidR="004825D2" w:rsidRPr="00B36BE6">
        <w:t>3</w:t>
      </w:r>
      <w:r w:rsidRPr="00B36BE6">
        <w:t xml:space="preserve"> Milestones</w:t>
      </w:r>
      <w:bookmarkEnd w:id="156"/>
    </w:p>
    <w:p w14:paraId="4C2B3C19" w14:textId="4C388D04" w:rsidR="00430560" w:rsidRPr="00B36BE6" w:rsidRDefault="00430560" w:rsidP="001950B2"/>
    <w:p w14:paraId="68C05221" w14:textId="340588FA" w:rsidR="00A86283" w:rsidRPr="00B36BE6" w:rsidRDefault="00A86283" w:rsidP="00A86283">
      <w:pPr>
        <w:rPr>
          <w:color w:val="FF0000"/>
        </w:rPr>
      </w:pPr>
      <w:r w:rsidRPr="00B36BE6">
        <w:rPr>
          <w:color w:val="FF0000"/>
        </w:rPr>
        <w:t xml:space="preserve">Table 3.2a: List of milestones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Look w:val="01E0" w:firstRow="1" w:lastRow="1" w:firstColumn="1" w:lastColumn="1" w:noHBand="0" w:noVBand="0"/>
      </w:tblPr>
      <w:tblGrid>
        <w:gridCol w:w="1309"/>
        <w:gridCol w:w="1584"/>
        <w:gridCol w:w="2141"/>
        <w:gridCol w:w="2086"/>
        <w:gridCol w:w="1943"/>
      </w:tblGrid>
      <w:tr w:rsidR="00A86283" w:rsidRPr="00B36BE6" w14:paraId="10DC2EA5" w14:textId="77777777" w:rsidTr="003D4D2C">
        <w:tc>
          <w:tcPr>
            <w:tcW w:w="722" w:type="pct"/>
            <w:shd w:val="clear" w:color="auto" w:fill="F2F2F2" w:themeFill="background1" w:themeFillShade="F2"/>
          </w:tcPr>
          <w:p w14:paraId="351BB29A" w14:textId="77777777" w:rsidR="00A86283" w:rsidRPr="00B36BE6" w:rsidRDefault="00A86283" w:rsidP="003D4D2C">
            <w:pPr>
              <w:jc w:val="left"/>
              <w:rPr>
                <w:b/>
              </w:rPr>
            </w:pPr>
            <w:r w:rsidRPr="00B36BE6">
              <w:rPr>
                <w:b/>
              </w:rPr>
              <w:t>Milestone number</w:t>
            </w:r>
          </w:p>
        </w:tc>
        <w:tc>
          <w:tcPr>
            <w:tcW w:w="874" w:type="pct"/>
            <w:shd w:val="clear" w:color="auto" w:fill="F2F2F2" w:themeFill="background1" w:themeFillShade="F2"/>
          </w:tcPr>
          <w:p w14:paraId="029F8608" w14:textId="77777777" w:rsidR="00A86283" w:rsidRPr="00B36BE6" w:rsidRDefault="00A86283" w:rsidP="003D4D2C">
            <w:pPr>
              <w:jc w:val="left"/>
              <w:rPr>
                <w:b/>
              </w:rPr>
            </w:pPr>
            <w:r w:rsidRPr="00B36BE6">
              <w:rPr>
                <w:b/>
              </w:rPr>
              <w:t>Milestone name</w:t>
            </w:r>
          </w:p>
        </w:tc>
        <w:tc>
          <w:tcPr>
            <w:tcW w:w="1181" w:type="pct"/>
            <w:shd w:val="clear" w:color="auto" w:fill="F2F2F2" w:themeFill="background1" w:themeFillShade="F2"/>
          </w:tcPr>
          <w:p w14:paraId="3CE58A58" w14:textId="77777777" w:rsidR="00A86283" w:rsidRPr="00B36BE6" w:rsidRDefault="00A86283" w:rsidP="003D4D2C">
            <w:pPr>
              <w:jc w:val="left"/>
              <w:rPr>
                <w:b/>
              </w:rPr>
            </w:pPr>
            <w:r w:rsidRPr="00B36BE6">
              <w:rPr>
                <w:b/>
              </w:rPr>
              <w:t>Related work package(s)</w:t>
            </w:r>
          </w:p>
        </w:tc>
        <w:tc>
          <w:tcPr>
            <w:tcW w:w="1151" w:type="pct"/>
            <w:shd w:val="clear" w:color="auto" w:fill="F2F2F2" w:themeFill="background1" w:themeFillShade="F2"/>
          </w:tcPr>
          <w:p w14:paraId="4CF9169B" w14:textId="77777777" w:rsidR="00A86283" w:rsidRPr="00B36BE6" w:rsidRDefault="00A86283" w:rsidP="003D4D2C">
            <w:pPr>
              <w:jc w:val="left"/>
              <w:rPr>
                <w:b/>
              </w:rPr>
            </w:pPr>
            <w:r w:rsidRPr="00B36BE6">
              <w:rPr>
                <w:b/>
              </w:rPr>
              <w:t>Due date (in month)</w:t>
            </w:r>
          </w:p>
        </w:tc>
        <w:tc>
          <w:tcPr>
            <w:tcW w:w="1072" w:type="pct"/>
            <w:shd w:val="clear" w:color="auto" w:fill="F2F2F2" w:themeFill="background1" w:themeFillShade="F2"/>
          </w:tcPr>
          <w:p w14:paraId="0AE5117A" w14:textId="77777777" w:rsidR="00A86283" w:rsidRPr="00B36BE6" w:rsidRDefault="00A86283" w:rsidP="003D4D2C">
            <w:pPr>
              <w:jc w:val="left"/>
              <w:rPr>
                <w:b/>
              </w:rPr>
            </w:pPr>
            <w:r w:rsidRPr="00B36BE6">
              <w:rPr>
                <w:b/>
              </w:rPr>
              <w:t>Means of verification</w:t>
            </w:r>
          </w:p>
        </w:tc>
      </w:tr>
      <w:tr w:rsidR="00A86283" w:rsidRPr="00B36BE6" w14:paraId="74C75036" w14:textId="77777777" w:rsidTr="003D4D2C">
        <w:tc>
          <w:tcPr>
            <w:tcW w:w="722" w:type="pct"/>
            <w:shd w:val="clear" w:color="auto" w:fill="F2F2F2" w:themeFill="background1" w:themeFillShade="F2"/>
          </w:tcPr>
          <w:p w14:paraId="69F621B1" w14:textId="77777777" w:rsidR="00A86283" w:rsidRPr="00B36BE6" w:rsidRDefault="00A86283" w:rsidP="003D4D2C"/>
        </w:tc>
        <w:tc>
          <w:tcPr>
            <w:tcW w:w="874" w:type="pct"/>
            <w:shd w:val="clear" w:color="auto" w:fill="F2F2F2" w:themeFill="background1" w:themeFillShade="F2"/>
          </w:tcPr>
          <w:p w14:paraId="22777485" w14:textId="77777777" w:rsidR="00A86283" w:rsidRPr="00B36BE6" w:rsidRDefault="00A86283" w:rsidP="003D4D2C"/>
        </w:tc>
        <w:tc>
          <w:tcPr>
            <w:tcW w:w="1181" w:type="pct"/>
            <w:shd w:val="clear" w:color="auto" w:fill="F2F2F2" w:themeFill="background1" w:themeFillShade="F2"/>
          </w:tcPr>
          <w:p w14:paraId="5BBDD766" w14:textId="77777777" w:rsidR="00A86283" w:rsidRPr="00B36BE6" w:rsidRDefault="00A86283" w:rsidP="003D4D2C"/>
        </w:tc>
        <w:tc>
          <w:tcPr>
            <w:tcW w:w="1151" w:type="pct"/>
            <w:shd w:val="clear" w:color="auto" w:fill="F2F2F2" w:themeFill="background1" w:themeFillShade="F2"/>
          </w:tcPr>
          <w:p w14:paraId="1CFD5007" w14:textId="77777777" w:rsidR="00A86283" w:rsidRPr="00B36BE6" w:rsidRDefault="00A86283" w:rsidP="003D4D2C"/>
        </w:tc>
        <w:tc>
          <w:tcPr>
            <w:tcW w:w="1072" w:type="pct"/>
            <w:shd w:val="clear" w:color="auto" w:fill="F2F2F2" w:themeFill="background1" w:themeFillShade="F2"/>
          </w:tcPr>
          <w:p w14:paraId="3CF3EC91" w14:textId="77777777" w:rsidR="00A86283" w:rsidRPr="00B36BE6" w:rsidRDefault="00A86283" w:rsidP="003D4D2C"/>
        </w:tc>
      </w:tr>
      <w:tr w:rsidR="00A86283" w:rsidRPr="00B36BE6" w14:paraId="2A37D342" w14:textId="77777777" w:rsidTr="003D4D2C">
        <w:tc>
          <w:tcPr>
            <w:tcW w:w="722" w:type="pct"/>
            <w:shd w:val="clear" w:color="auto" w:fill="F2F2F2" w:themeFill="background1" w:themeFillShade="F2"/>
          </w:tcPr>
          <w:p w14:paraId="1D5D2A25" w14:textId="77777777" w:rsidR="00A86283" w:rsidRPr="00B36BE6" w:rsidRDefault="00A86283" w:rsidP="003D4D2C"/>
        </w:tc>
        <w:tc>
          <w:tcPr>
            <w:tcW w:w="874" w:type="pct"/>
            <w:shd w:val="clear" w:color="auto" w:fill="F2F2F2" w:themeFill="background1" w:themeFillShade="F2"/>
          </w:tcPr>
          <w:p w14:paraId="1A26911B" w14:textId="77777777" w:rsidR="00A86283" w:rsidRPr="00B36BE6" w:rsidRDefault="00A86283" w:rsidP="003D4D2C"/>
        </w:tc>
        <w:tc>
          <w:tcPr>
            <w:tcW w:w="1181" w:type="pct"/>
            <w:shd w:val="clear" w:color="auto" w:fill="F2F2F2" w:themeFill="background1" w:themeFillShade="F2"/>
          </w:tcPr>
          <w:p w14:paraId="54996D1C" w14:textId="77777777" w:rsidR="00A86283" w:rsidRPr="00B36BE6" w:rsidRDefault="00A86283" w:rsidP="003D4D2C"/>
        </w:tc>
        <w:tc>
          <w:tcPr>
            <w:tcW w:w="1151" w:type="pct"/>
            <w:shd w:val="clear" w:color="auto" w:fill="F2F2F2" w:themeFill="background1" w:themeFillShade="F2"/>
          </w:tcPr>
          <w:p w14:paraId="1CFB9CC5" w14:textId="77777777" w:rsidR="00A86283" w:rsidRPr="00B36BE6" w:rsidRDefault="00A86283" w:rsidP="003D4D2C"/>
        </w:tc>
        <w:tc>
          <w:tcPr>
            <w:tcW w:w="1072" w:type="pct"/>
            <w:shd w:val="clear" w:color="auto" w:fill="F2F2F2" w:themeFill="background1" w:themeFillShade="F2"/>
          </w:tcPr>
          <w:p w14:paraId="7BBA03FC" w14:textId="77777777" w:rsidR="00A86283" w:rsidRPr="00B36BE6" w:rsidRDefault="00A86283" w:rsidP="003D4D2C"/>
        </w:tc>
      </w:tr>
      <w:tr w:rsidR="00A86283" w:rsidRPr="00B36BE6" w14:paraId="070E9876" w14:textId="77777777" w:rsidTr="003D4D2C">
        <w:tc>
          <w:tcPr>
            <w:tcW w:w="722" w:type="pct"/>
            <w:shd w:val="clear" w:color="auto" w:fill="F2F2F2" w:themeFill="background1" w:themeFillShade="F2"/>
          </w:tcPr>
          <w:p w14:paraId="3AB0566E" w14:textId="77777777" w:rsidR="00A86283" w:rsidRPr="00B36BE6" w:rsidRDefault="00A86283" w:rsidP="003D4D2C"/>
        </w:tc>
        <w:tc>
          <w:tcPr>
            <w:tcW w:w="874" w:type="pct"/>
            <w:shd w:val="clear" w:color="auto" w:fill="F2F2F2" w:themeFill="background1" w:themeFillShade="F2"/>
          </w:tcPr>
          <w:p w14:paraId="19F0906E" w14:textId="77777777" w:rsidR="00A86283" w:rsidRPr="00B36BE6" w:rsidRDefault="00A86283" w:rsidP="003D4D2C"/>
        </w:tc>
        <w:tc>
          <w:tcPr>
            <w:tcW w:w="1181" w:type="pct"/>
            <w:shd w:val="clear" w:color="auto" w:fill="F2F2F2" w:themeFill="background1" w:themeFillShade="F2"/>
          </w:tcPr>
          <w:p w14:paraId="3CE196F7" w14:textId="77777777" w:rsidR="00A86283" w:rsidRPr="00B36BE6" w:rsidRDefault="00A86283" w:rsidP="003D4D2C"/>
        </w:tc>
        <w:tc>
          <w:tcPr>
            <w:tcW w:w="1151" w:type="pct"/>
            <w:shd w:val="clear" w:color="auto" w:fill="F2F2F2" w:themeFill="background1" w:themeFillShade="F2"/>
          </w:tcPr>
          <w:p w14:paraId="356954C1" w14:textId="77777777" w:rsidR="00A86283" w:rsidRPr="00B36BE6" w:rsidRDefault="00A86283" w:rsidP="003D4D2C"/>
        </w:tc>
        <w:tc>
          <w:tcPr>
            <w:tcW w:w="1072" w:type="pct"/>
            <w:shd w:val="clear" w:color="auto" w:fill="F2F2F2" w:themeFill="background1" w:themeFillShade="F2"/>
          </w:tcPr>
          <w:p w14:paraId="24E52D7B" w14:textId="77777777" w:rsidR="00A86283" w:rsidRPr="00B36BE6" w:rsidRDefault="00A86283" w:rsidP="003D4D2C"/>
        </w:tc>
      </w:tr>
      <w:tr w:rsidR="00A86283" w:rsidRPr="00B36BE6" w14:paraId="454CDBA4" w14:textId="77777777" w:rsidTr="003D4D2C">
        <w:tc>
          <w:tcPr>
            <w:tcW w:w="722" w:type="pct"/>
            <w:shd w:val="clear" w:color="auto" w:fill="F2F2F2" w:themeFill="background1" w:themeFillShade="F2"/>
          </w:tcPr>
          <w:p w14:paraId="55FB9300" w14:textId="77777777" w:rsidR="00A86283" w:rsidRPr="00B36BE6" w:rsidRDefault="00A86283" w:rsidP="003D4D2C"/>
        </w:tc>
        <w:tc>
          <w:tcPr>
            <w:tcW w:w="874" w:type="pct"/>
            <w:shd w:val="clear" w:color="auto" w:fill="F2F2F2" w:themeFill="background1" w:themeFillShade="F2"/>
          </w:tcPr>
          <w:p w14:paraId="2F434051" w14:textId="77777777" w:rsidR="00A86283" w:rsidRPr="00B36BE6" w:rsidRDefault="00A86283" w:rsidP="003D4D2C"/>
        </w:tc>
        <w:tc>
          <w:tcPr>
            <w:tcW w:w="1181" w:type="pct"/>
            <w:shd w:val="clear" w:color="auto" w:fill="F2F2F2" w:themeFill="background1" w:themeFillShade="F2"/>
          </w:tcPr>
          <w:p w14:paraId="42072AAF" w14:textId="77777777" w:rsidR="00A86283" w:rsidRPr="00B36BE6" w:rsidRDefault="00A86283" w:rsidP="003D4D2C"/>
        </w:tc>
        <w:tc>
          <w:tcPr>
            <w:tcW w:w="1151" w:type="pct"/>
            <w:shd w:val="clear" w:color="auto" w:fill="F2F2F2" w:themeFill="background1" w:themeFillShade="F2"/>
          </w:tcPr>
          <w:p w14:paraId="27FD4B73" w14:textId="77777777" w:rsidR="00A86283" w:rsidRPr="00B36BE6" w:rsidRDefault="00A86283" w:rsidP="003D4D2C"/>
        </w:tc>
        <w:tc>
          <w:tcPr>
            <w:tcW w:w="1072" w:type="pct"/>
            <w:shd w:val="clear" w:color="auto" w:fill="F2F2F2" w:themeFill="background1" w:themeFillShade="F2"/>
          </w:tcPr>
          <w:p w14:paraId="3B444661" w14:textId="77777777" w:rsidR="00A86283" w:rsidRPr="00B36BE6" w:rsidRDefault="00A86283" w:rsidP="003D4D2C"/>
        </w:tc>
      </w:tr>
    </w:tbl>
    <w:p w14:paraId="00E92399" w14:textId="77777777" w:rsidR="00A86283" w:rsidRPr="00B36BE6" w:rsidRDefault="00A86283" w:rsidP="001950B2"/>
    <w:p w14:paraId="362CC4EF" w14:textId="3DF82EC0" w:rsidR="00430560" w:rsidRPr="00B36BE6" w:rsidRDefault="00A86283" w:rsidP="001950B2">
      <w:pPr>
        <w:pStyle w:val="Heading3"/>
      </w:pPr>
      <w:bookmarkStart w:id="157" w:name="_Toc3735400"/>
      <w:r w:rsidRPr="00B36BE6">
        <w:t>3.2.</w:t>
      </w:r>
      <w:r w:rsidR="004825D2" w:rsidRPr="00B36BE6">
        <w:t>4</w:t>
      </w:r>
      <w:r w:rsidR="00430560" w:rsidRPr="00B36BE6">
        <w:t xml:space="preserve"> Risks and mitigation</w:t>
      </w:r>
      <w:bookmarkEnd w:id="157"/>
    </w:p>
    <w:p w14:paraId="04FE678C" w14:textId="77777777" w:rsidR="00430560" w:rsidRPr="00B36BE6" w:rsidRDefault="00430560" w:rsidP="001950B2"/>
    <w:p w14:paraId="53D16747" w14:textId="752656DC" w:rsidR="00FD39CC" w:rsidRPr="00B36BE6" w:rsidRDefault="00430560" w:rsidP="001950B2">
      <w:r w:rsidRPr="00B36BE6">
        <w:t xml:space="preserve">HEALICS is an ambitious project </w:t>
      </w:r>
      <w:r w:rsidR="00453DF3" w:rsidRPr="00B36BE6">
        <w:t xml:space="preserve">in terms of the numbers of participants, but also in the numbers and sizes of the selected ambitious goals. </w:t>
      </w:r>
    </w:p>
    <w:p w14:paraId="1AD611EE" w14:textId="5ADF3154" w:rsidR="009270D4" w:rsidRPr="00B36BE6" w:rsidRDefault="00453DF3" w:rsidP="001950B2">
      <w:r w:rsidRPr="00B36BE6">
        <w:t>One major risk is the numbers of participant</w:t>
      </w:r>
      <w:r w:rsidR="009270D4" w:rsidRPr="00B36BE6">
        <w:t xml:space="preserve">s involved in this project. This may make the entire coordination of the project complex and difficult to control and manage. However, during the development of this proposal we have experienced the dedication of all partners, motivated to contribute to this challenge. Due to the large numbers of tasks and also the high chances for additional opportunities we expect that there is plenty of opportunity for each participant to benefit and/or exploit from the deliverables of this project. To tackle this risk of many participants we have structured the totality of tasks into rather distinct but clear-cut pieces for each participant. This reduces the risks for lack of control and </w:t>
      </w:r>
      <w:r w:rsidR="00AB0DDC" w:rsidRPr="00B36BE6">
        <w:t>mismanagement</w:t>
      </w:r>
      <w:r w:rsidR="009270D4" w:rsidRPr="00B36BE6">
        <w:t xml:space="preserve">.  </w:t>
      </w:r>
    </w:p>
    <w:p w14:paraId="333FE9B4" w14:textId="6CC81B74" w:rsidR="00FD39CC" w:rsidRPr="00B36BE6" w:rsidRDefault="009270D4" w:rsidP="001950B2">
      <w:r w:rsidRPr="00B36BE6">
        <w:t xml:space="preserve">The second major risk is that there are too main ambitious goals. While one may perceive that the numbers of task are rather high, this will increase the incentives of the ICUs participating in this project </w:t>
      </w:r>
      <w:r w:rsidRPr="00B36BE6">
        <w:lastRenderedPageBreak/>
        <w:t>for delivering their data. Many tasks</w:t>
      </w:r>
      <w:r w:rsidR="00FD39CC" w:rsidRPr="00B36BE6">
        <w:t xml:space="preserve"> </w:t>
      </w:r>
      <w:r w:rsidR="00D641D9" w:rsidRPr="00B36BE6">
        <w:t>mean</w:t>
      </w:r>
      <w:r w:rsidR="00FD39CC" w:rsidRPr="00B36BE6">
        <w:t xml:space="preserve"> many </w:t>
      </w:r>
      <w:r w:rsidR="00AB0DDC" w:rsidRPr="00B36BE6">
        <w:t>deliverables,</w:t>
      </w:r>
      <w:r w:rsidR="00FD39CC" w:rsidRPr="00B36BE6">
        <w:t xml:space="preserve"> and this increases </w:t>
      </w:r>
      <w:r w:rsidR="00AB0DDC" w:rsidRPr="00B36BE6">
        <w:t>their</w:t>
      </w:r>
      <w:r w:rsidR="00FD39CC" w:rsidRPr="00B36BE6">
        <w:t xml:space="preserve"> incentives to participate. </w:t>
      </w:r>
    </w:p>
    <w:p w14:paraId="58C20611" w14:textId="655BE4DC" w:rsidR="00FD39CC" w:rsidRPr="00B36BE6" w:rsidRDefault="00FD39CC" w:rsidP="001950B2">
      <w:r w:rsidRPr="00B36BE6">
        <w:t xml:space="preserve">The third major risk of this project are the expected impacts of this project. One may perceive the impact as paradigm shift in ICU in specific and care for the patients with multimorbidity in general. However, we have introduced risk mitigation </w:t>
      </w:r>
      <w:r w:rsidR="00AB0DDC" w:rsidRPr="00B36BE6">
        <w:t>measures is</w:t>
      </w:r>
      <w:r w:rsidRPr="00B36BE6">
        <w:t xml:space="preserve"> in this project. One example is the early warning system: The ambition is to develop and introduce an automatic dynamic integrated early </w:t>
      </w:r>
      <w:r w:rsidR="008F7B14" w:rsidRPr="00B36BE6">
        <w:t>w</w:t>
      </w:r>
      <w:r w:rsidRPr="00B36BE6">
        <w:t>arning syste</w:t>
      </w:r>
      <w:r w:rsidR="008F7B14" w:rsidRPr="00B36BE6">
        <w:t xml:space="preserve">m in the health record </w:t>
      </w:r>
      <w:r w:rsidRPr="00B36BE6">
        <w:t xml:space="preserve">system to inform daily practice of ICU pts. The back-up plan, if failing by unforeseen logistic or other barriers, includes an online simple version which can be guaranteed based on what we know already. One other example of a risk-mitigation measure is to harmonise at least the sites which all use EPIC as patient health record system. Most sites use EPIC, which makes introduction of these goals much easier.  </w:t>
      </w:r>
    </w:p>
    <w:p w14:paraId="24964C35" w14:textId="77777777" w:rsidR="00FD39CC" w:rsidRPr="00B36BE6" w:rsidRDefault="00FD39CC" w:rsidP="001950B2"/>
    <w:p w14:paraId="62AA043E" w14:textId="10E74247" w:rsidR="00430560" w:rsidRPr="00B36BE6" w:rsidRDefault="00FD39CC" w:rsidP="001950B2">
      <w:pPr>
        <w:rPr>
          <w:color w:val="FF0000"/>
        </w:rPr>
      </w:pPr>
      <w:r w:rsidRPr="00B36BE6">
        <w:rPr>
          <w:color w:val="FF0000"/>
        </w:rPr>
        <w:t xml:space="preserve"> </w:t>
      </w:r>
      <w:r w:rsidR="00430560" w:rsidRPr="00B36BE6">
        <w:rPr>
          <w:color w:val="FF0000"/>
        </w:rPr>
        <w:t xml:space="preserve">Table 3.2d </w:t>
      </w:r>
      <w:r w:rsidR="00A86283" w:rsidRPr="00B36BE6">
        <w:rPr>
          <w:color w:val="FF0000"/>
        </w:rPr>
        <w:t>Critical risk for</w:t>
      </w:r>
      <w:r w:rsidR="00430560" w:rsidRPr="00B36BE6">
        <w:rPr>
          <w:color w:val="FF0000"/>
        </w:rPr>
        <w:t xml:space="preserve"> implementation</w:t>
      </w:r>
    </w:p>
    <w:tbl>
      <w:tblPr>
        <w:tblStyle w:val="TableGrid"/>
        <w:tblW w:w="5000" w:type="pct"/>
        <w:shd w:val="clear" w:color="auto" w:fill="F2F2F2" w:themeFill="background1" w:themeFillShade="F2"/>
        <w:tblLook w:val="04A0" w:firstRow="1" w:lastRow="0" w:firstColumn="1" w:lastColumn="0" w:noHBand="0" w:noVBand="1"/>
      </w:tblPr>
      <w:tblGrid>
        <w:gridCol w:w="2272"/>
        <w:gridCol w:w="2255"/>
        <w:gridCol w:w="2268"/>
        <w:gridCol w:w="2268"/>
      </w:tblGrid>
      <w:tr w:rsidR="00430560" w:rsidRPr="00B36BE6" w14:paraId="52733952" w14:textId="77777777" w:rsidTr="002B3C34">
        <w:tc>
          <w:tcPr>
            <w:tcW w:w="1253" w:type="pct"/>
            <w:shd w:val="clear" w:color="auto" w:fill="F2F2F2" w:themeFill="background1" w:themeFillShade="F2"/>
          </w:tcPr>
          <w:p w14:paraId="7781AF31" w14:textId="77777777" w:rsidR="00430560" w:rsidRPr="00B36BE6" w:rsidRDefault="00430560" w:rsidP="00EC61A4">
            <w:pPr>
              <w:jc w:val="left"/>
              <w:rPr>
                <w:szCs w:val="22"/>
              </w:rPr>
            </w:pPr>
            <w:r w:rsidRPr="00B36BE6">
              <w:rPr>
                <w:b/>
                <w:bCs/>
                <w:szCs w:val="22"/>
              </w:rPr>
              <w:t xml:space="preserve">Description of risk </w:t>
            </w:r>
          </w:p>
          <w:p w14:paraId="6C546BDF" w14:textId="77777777" w:rsidR="00430560" w:rsidRPr="00B36BE6" w:rsidRDefault="00430560" w:rsidP="00EC61A4">
            <w:pPr>
              <w:jc w:val="left"/>
            </w:pPr>
          </w:p>
        </w:tc>
        <w:tc>
          <w:tcPr>
            <w:tcW w:w="1244" w:type="pct"/>
            <w:shd w:val="clear" w:color="auto" w:fill="F2F2F2" w:themeFill="background1" w:themeFillShade="F2"/>
          </w:tcPr>
          <w:p w14:paraId="7212411D" w14:textId="77777777" w:rsidR="00430560" w:rsidRPr="00B36BE6" w:rsidRDefault="00430560" w:rsidP="00EC61A4">
            <w:pPr>
              <w:jc w:val="left"/>
              <w:rPr>
                <w:b/>
                <w:szCs w:val="22"/>
              </w:rPr>
            </w:pPr>
            <w:r w:rsidRPr="00B36BE6">
              <w:rPr>
                <w:b/>
                <w:bCs/>
                <w:szCs w:val="22"/>
              </w:rPr>
              <w:t xml:space="preserve">Level of Risk </w:t>
            </w:r>
          </w:p>
          <w:p w14:paraId="7DBB41AB" w14:textId="77777777" w:rsidR="00430560" w:rsidRPr="00B36BE6" w:rsidRDefault="00430560" w:rsidP="00EC61A4">
            <w:pPr>
              <w:jc w:val="left"/>
              <w:rPr>
                <w:b/>
              </w:rPr>
            </w:pPr>
          </w:p>
        </w:tc>
        <w:tc>
          <w:tcPr>
            <w:tcW w:w="1251" w:type="pct"/>
            <w:shd w:val="clear" w:color="auto" w:fill="F2F2F2" w:themeFill="background1" w:themeFillShade="F2"/>
          </w:tcPr>
          <w:p w14:paraId="13D34079" w14:textId="26D5A711" w:rsidR="00430560" w:rsidRPr="00B36BE6" w:rsidRDefault="00430560" w:rsidP="00EC61A4">
            <w:pPr>
              <w:jc w:val="left"/>
              <w:rPr>
                <w:b/>
              </w:rPr>
            </w:pPr>
            <w:r w:rsidRPr="00B36BE6">
              <w:rPr>
                <w:b/>
              </w:rPr>
              <w:t xml:space="preserve">Work package(s) involved </w:t>
            </w:r>
          </w:p>
        </w:tc>
        <w:tc>
          <w:tcPr>
            <w:tcW w:w="1251" w:type="pct"/>
            <w:shd w:val="clear" w:color="auto" w:fill="F2F2F2" w:themeFill="background1" w:themeFillShade="F2"/>
          </w:tcPr>
          <w:p w14:paraId="2A5D2578" w14:textId="6D76FECE" w:rsidR="00430560" w:rsidRPr="00B36BE6" w:rsidRDefault="00430560" w:rsidP="00EC61A4">
            <w:pPr>
              <w:jc w:val="left"/>
              <w:rPr>
                <w:b/>
              </w:rPr>
            </w:pPr>
            <w:r w:rsidRPr="00B36BE6">
              <w:rPr>
                <w:b/>
              </w:rPr>
              <w:t xml:space="preserve">Proposed risk-mitigation measures </w:t>
            </w:r>
          </w:p>
        </w:tc>
      </w:tr>
      <w:tr w:rsidR="00430560" w:rsidRPr="00B36BE6" w14:paraId="6A580823" w14:textId="77777777" w:rsidTr="002B3C34">
        <w:tc>
          <w:tcPr>
            <w:tcW w:w="1253" w:type="pct"/>
            <w:shd w:val="clear" w:color="auto" w:fill="F2F2F2" w:themeFill="background1" w:themeFillShade="F2"/>
          </w:tcPr>
          <w:p w14:paraId="296AD8A1" w14:textId="0C7BCA31" w:rsidR="00430560" w:rsidRPr="00B36BE6" w:rsidRDefault="00430560" w:rsidP="00EC61A4">
            <w:pPr>
              <w:jc w:val="left"/>
            </w:pPr>
            <w:r w:rsidRPr="00B36BE6">
              <w:t xml:space="preserve">… </w:t>
            </w:r>
          </w:p>
        </w:tc>
        <w:tc>
          <w:tcPr>
            <w:tcW w:w="1244" w:type="pct"/>
            <w:shd w:val="clear" w:color="auto" w:fill="F2F2F2" w:themeFill="background1" w:themeFillShade="F2"/>
          </w:tcPr>
          <w:p w14:paraId="03056A2A" w14:textId="77777777" w:rsidR="00430560" w:rsidRPr="00B36BE6" w:rsidRDefault="00430560" w:rsidP="00EC61A4">
            <w:pPr>
              <w:jc w:val="left"/>
            </w:pPr>
          </w:p>
        </w:tc>
        <w:tc>
          <w:tcPr>
            <w:tcW w:w="1251" w:type="pct"/>
            <w:shd w:val="clear" w:color="auto" w:fill="F2F2F2" w:themeFill="background1" w:themeFillShade="F2"/>
          </w:tcPr>
          <w:p w14:paraId="01C6804A" w14:textId="77777777" w:rsidR="00430560" w:rsidRPr="00B36BE6" w:rsidRDefault="00430560" w:rsidP="00EC61A4">
            <w:pPr>
              <w:jc w:val="left"/>
            </w:pPr>
          </w:p>
        </w:tc>
        <w:tc>
          <w:tcPr>
            <w:tcW w:w="1251" w:type="pct"/>
            <w:shd w:val="clear" w:color="auto" w:fill="F2F2F2" w:themeFill="background1" w:themeFillShade="F2"/>
          </w:tcPr>
          <w:p w14:paraId="37343EBF" w14:textId="77777777" w:rsidR="00430560" w:rsidRPr="00B36BE6" w:rsidRDefault="00430560" w:rsidP="00EC61A4">
            <w:pPr>
              <w:jc w:val="left"/>
            </w:pPr>
          </w:p>
        </w:tc>
      </w:tr>
      <w:tr w:rsidR="00430560" w:rsidRPr="00B36BE6" w14:paraId="65726300" w14:textId="77777777" w:rsidTr="002B3C34">
        <w:tc>
          <w:tcPr>
            <w:tcW w:w="1253" w:type="pct"/>
            <w:shd w:val="clear" w:color="auto" w:fill="F2F2F2" w:themeFill="background1" w:themeFillShade="F2"/>
          </w:tcPr>
          <w:p w14:paraId="4E3D0859" w14:textId="77777777" w:rsidR="00430560" w:rsidRPr="00B36BE6" w:rsidRDefault="00430560" w:rsidP="00EC61A4">
            <w:pPr>
              <w:jc w:val="left"/>
            </w:pPr>
          </w:p>
        </w:tc>
        <w:tc>
          <w:tcPr>
            <w:tcW w:w="1244" w:type="pct"/>
            <w:shd w:val="clear" w:color="auto" w:fill="F2F2F2" w:themeFill="background1" w:themeFillShade="F2"/>
          </w:tcPr>
          <w:p w14:paraId="16760BD0" w14:textId="77777777" w:rsidR="00430560" w:rsidRPr="00B36BE6" w:rsidRDefault="00430560" w:rsidP="00EC61A4">
            <w:pPr>
              <w:jc w:val="left"/>
            </w:pPr>
          </w:p>
        </w:tc>
        <w:tc>
          <w:tcPr>
            <w:tcW w:w="1251" w:type="pct"/>
            <w:shd w:val="clear" w:color="auto" w:fill="F2F2F2" w:themeFill="background1" w:themeFillShade="F2"/>
          </w:tcPr>
          <w:p w14:paraId="49AFD6FF" w14:textId="77777777" w:rsidR="00430560" w:rsidRPr="00B36BE6" w:rsidRDefault="00430560" w:rsidP="00EC61A4">
            <w:pPr>
              <w:jc w:val="left"/>
            </w:pPr>
          </w:p>
        </w:tc>
        <w:tc>
          <w:tcPr>
            <w:tcW w:w="1251" w:type="pct"/>
            <w:shd w:val="clear" w:color="auto" w:fill="F2F2F2" w:themeFill="background1" w:themeFillShade="F2"/>
          </w:tcPr>
          <w:p w14:paraId="79D7C375" w14:textId="77777777" w:rsidR="00430560" w:rsidRPr="00B36BE6" w:rsidRDefault="00430560" w:rsidP="00EC61A4">
            <w:pPr>
              <w:jc w:val="left"/>
            </w:pPr>
          </w:p>
        </w:tc>
      </w:tr>
    </w:tbl>
    <w:p w14:paraId="4D90B6D0" w14:textId="1B7B16CA" w:rsidR="00536C56" w:rsidRPr="00B36BE6" w:rsidRDefault="00536C56" w:rsidP="00D641D9"/>
    <w:p w14:paraId="2D284D0B" w14:textId="77777777" w:rsidR="00EC61A4" w:rsidRPr="00B36BE6" w:rsidRDefault="00EC61A4">
      <w:pPr>
        <w:spacing w:before="0" w:after="0" w:line="240" w:lineRule="auto"/>
        <w:jc w:val="left"/>
        <w:rPr>
          <w:b/>
          <w:sz w:val="28"/>
          <w:szCs w:val="20"/>
        </w:rPr>
      </w:pPr>
      <w:r w:rsidRPr="00B36BE6">
        <w:br w:type="page"/>
      </w:r>
    </w:p>
    <w:p w14:paraId="43C236CF" w14:textId="56238EC0" w:rsidR="00536C56" w:rsidRPr="00B36BE6" w:rsidRDefault="00536C56" w:rsidP="001950B2">
      <w:pPr>
        <w:pStyle w:val="Heading2"/>
      </w:pPr>
      <w:bookmarkStart w:id="158" w:name="_Toc3735401"/>
      <w:r w:rsidRPr="00B36BE6">
        <w:lastRenderedPageBreak/>
        <w:t>3.3</w:t>
      </w:r>
      <w:r w:rsidRPr="00B36BE6">
        <w:tab/>
        <w:t>Consortium as a whole</w:t>
      </w:r>
      <w:bookmarkEnd w:id="158"/>
      <w:r w:rsidRPr="00B36BE6">
        <w:t xml:space="preserve"> </w:t>
      </w:r>
    </w:p>
    <w:p w14:paraId="2DEB86BF" w14:textId="42B88F4F" w:rsidR="004F43AF" w:rsidRPr="00B36BE6" w:rsidRDefault="00536C56" w:rsidP="001950B2">
      <w:r w:rsidRPr="00B36BE6">
        <w:t xml:space="preserve">The </w:t>
      </w:r>
      <w:r w:rsidRPr="00B36BE6">
        <w:rPr>
          <w:b/>
        </w:rPr>
        <w:t>H</w:t>
      </w:r>
      <w:r w:rsidRPr="00B36BE6">
        <w:rPr>
          <w:b/>
          <w:bCs/>
        </w:rPr>
        <w:t xml:space="preserve">EALICS </w:t>
      </w:r>
      <w:r w:rsidRPr="00B36BE6">
        <w:t>consortium is</w:t>
      </w:r>
      <w:r w:rsidR="004F43AF" w:rsidRPr="00B36BE6">
        <w:t xml:space="preserve"> an aggregate of diverse expertise and leading </w:t>
      </w:r>
      <w:r w:rsidR="00EC61A4" w:rsidRPr="00B36BE6">
        <w:t>institutions</w:t>
      </w:r>
      <w:r w:rsidR="004F43AF" w:rsidRPr="00B36BE6">
        <w:t xml:space="preserve"> from all across the Europe, with connections to Australia and USA. Gender is equally distribu</w:t>
      </w:r>
      <w:r w:rsidR="00364B20" w:rsidRPr="00B36BE6">
        <w:t>ted among the WP lead (</w:t>
      </w:r>
      <w:r w:rsidR="004F43AF" w:rsidRPr="00B36BE6">
        <w:t>3 females</w:t>
      </w:r>
      <w:r w:rsidR="00364B20" w:rsidRPr="00B36BE6">
        <w:t>/3 males</w:t>
      </w:r>
      <w:r w:rsidR="004F43AF" w:rsidRPr="00B36BE6">
        <w:t>). The partners’ mutual interests in unravelling heterogeneity of the critically ill patients with multimorbidity make the consortium ideally placed to tackle the challenges posed within HEALICS</w:t>
      </w:r>
      <w:r w:rsidR="00EC61A4" w:rsidRPr="00B36BE6">
        <w:t>.</w:t>
      </w:r>
      <w:r w:rsidRPr="00B36BE6">
        <w:t xml:space="preserve"> </w:t>
      </w:r>
      <w:r w:rsidRPr="00B36BE6">
        <w:rPr>
          <w:b/>
          <w:bCs/>
        </w:rPr>
        <w:t xml:space="preserve">Section 1.2 </w:t>
      </w:r>
      <w:r w:rsidRPr="00B36BE6">
        <w:t xml:space="preserve">describes how the structure of the consortium matches the project’s objectives and how the </w:t>
      </w:r>
      <w:r w:rsidR="00427C7B" w:rsidRPr="00B36BE6">
        <w:t>partners</w:t>
      </w:r>
      <w:r w:rsidRPr="00B36BE6">
        <w:t xml:space="preserve"> complement one another. In </w:t>
      </w:r>
      <w:r w:rsidRPr="00B36BE6">
        <w:rPr>
          <w:b/>
          <w:bCs/>
        </w:rPr>
        <w:t xml:space="preserve">section 3.1 </w:t>
      </w:r>
      <w:r w:rsidRPr="00B36BE6">
        <w:t xml:space="preserve">we have indicated how exactly each of the </w:t>
      </w:r>
      <w:r w:rsidR="00D641D9" w:rsidRPr="00B36BE6">
        <w:t>partners will</w:t>
      </w:r>
      <w:r w:rsidRPr="00B36BE6">
        <w:t xml:space="preserve"> contribute to the work plan, both to specific tasks and within which WPs. </w:t>
      </w:r>
      <w:r w:rsidRPr="00B36BE6">
        <w:rPr>
          <w:b/>
          <w:bCs/>
        </w:rPr>
        <w:t xml:space="preserve">Section 3.2 </w:t>
      </w:r>
      <w:r w:rsidRPr="00B36BE6">
        <w:t xml:space="preserve">describes the management structure that will provide a frame for partners to work together. </w:t>
      </w:r>
      <w:r w:rsidRPr="00B36BE6">
        <w:rPr>
          <w:b/>
          <w:bCs/>
        </w:rPr>
        <w:t xml:space="preserve">Section 2.2a </w:t>
      </w:r>
      <w:r w:rsidRPr="00B36BE6">
        <w:t xml:space="preserve">describe mechanisms in </w:t>
      </w:r>
      <w:r w:rsidRPr="00B36BE6">
        <w:rPr>
          <w:bCs/>
        </w:rPr>
        <w:t>HEALICS</w:t>
      </w:r>
      <w:r w:rsidRPr="00B36BE6">
        <w:rPr>
          <w:b/>
          <w:bCs/>
        </w:rPr>
        <w:t xml:space="preserve"> </w:t>
      </w:r>
      <w:r w:rsidRPr="00B36BE6">
        <w:t xml:space="preserve">for exploitation of results. Finally, </w:t>
      </w:r>
      <w:r w:rsidRPr="00B36BE6">
        <w:rPr>
          <w:b/>
          <w:bCs/>
        </w:rPr>
        <w:t xml:space="preserve">section 4 </w:t>
      </w:r>
      <w:r w:rsidRPr="00B36BE6">
        <w:t xml:space="preserve">provides a more detailed description of each partner. Apart from what has already been stated in these sections, we would like to </w:t>
      </w:r>
      <w:r w:rsidR="003E06D3" w:rsidRPr="00B36BE6">
        <w:t>emphasise</w:t>
      </w:r>
      <w:r w:rsidRPr="00B36BE6">
        <w:t xml:space="preserve"> that partners in </w:t>
      </w:r>
      <w:r w:rsidRPr="00B36BE6">
        <w:rPr>
          <w:bCs/>
        </w:rPr>
        <w:t>HEALICS</w:t>
      </w:r>
      <w:r w:rsidRPr="00B36BE6">
        <w:rPr>
          <w:b/>
          <w:bCs/>
        </w:rPr>
        <w:t xml:space="preserve"> </w:t>
      </w:r>
      <w:r w:rsidRPr="00B36BE6">
        <w:t>have collectively demonstrated a long-standing commitment to research in critically ill patients, (epi)g</w:t>
      </w:r>
      <w:r w:rsidR="00427C7B" w:rsidRPr="00B36BE6">
        <w:t xml:space="preserve">enetics, cognitive function, </w:t>
      </w:r>
      <w:r w:rsidRPr="00B36BE6">
        <w:t>quality of life</w:t>
      </w:r>
      <w:r w:rsidR="00427C7B" w:rsidRPr="00B36BE6">
        <w:t xml:space="preserve"> and machine learning</w:t>
      </w:r>
      <w:r w:rsidRPr="00B36BE6">
        <w:t xml:space="preserve">. </w:t>
      </w:r>
    </w:p>
    <w:p w14:paraId="0CBD7699" w14:textId="5C3E42FE" w:rsidR="00536C56" w:rsidRPr="00B36BE6" w:rsidRDefault="004C4D55" w:rsidP="001950B2">
      <w:pPr>
        <w:rPr>
          <w:b/>
        </w:rPr>
      </w:pPr>
      <w:r w:rsidRPr="00B36BE6">
        <w:t xml:space="preserve">Above all the sense that we urgently need to improve our care for the most critically ill is what has led to this whole enterprise. The </w:t>
      </w:r>
      <w:r w:rsidR="004F43AF" w:rsidRPr="00B36BE6">
        <w:t>bottom</w:t>
      </w:r>
      <w:r w:rsidRPr="00B36BE6">
        <w:t xml:space="preserve"> line is that the intensivist standing at the bedside of the patients A and B and taking to th</w:t>
      </w:r>
      <w:r w:rsidR="004F43AF" w:rsidRPr="00B36BE6">
        <w:t>eir</w:t>
      </w:r>
      <w:r w:rsidRPr="00B36BE6">
        <w:t xml:space="preserve"> families </w:t>
      </w:r>
      <w:r w:rsidR="004F43AF" w:rsidRPr="00B36BE6">
        <w:t>trying to</w:t>
      </w:r>
      <w:r w:rsidRPr="00B36BE6">
        <w:t xml:space="preserve"> explain</w:t>
      </w:r>
      <w:r w:rsidR="004F43AF" w:rsidRPr="00B36BE6">
        <w:t xml:space="preserve"> them</w:t>
      </w:r>
      <w:r w:rsidRPr="00B36BE6">
        <w:t xml:space="preserve"> the lack of current knowledge on causal mechanisms at the core the </w:t>
      </w:r>
      <w:r w:rsidR="000E460D" w:rsidRPr="00B36BE6">
        <w:t>multi-morbidities</w:t>
      </w:r>
      <w:r w:rsidR="00430560" w:rsidRPr="00B36BE6">
        <w:t xml:space="preserve"> and critical illness and </w:t>
      </w:r>
      <w:r w:rsidRPr="00B36BE6">
        <w:t xml:space="preserve">telling that we </w:t>
      </w:r>
      <w:r w:rsidR="00430560" w:rsidRPr="00B36BE6">
        <w:t xml:space="preserve">don’t </w:t>
      </w:r>
      <w:r w:rsidR="00D641D9" w:rsidRPr="00B36BE6">
        <w:t>know,</w:t>
      </w:r>
      <w:r w:rsidR="00430560" w:rsidRPr="00B36BE6">
        <w:t xml:space="preserve"> and we have to wait and see what happens. This </w:t>
      </w:r>
      <w:r w:rsidR="004F43AF" w:rsidRPr="00B36BE6">
        <w:t xml:space="preserve">feeling of </w:t>
      </w:r>
      <w:r w:rsidR="00430560" w:rsidRPr="00B36BE6">
        <w:t xml:space="preserve">urgency is at the heart of this </w:t>
      </w:r>
      <w:r w:rsidRPr="00B36BE6">
        <w:t>proposal</w:t>
      </w:r>
      <w:r w:rsidR="00430560" w:rsidRPr="00B36BE6">
        <w:t>.</w:t>
      </w:r>
      <w:r w:rsidRPr="00B36BE6">
        <w:t xml:space="preserve"> </w:t>
      </w:r>
      <w:r w:rsidR="00536C56" w:rsidRPr="00B36BE6">
        <w:t xml:space="preserve">Also, a sense of privilege of being part of this ambitious enterprise and a strong belief that </w:t>
      </w:r>
      <w:r w:rsidR="00536C56" w:rsidRPr="00B36BE6">
        <w:rPr>
          <w:bCs/>
        </w:rPr>
        <w:t xml:space="preserve">HEALICS </w:t>
      </w:r>
      <w:r w:rsidR="00536C56" w:rsidRPr="00B36BE6">
        <w:t>will make a difference for critically ill patients has grown among partners during the preparation of this proposal.</w:t>
      </w:r>
    </w:p>
    <w:p w14:paraId="5B7B856D" w14:textId="77777777" w:rsidR="0094799B" w:rsidRPr="00B36BE6" w:rsidRDefault="0094799B" w:rsidP="00D641D9">
      <w:pPr>
        <w:pStyle w:val="Heading2"/>
      </w:pPr>
    </w:p>
    <w:p w14:paraId="6EB584D1" w14:textId="77777777" w:rsidR="00EC61A4" w:rsidRPr="00B36BE6" w:rsidRDefault="00EC61A4">
      <w:pPr>
        <w:spacing w:before="0" w:after="0" w:line="240" w:lineRule="auto"/>
        <w:jc w:val="left"/>
        <w:rPr>
          <w:b/>
          <w:sz w:val="28"/>
          <w:szCs w:val="20"/>
        </w:rPr>
      </w:pPr>
      <w:r w:rsidRPr="00B36BE6">
        <w:br w:type="page"/>
      </w:r>
    </w:p>
    <w:p w14:paraId="2CBA8921" w14:textId="5827174B" w:rsidR="002559F5" w:rsidRPr="00B36BE6" w:rsidRDefault="002008E8" w:rsidP="00D641D9">
      <w:pPr>
        <w:pStyle w:val="Heading2"/>
      </w:pPr>
      <w:bookmarkStart w:id="159" w:name="_Toc3735402"/>
      <w:r w:rsidRPr="00B36BE6">
        <w:lastRenderedPageBreak/>
        <w:t>3.4</w:t>
      </w:r>
      <w:r w:rsidR="002559F5" w:rsidRPr="00B36BE6">
        <w:tab/>
        <w:t>Resources to be committed</w:t>
      </w:r>
      <w:bookmarkEnd w:id="159"/>
    </w:p>
    <w:p w14:paraId="0B2B8B5C" w14:textId="77777777" w:rsidR="002559F5" w:rsidRPr="00B36BE6" w:rsidRDefault="006C5331" w:rsidP="001950B2">
      <w:r w:rsidRPr="00B36BE6">
        <w:rPr>
          <w:noProof/>
          <w:lang w:val="nl-NL" w:eastAsia="nl-NL"/>
        </w:rPr>
        <w:drawing>
          <wp:inline distT="0" distB="0" distL="0" distR="0" wp14:anchorId="21903508" wp14:editId="344F33E5">
            <wp:extent cx="129540" cy="129540"/>
            <wp:effectExtent l="0" t="0" r="3810" b="3810"/>
            <wp:docPr id="4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8547D" w:rsidRPr="00B36BE6">
        <w:t xml:space="preserve"> </w:t>
      </w:r>
      <w:r w:rsidR="00E2088B" w:rsidRPr="00B36BE6">
        <w:t xml:space="preserve">Please make sure the information in this section </w:t>
      </w:r>
      <w:r w:rsidR="007611FF" w:rsidRPr="00B36BE6">
        <w:t xml:space="preserve">matches </w:t>
      </w:r>
      <w:r w:rsidR="002559F5" w:rsidRPr="00B36BE6">
        <w:t xml:space="preserve">the costs </w:t>
      </w:r>
      <w:r w:rsidR="007611FF" w:rsidRPr="00B36BE6">
        <w:t xml:space="preserve">as stated </w:t>
      </w:r>
      <w:r w:rsidR="002559F5" w:rsidRPr="00B36BE6">
        <w:t>in</w:t>
      </w:r>
      <w:r w:rsidR="00C21F04" w:rsidRPr="00B36BE6">
        <w:t xml:space="preserve"> the</w:t>
      </w:r>
      <w:r w:rsidR="002559F5" w:rsidRPr="00B36BE6">
        <w:t xml:space="preserve"> </w:t>
      </w:r>
      <w:r w:rsidR="00C21F04" w:rsidRPr="00B36BE6">
        <w:t xml:space="preserve">budget table in section 3 of the administrative </w:t>
      </w:r>
      <w:r w:rsidR="00B8547D" w:rsidRPr="00B36BE6">
        <w:t xml:space="preserve">proposal </w:t>
      </w:r>
      <w:r w:rsidR="00C21F04" w:rsidRPr="00B36BE6">
        <w:t>forms</w:t>
      </w:r>
      <w:r w:rsidR="002559F5" w:rsidRPr="00B36BE6">
        <w:t xml:space="preserve">, and the </w:t>
      </w:r>
      <w:r w:rsidR="007611FF" w:rsidRPr="00B36BE6">
        <w:t>number of person</w:t>
      </w:r>
      <w:r w:rsidR="000E450A" w:rsidRPr="00B36BE6">
        <w:t xml:space="preserve"> </w:t>
      </w:r>
      <w:r w:rsidR="007611FF" w:rsidRPr="00B36BE6">
        <w:t xml:space="preserve">months, </w:t>
      </w:r>
      <w:r w:rsidR="002559F5" w:rsidRPr="00B36BE6">
        <w:t>shown in the detailed work package descriptions</w:t>
      </w:r>
      <w:r w:rsidR="00E2088B" w:rsidRPr="00B36BE6">
        <w:t>.</w:t>
      </w:r>
    </w:p>
    <w:p w14:paraId="208E1021" w14:textId="77777777" w:rsidR="002559F5" w:rsidRPr="00B36BE6" w:rsidRDefault="002559F5" w:rsidP="001950B2">
      <w:r w:rsidRPr="00B36BE6">
        <w:t>Please provide the following:</w:t>
      </w:r>
    </w:p>
    <w:p w14:paraId="050D9550" w14:textId="77777777" w:rsidR="002559F5" w:rsidRPr="00B36BE6" w:rsidRDefault="00CD34E2" w:rsidP="001950B2">
      <w:r w:rsidRPr="00B36BE6">
        <w:t>a t</w:t>
      </w:r>
      <w:r w:rsidR="00262194" w:rsidRPr="00B36BE6">
        <w:t>able showing number of person</w:t>
      </w:r>
      <w:r w:rsidR="000E450A" w:rsidRPr="00B36BE6">
        <w:t xml:space="preserve"> </w:t>
      </w:r>
      <w:r w:rsidR="00262194" w:rsidRPr="00B36BE6">
        <w:t xml:space="preserve">months required </w:t>
      </w:r>
      <w:r w:rsidR="002559F5" w:rsidRPr="00B36BE6">
        <w:t>(</w:t>
      </w:r>
      <w:r w:rsidRPr="00B36BE6">
        <w:t>t</w:t>
      </w:r>
      <w:r w:rsidR="002559F5" w:rsidRPr="00B36BE6">
        <w:t>able 3.</w:t>
      </w:r>
      <w:r w:rsidR="0009218B" w:rsidRPr="00B36BE6">
        <w:t>4</w:t>
      </w:r>
      <w:r w:rsidR="002559F5" w:rsidRPr="00B36BE6">
        <w:t>a)</w:t>
      </w:r>
    </w:p>
    <w:p w14:paraId="7525D0F0" w14:textId="77777777" w:rsidR="002559F5" w:rsidRPr="00B36BE6" w:rsidRDefault="00B8547D" w:rsidP="001950B2">
      <w:r w:rsidRPr="00B36BE6">
        <w:t>a t</w:t>
      </w:r>
      <w:r w:rsidR="00262194" w:rsidRPr="00B36BE6">
        <w:t xml:space="preserve">able showing </w:t>
      </w:r>
      <w:r w:rsidR="0009218B" w:rsidRPr="00B36BE6">
        <w:t>‘</w:t>
      </w:r>
      <w:r w:rsidR="00262194" w:rsidRPr="00B36BE6">
        <w:t>o</w:t>
      </w:r>
      <w:r w:rsidR="00DB4C91" w:rsidRPr="00B36BE6">
        <w:t xml:space="preserve">ther </w:t>
      </w:r>
      <w:r w:rsidR="0009218B" w:rsidRPr="00B36BE6">
        <w:t>direct</w:t>
      </w:r>
      <w:r w:rsidR="00DB4C91" w:rsidRPr="00B36BE6">
        <w:t xml:space="preserve"> costs</w:t>
      </w:r>
      <w:r w:rsidR="00B30C1C" w:rsidRPr="00B36BE6">
        <w:t>’</w:t>
      </w:r>
      <w:r w:rsidR="002559F5" w:rsidRPr="00B36BE6">
        <w:t xml:space="preserve"> (</w:t>
      </w:r>
      <w:r w:rsidR="00CD34E2" w:rsidRPr="00B36BE6">
        <w:t>t</w:t>
      </w:r>
      <w:r w:rsidR="002559F5" w:rsidRPr="00B36BE6">
        <w:t>able 3.</w:t>
      </w:r>
      <w:r w:rsidR="00D51B08" w:rsidRPr="00B36BE6">
        <w:t>4</w:t>
      </w:r>
      <w:r w:rsidR="002559F5" w:rsidRPr="00B36BE6">
        <w:t>b)</w:t>
      </w:r>
      <w:r w:rsidR="0015288F" w:rsidRPr="00B36BE6">
        <w:t xml:space="preserve"> for </w:t>
      </w:r>
      <w:r w:rsidRPr="00B36BE6">
        <w:t xml:space="preserve">participants </w:t>
      </w:r>
      <w:r w:rsidR="0009218B" w:rsidRPr="00B36BE6">
        <w:t xml:space="preserve">where </w:t>
      </w:r>
      <w:r w:rsidR="00C701A2" w:rsidRPr="00B36BE6">
        <w:t>those costs</w:t>
      </w:r>
      <w:r w:rsidR="00262194" w:rsidRPr="00B36BE6">
        <w:t xml:space="preserve"> exceed </w:t>
      </w:r>
      <w:r w:rsidR="0015288F" w:rsidRPr="00B36BE6">
        <w:t>15% of</w:t>
      </w:r>
      <w:r w:rsidRPr="00B36BE6">
        <w:t xml:space="preserve"> the</w:t>
      </w:r>
      <w:r w:rsidR="0015288F" w:rsidRPr="00B36BE6">
        <w:t xml:space="preserve"> personnel cost</w:t>
      </w:r>
      <w:r w:rsidR="00262194" w:rsidRPr="00B36BE6">
        <w:t>s</w:t>
      </w:r>
      <w:r w:rsidR="0015288F" w:rsidRPr="00B36BE6">
        <w:t xml:space="preserve"> (according to</w:t>
      </w:r>
      <w:r w:rsidR="0009218B" w:rsidRPr="00B36BE6">
        <w:t xml:space="preserve"> the </w:t>
      </w:r>
      <w:r w:rsidR="00C701A2" w:rsidRPr="00B36BE6">
        <w:t>budget table</w:t>
      </w:r>
      <w:r w:rsidR="0009218B" w:rsidRPr="00B36BE6">
        <w:t xml:space="preserve"> </w:t>
      </w:r>
      <w:r w:rsidR="00C21F04" w:rsidRPr="00B36BE6">
        <w:t xml:space="preserve">in section 3 of the administrative </w:t>
      </w:r>
      <w:r w:rsidRPr="00B36BE6">
        <w:t xml:space="preserve">proposal </w:t>
      </w:r>
      <w:r w:rsidR="00C21F04" w:rsidRPr="00B36BE6">
        <w:t>forms</w:t>
      </w:r>
      <w:r w:rsidR="00DE291C" w:rsidRPr="00B36BE6">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25"/>
      </w:tblGrid>
      <w:tr w:rsidR="00EC3D0A" w:rsidRPr="00B36BE6" w14:paraId="561B3DFC" w14:textId="77777777" w:rsidTr="00EC61A4">
        <w:tc>
          <w:tcPr>
            <w:tcW w:w="2490" w:type="pct"/>
            <w:tcBorders>
              <w:top w:val="single" w:sz="24" w:space="0" w:color="F79646" w:themeColor="accent6"/>
              <w:left w:val="single" w:sz="24" w:space="0" w:color="F79646" w:themeColor="accent6"/>
              <w:bottom w:val="single" w:sz="24" w:space="0" w:color="F79646" w:themeColor="accent6"/>
            </w:tcBorders>
          </w:tcPr>
          <w:p w14:paraId="46CD6DD7" w14:textId="77777777" w:rsidR="00EC3D0A" w:rsidRPr="00B36BE6" w:rsidRDefault="00EC3D0A" w:rsidP="001950B2">
            <w:r w:rsidRPr="00B36BE6">
              <w:t xml:space="preserve">Remember to </w:t>
            </w:r>
            <w:r w:rsidRPr="00B36BE6">
              <w:rPr>
                <w:b/>
              </w:rPr>
              <w:t>plan and allocate resources</w:t>
            </w:r>
            <w:r w:rsidRPr="00B36BE6">
              <w:t xml:space="preserve"> not only for “</w:t>
            </w:r>
            <w:r w:rsidRPr="00B36BE6">
              <w:rPr>
                <w:b/>
              </w:rPr>
              <w:t>personnel costs</w:t>
            </w:r>
            <w:r w:rsidRPr="00B36BE6">
              <w:t>” specifically for exploitation and dissemination activities, but also allocate “other direct costs” related to the exploitation and dissemination</w:t>
            </w:r>
          </w:p>
          <w:p w14:paraId="51FBA540" w14:textId="77777777" w:rsidR="00BC4C28" w:rsidRPr="00B36BE6" w:rsidRDefault="00EC3D0A" w:rsidP="001950B2">
            <w:r w:rsidRPr="00B36BE6">
              <w:t>activities. These costs can be necessary in case:</w:t>
            </w:r>
          </w:p>
          <w:p w14:paraId="3DFF616A" w14:textId="77777777" w:rsidR="00BC4C28" w:rsidRPr="00B36BE6" w:rsidRDefault="00BC4C28" w:rsidP="001950B2">
            <w:pPr>
              <w:rPr>
                <w:rFonts w:ascii="Calibri-Bold" w:hAnsi="Calibri-Bold"/>
              </w:rPr>
            </w:pPr>
            <w:r w:rsidRPr="00B36BE6">
              <w:rPr>
                <w:rFonts w:ascii="MinionPro-Bold" w:hAnsi="MinionPro-Bold" w:cs="MinionPro-Bold"/>
                <w:b/>
              </w:rPr>
              <w:t xml:space="preserve">• </w:t>
            </w:r>
            <w:r w:rsidRPr="00B36BE6">
              <w:t>you need to purchase data for market analysis</w:t>
            </w:r>
          </w:p>
          <w:p w14:paraId="0948FF32" w14:textId="77777777" w:rsidR="00BC4C28" w:rsidRPr="00B36BE6" w:rsidRDefault="00BC4C28" w:rsidP="001950B2"/>
        </w:tc>
        <w:tc>
          <w:tcPr>
            <w:tcW w:w="2510" w:type="pct"/>
            <w:tcBorders>
              <w:top w:val="single" w:sz="24" w:space="0" w:color="F79646" w:themeColor="accent6"/>
              <w:bottom w:val="single" w:sz="24" w:space="0" w:color="F79646" w:themeColor="accent6"/>
              <w:right w:val="single" w:sz="24" w:space="0" w:color="F79646" w:themeColor="accent6"/>
            </w:tcBorders>
          </w:tcPr>
          <w:p w14:paraId="5072D2EA" w14:textId="77777777" w:rsidR="00BC4C28" w:rsidRPr="00B36BE6" w:rsidRDefault="00BC4C28" w:rsidP="001950B2">
            <w:pPr>
              <w:rPr>
                <w:rFonts w:ascii="MinionPro-Bold" w:hAnsi="MinionPro-Bold" w:cs="MinionPro-Bold"/>
                <w:b/>
              </w:rPr>
            </w:pPr>
            <w:r w:rsidRPr="00B36BE6">
              <w:rPr>
                <w:rFonts w:ascii="MinionPro-Bold" w:hAnsi="MinionPro-Bold" w:cs="MinionPro-Bold"/>
                <w:b/>
              </w:rPr>
              <w:t xml:space="preserve">• </w:t>
            </w:r>
            <w:r w:rsidRPr="00B36BE6">
              <w:t>you plan to file patents</w:t>
            </w:r>
          </w:p>
          <w:p w14:paraId="60124C39" w14:textId="77777777" w:rsidR="00EC3D0A" w:rsidRPr="00B36BE6" w:rsidRDefault="00BC4C28" w:rsidP="001950B2">
            <w:r w:rsidRPr="00B36BE6">
              <w:rPr>
                <w:rFonts w:ascii="MinionPro-Bold" w:hAnsi="MinionPro-Bold" w:cs="MinionPro-Bold"/>
                <w:b/>
              </w:rPr>
              <w:t>•</w:t>
            </w:r>
            <w:r w:rsidR="00EC3D0A" w:rsidRPr="00B36BE6">
              <w:rPr>
                <w:rFonts w:cs="MinionPro-Bold"/>
                <w:b/>
              </w:rPr>
              <w:t xml:space="preserve"> </w:t>
            </w:r>
            <w:r w:rsidR="00EC3D0A" w:rsidRPr="00B36BE6">
              <w:t>you need to publish</w:t>
            </w:r>
          </w:p>
          <w:p w14:paraId="39031228" w14:textId="77777777" w:rsidR="00EC3D0A" w:rsidRPr="00B36BE6" w:rsidRDefault="00BC4C28" w:rsidP="001950B2">
            <w:pPr>
              <w:rPr>
                <w:b/>
              </w:rPr>
            </w:pPr>
            <w:r w:rsidRPr="00B36BE6">
              <w:rPr>
                <w:rFonts w:ascii="MinionPro-Bold" w:hAnsi="MinionPro-Bold" w:cs="MinionPro-Bold"/>
                <w:b/>
              </w:rPr>
              <w:t>•</w:t>
            </w:r>
            <w:r w:rsidR="00EC3D0A" w:rsidRPr="00B36BE6">
              <w:rPr>
                <w:rFonts w:cs="MinionPro-Bold"/>
                <w:b/>
              </w:rPr>
              <w:t xml:space="preserve"> </w:t>
            </w:r>
            <w:r w:rsidR="00EC3D0A" w:rsidRPr="00B36BE6">
              <w:t>you need to participate to International</w:t>
            </w:r>
            <w:r w:rsidR="00EC3D0A" w:rsidRPr="00B36BE6">
              <w:rPr>
                <w:b/>
              </w:rPr>
              <w:t xml:space="preserve"> </w:t>
            </w:r>
            <w:r w:rsidR="00EC3D0A" w:rsidRPr="00B36BE6">
              <w:t>Congresses</w:t>
            </w:r>
          </w:p>
          <w:p w14:paraId="45DC4E24" w14:textId="77777777" w:rsidR="00EC3D0A" w:rsidRPr="00B36BE6" w:rsidRDefault="00BC4C28" w:rsidP="001950B2">
            <w:r w:rsidRPr="00B36BE6">
              <w:t>or technology market places/</w:t>
            </w:r>
            <w:r w:rsidR="00EC3D0A" w:rsidRPr="00B36BE6">
              <w:t>brokerage events or investors forums</w:t>
            </w:r>
          </w:p>
          <w:p w14:paraId="2FAE8B1A" w14:textId="77777777" w:rsidR="00BC4C28" w:rsidRPr="00B36BE6" w:rsidRDefault="00BC4C28" w:rsidP="001950B2">
            <w:pPr>
              <w:rPr>
                <w:rFonts w:asciiTheme="minorHAnsi" w:hAnsiTheme="minorHAnsi" w:cs="Calibri-Bold"/>
                <w:bCs/>
              </w:rPr>
            </w:pPr>
            <w:r w:rsidRPr="00B36BE6">
              <w:rPr>
                <w:rFonts w:ascii="MinionPro-Bold" w:hAnsi="MinionPro-Bold" w:cs="MinionPro-Bold"/>
                <w:b/>
                <w:bCs/>
              </w:rPr>
              <w:t xml:space="preserve">• </w:t>
            </w:r>
            <w:r w:rsidRPr="00B36BE6">
              <w:rPr>
                <w:rFonts w:asciiTheme="minorHAnsi" w:hAnsiTheme="minorHAnsi" w:cs="MinionPro-Bold"/>
                <w:bCs/>
              </w:rPr>
              <w:t xml:space="preserve">… </w:t>
            </w:r>
            <w:r w:rsidRPr="00B36BE6">
              <w:t>Carefully evaluate what you will need in advance!</w:t>
            </w:r>
          </w:p>
        </w:tc>
      </w:tr>
    </w:tbl>
    <w:p w14:paraId="18C65AAB" w14:textId="77777777" w:rsidR="00A86283" w:rsidRPr="00B36BE6" w:rsidRDefault="00A86283" w:rsidP="00A86283"/>
    <w:p w14:paraId="7E5BCFB0" w14:textId="35900DBA" w:rsidR="00A86283" w:rsidRPr="00B36BE6" w:rsidRDefault="00A86283" w:rsidP="00A86283">
      <w:r w:rsidRPr="00B36BE6">
        <w:rPr>
          <w:color w:val="FF0000"/>
        </w:rPr>
        <w:t>Table 3.4a: Summary of staff effort</w:t>
      </w:r>
    </w:p>
    <w:p w14:paraId="233B8BE0" w14:textId="77777777" w:rsidR="00A86283" w:rsidRPr="00B36BE6" w:rsidRDefault="00A86283" w:rsidP="00A86283">
      <w:pPr>
        <w:rPr>
          <w:b/>
          <w:lang w:eastAsia="fr-BE"/>
        </w:rPr>
      </w:pPr>
      <w:r w:rsidRPr="00B36BE6">
        <w:t>Please indicate the number of person/months over the whole duration of the planned work, for each work package, for each participant. Identify the work-package leader for each WP by showing the relevant person-month figure in bold.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1381"/>
        <w:gridCol w:w="1380"/>
        <w:gridCol w:w="1380"/>
        <w:gridCol w:w="2659"/>
      </w:tblGrid>
      <w:tr w:rsidR="00A86283" w:rsidRPr="00B36BE6" w14:paraId="7B745620" w14:textId="77777777" w:rsidTr="003D4D2C">
        <w:tc>
          <w:tcPr>
            <w:tcW w:w="1250" w:type="pct"/>
            <w:tcBorders>
              <w:top w:val="nil"/>
              <w:left w:val="nil"/>
            </w:tcBorders>
          </w:tcPr>
          <w:p w14:paraId="3E71CA72" w14:textId="77777777" w:rsidR="00A86283" w:rsidRPr="00B36BE6" w:rsidRDefault="00A86283" w:rsidP="003D4D2C">
            <w:pPr>
              <w:jc w:val="left"/>
            </w:pPr>
          </w:p>
        </w:tc>
        <w:tc>
          <w:tcPr>
            <w:tcW w:w="761" w:type="pct"/>
          </w:tcPr>
          <w:p w14:paraId="2E70487D" w14:textId="77777777" w:rsidR="00A86283" w:rsidRPr="00B36BE6" w:rsidRDefault="00A86283" w:rsidP="003D4D2C">
            <w:pPr>
              <w:jc w:val="left"/>
            </w:pPr>
            <w:proofErr w:type="spellStart"/>
            <w:r w:rsidRPr="00B36BE6">
              <w:t>WPn</w:t>
            </w:r>
            <w:proofErr w:type="spellEnd"/>
          </w:p>
        </w:tc>
        <w:tc>
          <w:tcPr>
            <w:tcW w:w="761" w:type="pct"/>
          </w:tcPr>
          <w:p w14:paraId="2499AB6B" w14:textId="77777777" w:rsidR="00A86283" w:rsidRPr="00B36BE6" w:rsidRDefault="00A86283" w:rsidP="003D4D2C">
            <w:pPr>
              <w:jc w:val="left"/>
            </w:pPr>
            <w:r w:rsidRPr="00B36BE6">
              <w:t>WPn+1</w:t>
            </w:r>
          </w:p>
        </w:tc>
        <w:tc>
          <w:tcPr>
            <w:tcW w:w="761" w:type="pct"/>
          </w:tcPr>
          <w:p w14:paraId="3651F0B4" w14:textId="77777777" w:rsidR="00A86283" w:rsidRPr="00B36BE6" w:rsidRDefault="00A86283" w:rsidP="003D4D2C">
            <w:pPr>
              <w:jc w:val="left"/>
            </w:pPr>
            <w:r w:rsidRPr="00B36BE6">
              <w:t>WPn+2</w:t>
            </w:r>
          </w:p>
        </w:tc>
        <w:tc>
          <w:tcPr>
            <w:tcW w:w="1466" w:type="pct"/>
            <w:shd w:val="clear" w:color="auto" w:fill="A6A6A6"/>
          </w:tcPr>
          <w:p w14:paraId="008BF226" w14:textId="77777777" w:rsidR="00A86283" w:rsidRPr="00B36BE6" w:rsidRDefault="00A86283" w:rsidP="003D4D2C">
            <w:pPr>
              <w:jc w:val="left"/>
            </w:pPr>
            <w:r w:rsidRPr="00B36BE6">
              <w:t>Total person-</w:t>
            </w:r>
          </w:p>
          <w:p w14:paraId="13D55D98" w14:textId="77777777" w:rsidR="00A86283" w:rsidRPr="00B36BE6" w:rsidRDefault="00A86283" w:rsidP="003D4D2C">
            <w:pPr>
              <w:jc w:val="left"/>
            </w:pPr>
            <w:r w:rsidRPr="00B36BE6">
              <w:t>months per Participant</w:t>
            </w:r>
          </w:p>
        </w:tc>
      </w:tr>
      <w:tr w:rsidR="00A86283" w:rsidRPr="00B36BE6" w14:paraId="673A8B71" w14:textId="77777777" w:rsidTr="003D4D2C">
        <w:tc>
          <w:tcPr>
            <w:tcW w:w="1250" w:type="pct"/>
          </w:tcPr>
          <w:p w14:paraId="39190106" w14:textId="77777777" w:rsidR="00A86283" w:rsidRPr="00B36BE6" w:rsidRDefault="00A86283" w:rsidP="003D4D2C">
            <w:pPr>
              <w:jc w:val="left"/>
            </w:pPr>
            <w:r w:rsidRPr="00B36BE6">
              <w:t>Participant number/ Short name</w:t>
            </w:r>
            <w:r w:rsidRPr="00B36BE6" w:rsidDel="001D6BF2">
              <w:t xml:space="preserve"> </w:t>
            </w:r>
          </w:p>
        </w:tc>
        <w:tc>
          <w:tcPr>
            <w:tcW w:w="761" w:type="pct"/>
          </w:tcPr>
          <w:p w14:paraId="0F491AED" w14:textId="77777777" w:rsidR="00A86283" w:rsidRPr="00B36BE6" w:rsidRDefault="00A86283" w:rsidP="003D4D2C">
            <w:pPr>
              <w:jc w:val="left"/>
            </w:pPr>
          </w:p>
        </w:tc>
        <w:tc>
          <w:tcPr>
            <w:tcW w:w="761" w:type="pct"/>
          </w:tcPr>
          <w:p w14:paraId="029A9E1D" w14:textId="77777777" w:rsidR="00A86283" w:rsidRPr="00B36BE6" w:rsidRDefault="00A86283" w:rsidP="003D4D2C">
            <w:pPr>
              <w:jc w:val="left"/>
            </w:pPr>
          </w:p>
        </w:tc>
        <w:tc>
          <w:tcPr>
            <w:tcW w:w="761" w:type="pct"/>
          </w:tcPr>
          <w:p w14:paraId="00B071DD" w14:textId="77777777" w:rsidR="00A86283" w:rsidRPr="00B36BE6" w:rsidRDefault="00A86283" w:rsidP="003D4D2C">
            <w:pPr>
              <w:jc w:val="left"/>
            </w:pPr>
          </w:p>
        </w:tc>
        <w:tc>
          <w:tcPr>
            <w:tcW w:w="1466" w:type="pct"/>
            <w:shd w:val="clear" w:color="auto" w:fill="A6A6A6"/>
          </w:tcPr>
          <w:p w14:paraId="0C0CEF07" w14:textId="77777777" w:rsidR="00A86283" w:rsidRPr="00B36BE6" w:rsidRDefault="00A86283" w:rsidP="003D4D2C">
            <w:pPr>
              <w:jc w:val="left"/>
            </w:pPr>
          </w:p>
        </w:tc>
      </w:tr>
      <w:tr w:rsidR="00A86283" w:rsidRPr="00B36BE6" w14:paraId="079638CE" w14:textId="77777777" w:rsidTr="003D4D2C">
        <w:trPr>
          <w:trHeight w:val="506"/>
        </w:trPr>
        <w:tc>
          <w:tcPr>
            <w:tcW w:w="1250" w:type="pct"/>
          </w:tcPr>
          <w:p w14:paraId="4C046C10" w14:textId="77777777" w:rsidR="00A86283" w:rsidRPr="00B36BE6" w:rsidRDefault="00A86283" w:rsidP="003D4D2C">
            <w:pPr>
              <w:jc w:val="left"/>
            </w:pPr>
            <w:r w:rsidRPr="00B36BE6">
              <w:t>Participant number/</w:t>
            </w:r>
          </w:p>
          <w:p w14:paraId="60B27116" w14:textId="77777777" w:rsidR="00A86283" w:rsidRPr="00B36BE6" w:rsidRDefault="00A86283" w:rsidP="003D4D2C">
            <w:pPr>
              <w:jc w:val="left"/>
              <w:rPr>
                <w:rFonts w:ascii="Arial" w:hAnsi="Arial" w:cs="Arial"/>
              </w:rPr>
            </w:pPr>
            <w:r w:rsidRPr="00B36BE6">
              <w:t>Short name</w:t>
            </w:r>
            <w:r w:rsidRPr="00B36BE6" w:rsidDel="001D6BF2">
              <w:t xml:space="preserve"> </w:t>
            </w:r>
          </w:p>
        </w:tc>
        <w:tc>
          <w:tcPr>
            <w:tcW w:w="761" w:type="pct"/>
          </w:tcPr>
          <w:p w14:paraId="38A93993" w14:textId="77777777" w:rsidR="00A86283" w:rsidRPr="00B36BE6" w:rsidRDefault="00A86283" w:rsidP="003D4D2C">
            <w:pPr>
              <w:jc w:val="left"/>
            </w:pPr>
          </w:p>
        </w:tc>
        <w:tc>
          <w:tcPr>
            <w:tcW w:w="761" w:type="pct"/>
          </w:tcPr>
          <w:p w14:paraId="4F129B69" w14:textId="77777777" w:rsidR="00A86283" w:rsidRPr="00B36BE6" w:rsidRDefault="00A86283" w:rsidP="003D4D2C">
            <w:pPr>
              <w:jc w:val="left"/>
            </w:pPr>
          </w:p>
        </w:tc>
        <w:tc>
          <w:tcPr>
            <w:tcW w:w="761" w:type="pct"/>
          </w:tcPr>
          <w:p w14:paraId="17E0F146" w14:textId="77777777" w:rsidR="00A86283" w:rsidRPr="00B36BE6" w:rsidRDefault="00A86283" w:rsidP="003D4D2C">
            <w:pPr>
              <w:jc w:val="left"/>
            </w:pPr>
          </w:p>
        </w:tc>
        <w:tc>
          <w:tcPr>
            <w:tcW w:w="1466" w:type="pct"/>
            <w:shd w:val="clear" w:color="auto" w:fill="A6A6A6"/>
          </w:tcPr>
          <w:p w14:paraId="2B94D403" w14:textId="77777777" w:rsidR="00A86283" w:rsidRPr="00B36BE6" w:rsidRDefault="00A86283" w:rsidP="003D4D2C">
            <w:pPr>
              <w:jc w:val="left"/>
            </w:pPr>
          </w:p>
        </w:tc>
      </w:tr>
      <w:tr w:rsidR="00A86283" w:rsidRPr="00B36BE6" w14:paraId="0786C1B2" w14:textId="77777777" w:rsidTr="003D4D2C">
        <w:tc>
          <w:tcPr>
            <w:tcW w:w="1250" w:type="pct"/>
          </w:tcPr>
          <w:p w14:paraId="290DF5C7" w14:textId="77777777" w:rsidR="00A86283" w:rsidRPr="00B36BE6" w:rsidRDefault="00A86283" w:rsidP="003D4D2C">
            <w:pPr>
              <w:jc w:val="left"/>
            </w:pPr>
            <w:r w:rsidRPr="00B36BE6">
              <w:t>Participant number/</w:t>
            </w:r>
          </w:p>
          <w:p w14:paraId="179A9CF3" w14:textId="77777777" w:rsidR="00A86283" w:rsidRPr="00B36BE6" w:rsidRDefault="00A86283" w:rsidP="003D4D2C">
            <w:pPr>
              <w:jc w:val="left"/>
              <w:rPr>
                <w:rFonts w:ascii="Arial" w:hAnsi="Arial" w:cs="Arial"/>
              </w:rPr>
            </w:pPr>
            <w:r w:rsidRPr="00B36BE6">
              <w:t>Short name</w:t>
            </w:r>
            <w:r w:rsidRPr="00B36BE6" w:rsidDel="001D6BF2">
              <w:t xml:space="preserve"> </w:t>
            </w:r>
          </w:p>
        </w:tc>
        <w:tc>
          <w:tcPr>
            <w:tcW w:w="761" w:type="pct"/>
          </w:tcPr>
          <w:p w14:paraId="2183DEF6" w14:textId="77777777" w:rsidR="00A86283" w:rsidRPr="00B36BE6" w:rsidRDefault="00A86283" w:rsidP="003D4D2C">
            <w:pPr>
              <w:jc w:val="left"/>
            </w:pPr>
          </w:p>
        </w:tc>
        <w:tc>
          <w:tcPr>
            <w:tcW w:w="761" w:type="pct"/>
          </w:tcPr>
          <w:p w14:paraId="5B0D3E2F" w14:textId="77777777" w:rsidR="00A86283" w:rsidRPr="00B36BE6" w:rsidRDefault="00A86283" w:rsidP="003D4D2C">
            <w:pPr>
              <w:jc w:val="left"/>
            </w:pPr>
          </w:p>
        </w:tc>
        <w:tc>
          <w:tcPr>
            <w:tcW w:w="761" w:type="pct"/>
          </w:tcPr>
          <w:p w14:paraId="26178178" w14:textId="77777777" w:rsidR="00A86283" w:rsidRPr="00B36BE6" w:rsidRDefault="00A86283" w:rsidP="003D4D2C">
            <w:pPr>
              <w:jc w:val="left"/>
            </w:pPr>
          </w:p>
        </w:tc>
        <w:tc>
          <w:tcPr>
            <w:tcW w:w="1466" w:type="pct"/>
            <w:shd w:val="clear" w:color="auto" w:fill="A6A6A6"/>
          </w:tcPr>
          <w:p w14:paraId="6ECE9DC0" w14:textId="77777777" w:rsidR="00A86283" w:rsidRPr="00B36BE6" w:rsidRDefault="00A86283" w:rsidP="003D4D2C">
            <w:pPr>
              <w:jc w:val="left"/>
            </w:pPr>
          </w:p>
        </w:tc>
      </w:tr>
      <w:tr w:rsidR="00A86283" w:rsidRPr="00B36BE6" w14:paraId="5C5B288C" w14:textId="77777777" w:rsidTr="003D4D2C">
        <w:tc>
          <w:tcPr>
            <w:tcW w:w="1250" w:type="pct"/>
            <w:shd w:val="clear" w:color="auto" w:fill="A6A6A6"/>
          </w:tcPr>
          <w:p w14:paraId="57C16F5A" w14:textId="77777777" w:rsidR="00A86283" w:rsidRPr="00B36BE6" w:rsidRDefault="00A86283" w:rsidP="003D4D2C">
            <w:pPr>
              <w:jc w:val="left"/>
            </w:pPr>
            <w:r w:rsidRPr="00B36BE6">
              <w:t>Total person months</w:t>
            </w:r>
          </w:p>
        </w:tc>
        <w:tc>
          <w:tcPr>
            <w:tcW w:w="761" w:type="pct"/>
            <w:shd w:val="clear" w:color="auto" w:fill="A6A6A6"/>
          </w:tcPr>
          <w:p w14:paraId="32D9B78C" w14:textId="77777777" w:rsidR="00A86283" w:rsidRPr="00B36BE6" w:rsidRDefault="00A86283" w:rsidP="003D4D2C">
            <w:pPr>
              <w:jc w:val="left"/>
            </w:pPr>
          </w:p>
        </w:tc>
        <w:tc>
          <w:tcPr>
            <w:tcW w:w="761" w:type="pct"/>
            <w:shd w:val="clear" w:color="auto" w:fill="A6A6A6"/>
          </w:tcPr>
          <w:p w14:paraId="65634641" w14:textId="77777777" w:rsidR="00A86283" w:rsidRPr="00B36BE6" w:rsidRDefault="00A86283" w:rsidP="003D4D2C">
            <w:pPr>
              <w:jc w:val="left"/>
            </w:pPr>
          </w:p>
        </w:tc>
        <w:tc>
          <w:tcPr>
            <w:tcW w:w="761" w:type="pct"/>
            <w:shd w:val="clear" w:color="auto" w:fill="A6A6A6"/>
          </w:tcPr>
          <w:p w14:paraId="2C8B27FF" w14:textId="77777777" w:rsidR="00A86283" w:rsidRPr="00B36BE6" w:rsidRDefault="00A86283" w:rsidP="003D4D2C">
            <w:pPr>
              <w:jc w:val="left"/>
            </w:pPr>
          </w:p>
        </w:tc>
        <w:tc>
          <w:tcPr>
            <w:tcW w:w="1466" w:type="pct"/>
            <w:shd w:val="clear" w:color="auto" w:fill="A6A6A6"/>
          </w:tcPr>
          <w:p w14:paraId="718A2931" w14:textId="77777777" w:rsidR="00A86283" w:rsidRPr="00B36BE6" w:rsidRDefault="00A86283" w:rsidP="003D4D2C">
            <w:pPr>
              <w:jc w:val="left"/>
            </w:pPr>
          </w:p>
        </w:tc>
      </w:tr>
    </w:tbl>
    <w:p w14:paraId="302F647E" w14:textId="77777777" w:rsidR="00A86283" w:rsidRPr="00B36BE6" w:rsidRDefault="00A86283" w:rsidP="00A86283"/>
    <w:p w14:paraId="252F0340" w14:textId="7D5B0F34" w:rsidR="00A86283" w:rsidRPr="00B36BE6" w:rsidRDefault="00A86283" w:rsidP="00A86283">
      <w:pPr>
        <w:rPr>
          <w:color w:val="FF0000"/>
        </w:rPr>
      </w:pPr>
      <w:r w:rsidRPr="00B36BE6">
        <w:rPr>
          <w:color w:val="FF0000"/>
        </w:rPr>
        <w:t xml:space="preserve">Table 3.4b: </w:t>
      </w:r>
      <w:r w:rsidRPr="00B36BE6">
        <w:rPr>
          <w:bCs/>
          <w:color w:val="FF0000"/>
        </w:rPr>
        <w:t>‘</w:t>
      </w:r>
      <w:r w:rsidRPr="00B36BE6">
        <w:rPr>
          <w:color w:val="FF0000"/>
        </w:rPr>
        <w:t>Other direct cost’ items (travel, equipment, other goods and services, large research infrastructure)</w:t>
      </w:r>
    </w:p>
    <w:p w14:paraId="179C810C" w14:textId="77777777" w:rsidR="00A86283" w:rsidRPr="00B36BE6" w:rsidRDefault="00A86283" w:rsidP="00A86283"/>
    <w:p w14:paraId="6A0F782F" w14:textId="77777777" w:rsidR="00A86283" w:rsidRPr="00B36BE6" w:rsidRDefault="00A86283" w:rsidP="00A86283">
      <w:pPr>
        <w:rPr>
          <w:u w:val="single"/>
        </w:rPr>
      </w:pPr>
      <w:r w:rsidRPr="00B36BE6">
        <w:lastRenderedPageBreak/>
        <w:t xml:space="preserve">Please complete the table below for each participant if the sum of the costs for’ travel’, ‘equipment’, and ‘goods and services’ exceeds 15% of the personnel costs for that participant (according to the budget table in section 3 of the proposal administrative forms).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879"/>
        <w:gridCol w:w="6020"/>
      </w:tblGrid>
      <w:tr w:rsidR="00A86283" w:rsidRPr="00B36BE6" w14:paraId="5B9047C1" w14:textId="77777777" w:rsidTr="003D4D2C">
        <w:tc>
          <w:tcPr>
            <w:tcW w:w="1194" w:type="pct"/>
            <w:shd w:val="clear" w:color="auto" w:fill="D9D9D9"/>
          </w:tcPr>
          <w:p w14:paraId="6E828035" w14:textId="77777777" w:rsidR="00A86283" w:rsidRPr="00B36BE6" w:rsidRDefault="00A86283" w:rsidP="003D4D2C">
            <w:pPr>
              <w:jc w:val="left"/>
            </w:pPr>
            <w:r w:rsidRPr="00B36BE6">
              <w:t>Participant number/ Short name</w:t>
            </w:r>
          </w:p>
        </w:tc>
        <w:tc>
          <w:tcPr>
            <w:tcW w:w="485" w:type="pct"/>
            <w:shd w:val="clear" w:color="auto" w:fill="D9D9D9"/>
          </w:tcPr>
          <w:p w14:paraId="1F7D68FE" w14:textId="77777777" w:rsidR="00A86283" w:rsidRPr="00B36BE6" w:rsidRDefault="00A86283" w:rsidP="003D4D2C">
            <w:pPr>
              <w:jc w:val="left"/>
            </w:pPr>
            <w:r w:rsidRPr="00B36BE6">
              <w:t>Cost (€)</w:t>
            </w:r>
          </w:p>
        </w:tc>
        <w:tc>
          <w:tcPr>
            <w:tcW w:w="3322" w:type="pct"/>
            <w:shd w:val="clear" w:color="auto" w:fill="D9D9D9"/>
          </w:tcPr>
          <w:p w14:paraId="293195F1" w14:textId="77777777" w:rsidR="00A86283" w:rsidRPr="00B36BE6" w:rsidRDefault="00A86283" w:rsidP="003D4D2C">
            <w:pPr>
              <w:jc w:val="left"/>
            </w:pPr>
            <w:r w:rsidRPr="00B36BE6">
              <w:t>Justification</w:t>
            </w:r>
          </w:p>
          <w:p w14:paraId="6E5204D5" w14:textId="77777777" w:rsidR="00A86283" w:rsidRPr="00B36BE6" w:rsidRDefault="00A86283" w:rsidP="003D4D2C">
            <w:pPr>
              <w:jc w:val="left"/>
            </w:pPr>
          </w:p>
        </w:tc>
      </w:tr>
      <w:tr w:rsidR="00A86283" w:rsidRPr="00B36BE6" w14:paraId="74481334" w14:textId="77777777" w:rsidTr="003D4D2C">
        <w:tc>
          <w:tcPr>
            <w:tcW w:w="1194" w:type="pct"/>
            <w:shd w:val="clear" w:color="auto" w:fill="D9D9D9"/>
          </w:tcPr>
          <w:p w14:paraId="491D9200" w14:textId="77777777" w:rsidR="00A86283" w:rsidRPr="00B36BE6" w:rsidRDefault="00A86283" w:rsidP="003D4D2C">
            <w:pPr>
              <w:jc w:val="left"/>
            </w:pPr>
            <w:r w:rsidRPr="00B36BE6">
              <w:t>Travel</w:t>
            </w:r>
            <w:r w:rsidRPr="00B36BE6" w:rsidDel="001D6BF2">
              <w:t xml:space="preserve"> </w:t>
            </w:r>
          </w:p>
        </w:tc>
        <w:tc>
          <w:tcPr>
            <w:tcW w:w="485" w:type="pct"/>
          </w:tcPr>
          <w:p w14:paraId="0E76F081" w14:textId="77777777" w:rsidR="00A86283" w:rsidRPr="00B36BE6" w:rsidRDefault="00A86283" w:rsidP="003D4D2C">
            <w:pPr>
              <w:jc w:val="left"/>
            </w:pPr>
          </w:p>
        </w:tc>
        <w:tc>
          <w:tcPr>
            <w:tcW w:w="3322" w:type="pct"/>
          </w:tcPr>
          <w:p w14:paraId="03F54AED" w14:textId="77777777" w:rsidR="00A86283" w:rsidRPr="00B36BE6" w:rsidRDefault="00A86283" w:rsidP="003D4D2C">
            <w:pPr>
              <w:jc w:val="left"/>
            </w:pPr>
          </w:p>
        </w:tc>
      </w:tr>
      <w:tr w:rsidR="00A86283" w:rsidRPr="00B36BE6" w14:paraId="103A3C3D" w14:textId="77777777" w:rsidTr="003D4D2C">
        <w:tc>
          <w:tcPr>
            <w:tcW w:w="1194" w:type="pct"/>
            <w:shd w:val="clear" w:color="auto" w:fill="D9D9D9"/>
          </w:tcPr>
          <w:p w14:paraId="0C159912" w14:textId="77777777" w:rsidR="00A86283" w:rsidRPr="00B36BE6" w:rsidRDefault="00A86283" w:rsidP="003D4D2C">
            <w:pPr>
              <w:jc w:val="left"/>
            </w:pPr>
            <w:r w:rsidRPr="00B36BE6">
              <w:t>Equipment</w:t>
            </w:r>
            <w:r w:rsidRPr="00B36BE6" w:rsidDel="001D6BF2">
              <w:t xml:space="preserve"> </w:t>
            </w:r>
          </w:p>
        </w:tc>
        <w:tc>
          <w:tcPr>
            <w:tcW w:w="485" w:type="pct"/>
          </w:tcPr>
          <w:p w14:paraId="339DFFA9" w14:textId="77777777" w:rsidR="00A86283" w:rsidRPr="00B36BE6" w:rsidRDefault="00A86283" w:rsidP="003D4D2C">
            <w:pPr>
              <w:jc w:val="left"/>
            </w:pPr>
          </w:p>
        </w:tc>
        <w:tc>
          <w:tcPr>
            <w:tcW w:w="3322" w:type="pct"/>
          </w:tcPr>
          <w:p w14:paraId="4F65D21B" w14:textId="77777777" w:rsidR="00A86283" w:rsidRPr="00B36BE6" w:rsidRDefault="00A86283" w:rsidP="003D4D2C">
            <w:pPr>
              <w:jc w:val="left"/>
            </w:pPr>
          </w:p>
        </w:tc>
      </w:tr>
      <w:tr w:rsidR="00A86283" w:rsidRPr="00B36BE6" w14:paraId="7A4E5536" w14:textId="77777777" w:rsidTr="003D4D2C">
        <w:tc>
          <w:tcPr>
            <w:tcW w:w="1194" w:type="pct"/>
            <w:shd w:val="clear" w:color="auto" w:fill="D9D9D9"/>
          </w:tcPr>
          <w:p w14:paraId="2525AF40" w14:textId="77777777" w:rsidR="00A86283" w:rsidRPr="00B36BE6" w:rsidDel="00403C7D" w:rsidRDefault="00A86283" w:rsidP="003D4D2C">
            <w:pPr>
              <w:jc w:val="left"/>
            </w:pPr>
            <w:r w:rsidRPr="00B36BE6">
              <w:t>Other goods and services</w:t>
            </w:r>
          </w:p>
        </w:tc>
        <w:tc>
          <w:tcPr>
            <w:tcW w:w="485" w:type="pct"/>
          </w:tcPr>
          <w:p w14:paraId="31C101D8" w14:textId="77777777" w:rsidR="00A86283" w:rsidRPr="00B36BE6" w:rsidRDefault="00A86283" w:rsidP="003D4D2C">
            <w:pPr>
              <w:jc w:val="left"/>
            </w:pPr>
          </w:p>
        </w:tc>
        <w:tc>
          <w:tcPr>
            <w:tcW w:w="3322" w:type="pct"/>
          </w:tcPr>
          <w:p w14:paraId="54707BE8" w14:textId="77777777" w:rsidR="00A86283" w:rsidRPr="00B36BE6" w:rsidRDefault="00A86283" w:rsidP="003D4D2C">
            <w:pPr>
              <w:jc w:val="left"/>
            </w:pPr>
          </w:p>
        </w:tc>
      </w:tr>
      <w:tr w:rsidR="00A86283" w:rsidRPr="00B36BE6" w14:paraId="3F106DA4" w14:textId="77777777" w:rsidTr="003D4D2C">
        <w:tc>
          <w:tcPr>
            <w:tcW w:w="1194" w:type="pct"/>
            <w:shd w:val="clear" w:color="auto" w:fill="D9D9D9"/>
          </w:tcPr>
          <w:p w14:paraId="2A27E1F8" w14:textId="77777777" w:rsidR="00A86283" w:rsidRPr="00B36BE6" w:rsidRDefault="00A86283" w:rsidP="003D4D2C">
            <w:pPr>
              <w:jc w:val="left"/>
            </w:pPr>
            <w:r w:rsidRPr="00B36BE6">
              <w:t>Total</w:t>
            </w:r>
          </w:p>
        </w:tc>
        <w:tc>
          <w:tcPr>
            <w:tcW w:w="485" w:type="pct"/>
          </w:tcPr>
          <w:p w14:paraId="5714A98E" w14:textId="77777777" w:rsidR="00A86283" w:rsidRPr="00B36BE6" w:rsidRDefault="00A86283" w:rsidP="003D4D2C">
            <w:pPr>
              <w:jc w:val="left"/>
            </w:pPr>
          </w:p>
        </w:tc>
        <w:tc>
          <w:tcPr>
            <w:tcW w:w="3322" w:type="pct"/>
            <w:tcBorders>
              <w:bottom w:val="nil"/>
              <w:right w:val="nil"/>
            </w:tcBorders>
          </w:tcPr>
          <w:p w14:paraId="4EB98AD8" w14:textId="77777777" w:rsidR="00A86283" w:rsidRPr="00B36BE6" w:rsidRDefault="00A86283" w:rsidP="003D4D2C">
            <w:pPr>
              <w:jc w:val="left"/>
            </w:pPr>
          </w:p>
        </w:tc>
      </w:tr>
    </w:tbl>
    <w:p w14:paraId="5AE7733C" w14:textId="39369E0B" w:rsidR="00A86283" w:rsidRPr="00B36BE6" w:rsidRDefault="00A86283" w:rsidP="009717F3"/>
    <w:p w14:paraId="377F8CA8" w14:textId="77777777" w:rsidR="00A86283" w:rsidRPr="00B36BE6" w:rsidRDefault="00A86283" w:rsidP="00A86283">
      <w:pPr>
        <w:rPr>
          <w:b/>
        </w:rPr>
      </w:pPr>
      <w:r w:rsidRPr="00B36BE6">
        <w:t>Please complete the table below for all participants that would like to declare costs of large research infrastructure under Article 6.2 of the General Model Agreement</w:t>
      </w:r>
      <w:r w:rsidRPr="00B36BE6">
        <w:rPr>
          <w:rStyle w:val="FootnoteReference"/>
        </w:rPr>
        <w:footnoteReference w:id="5"/>
      </w:r>
      <w:r w:rsidRPr="00B36BE6">
        <w:t xml:space="preserve">, irrespective of the percentage of personnel costs. Please indicate (in the justification) if the beneficiary’s methodology for declaring the costs for large research infrastructure has already been positively assessed by the Commission.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879"/>
        <w:gridCol w:w="6020"/>
      </w:tblGrid>
      <w:tr w:rsidR="00A86283" w:rsidRPr="00B36BE6" w14:paraId="7CA51225" w14:textId="77777777" w:rsidTr="003D4D2C">
        <w:tc>
          <w:tcPr>
            <w:tcW w:w="1194" w:type="pct"/>
            <w:shd w:val="clear" w:color="auto" w:fill="D9D9D9"/>
          </w:tcPr>
          <w:p w14:paraId="3343D17D" w14:textId="77777777" w:rsidR="00A86283" w:rsidRPr="00B36BE6" w:rsidRDefault="00A86283" w:rsidP="003D4D2C">
            <w:pPr>
              <w:jc w:val="left"/>
            </w:pPr>
            <w:r w:rsidRPr="00B36BE6">
              <w:t>Participant number/ Short name</w:t>
            </w:r>
          </w:p>
        </w:tc>
        <w:tc>
          <w:tcPr>
            <w:tcW w:w="485" w:type="pct"/>
            <w:shd w:val="clear" w:color="auto" w:fill="D9D9D9"/>
          </w:tcPr>
          <w:p w14:paraId="4BC874B0" w14:textId="77777777" w:rsidR="00A86283" w:rsidRPr="00B36BE6" w:rsidRDefault="00A86283" w:rsidP="003D4D2C">
            <w:pPr>
              <w:jc w:val="left"/>
            </w:pPr>
            <w:r w:rsidRPr="00B36BE6">
              <w:t>Cost (€)</w:t>
            </w:r>
          </w:p>
        </w:tc>
        <w:tc>
          <w:tcPr>
            <w:tcW w:w="3322" w:type="pct"/>
            <w:shd w:val="clear" w:color="auto" w:fill="D9D9D9"/>
          </w:tcPr>
          <w:p w14:paraId="64315A54" w14:textId="77777777" w:rsidR="00A86283" w:rsidRPr="00B36BE6" w:rsidRDefault="00A86283" w:rsidP="003D4D2C">
            <w:pPr>
              <w:jc w:val="left"/>
            </w:pPr>
            <w:r w:rsidRPr="00B36BE6">
              <w:t>Justification</w:t>
            </w:r>
          </w:p>
          <w:p w14:paraId="546332EA" w14:textId="77777777" w:rsidR="00A86283" w:rsidRPr="00B36BE6" w:rsidRDefault="00A86283" w:rsidP="003D4D2C">
            <w:pPr>
              <w:jc w:val="left"/>
            </w:pPr>
          </w:p>
        </w:tc>
      </w:tr>
      <w:tr w:rsidR="00A86283" w:rsidRPr="00B36BE6" w14:paraId="1C0C2D5C" w14:textId="77777777" w:rsidTr="003D4D2C">
        <w:tc>
          <w:tcPr>
            <w:tcW w:w="1194" w:type="pct"/>
            <w:shd w:val="clear" w:color="auto" w:fill="D9D9D9"/>
          </w:tcPr>
          <w:p w14:paraId="63B61F28" w14:textId="77777777" w:rsidR="00A86283" w:rsidRPr="00B36BE6" w:rsidRDefault="00A86283" w:rsidP="003D4D2C">
            <w:pPr>
              <w:jc w:val="left"/>
            </w:pPr>
            <w:r w:rsidRPr="00B36BE6">
              <w:t>Large research infrastructure</w:t>
            </w:r>
          </w:p>
        </w:tc>
        <w:tc>
          <w:tcPr>
            <w:tcW w:w="485" w:type="pct"/>
          </w:tcPr>
          <w:p w14:paraId="5CD63C56" w14:textId="77777777" w:rsidR="00A86283" w:rsidRPr="00B36BE6" w:rsidRDefault="00A86283" w:rsidP="003D4D2C">
            <w:pPr>
              <w:jc w:val="left"/>
            </w:pPr>
          </w:p>
        </w:tc>
        <w:tc>
          <w:tcPr>
            <w:tcW w:w="3322" w:type="pct"/>
          </w:tcPr>
          <w:p w14:paraId="21D5A448" w14:textId="77777777" w:rsidR="00A86283" w:rsidRPr="00B36BE6" w:rsidRDefault="00A86283" w:rsidP="003D4D2C">
            <w:pPr>
              <w:jc w:val="left"/>
            </w:pPr>
          </w:p>
        </w:tc>
      </w:tr>
    </w:tbl>
    <w:p w14:paraId="1A34D5AD" w14:textId="77777777" w:rsidR="00A86283" w:rsidRPr="00B36BE6" w:rsidRDefault="00A86283" w:rsidP="00A86283"/>
    <w:p w14:paraId="7F59EA54" w14:textId="77777777" w:rsidR="00A86283" w:rsidRPr="00B36BE6" w:rsidRDefault="00A86283" w:rsidP="009717F3"/>
    <w:p w14:paraId="597160D9" w14:textId="5364BE5A" w:rsidR="000605A2" w:rsidRPr="00B36BE6" w:rsidRDefault="009717F3" w:rsidP="009717F3">
      <w:r w:rsidRPr="00B36BE6">
        <w:t xml:space="preserve"> </w:t>
      </w:r>
      <w:r w:rsidR="000605A2" w:rsidRPr="00B36BE6">
        <w:t xml:space="preserve">STOP PAGE COUNT – MAX 70 PAGES (SECTIONS 1-3) </w:t>
      </w:r>
    </w:p>
    <w:p w14:paraId="6D9D554C" w14:textId="77777777" w:rsidR="002643A5" w:rsidRPr="00B36BE6" w:rsidRDefault="002664E8" w:rsidP="001950B2">
      <w:r>
        <w:rPr>
          <w:noProof/>
        </w:rPr>
        <w:pict w14:anchorId="0692C1CD">
          <v:rect id="_x0000_i1025" alt="" style="width:453.65pt;height:.05pt;mso-width-percent:0;mso-height-percent:0;mso-width-percent:0;mso-height-percent:0" o:hralign="center" o:hrstd="t" o:hrnoshade="t" o:hr="t" fillcolor="red" stroked="f"/>
        </w:pict>
      </w:r>
    </w:p>
    <w:p w14:paraId="47DE371A" w14:textId="77777777" w:rsidR="002643A5" w:rsidRPr="00B36BE6" w:rsidRDefault="002643A5" w:rsidP="001950B2">
      <w:r w:rsidRPr="00B36BE6">
        <w:br w:type="page"/>
      </w:r>
    </w:p>
    <w:p w14:paraId="32F4A8E7" w14:textId="77777777" w:rsidR="000B5F1C" w:rsidRPr="00B36BE6" w:rsidRDefault="000B5F1C" w:rsidP="00D641D9"/>
    <w:p w14:paraId="6F007231" w14:textId="77777777" w:rsidR="000B5F1C" w:rsidRPr="00B36BE6" w:rsidRDefault="00704DE9" w:rsidP="00D641D9">
      <w:pPr>
        <w:pStyle w:val="Heading1"/>
      </w:pPr>
      <w:bookmarkStart w:id="160" w:name="_Toc3735403"/>
      <w:r w:rsidRPr="00B36BE6">
        <w:t xml:space="preserve">4. </w:t>
      </w:r>
      <w:r w:rsidR="000B5F1C" w:rsidRPr="00B36BE6">
        <w:t>Members of the consortium</w:t>
      </w:r>
      <w:bookmarkEnd w:id="160"/>
    </w:p>
    <w:p w14:paraId="7F29BE8E" w14:textId="77777777" w:rsidR="000B5F1C" w:rsidRPr="00B36BE6" w:rsidRDefault="000B5F1C" w:rsidP="00D641D9"/>
    <w:p w14:paraId="7F80380E" w14:textId="77777777" w:rsidR="000B5F1C" w:rsidRPr="00B36BE6" w:rsidRDefault="000B5F1C" w:rsidP="00D641D9">
      <w:r w:rsidRPr="00B36BE6">
        <w:rPr>
          <w:noProof/>
          <w:lang w:val="nl-NL" w:eastAsia="nl-NL"/>
        </w:rPr>
        <w:drawing>
          <wp:inline distT="0" distB="0" distL="0" distR="0" wp14:anchorId="141AE690" wp14:editId="670BE260">
            <wp:extent cx="129540" cy="129540"/>
            <wp:effectExtent l="0" t="0" r="3810" b="381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Pr="00B36BE6">
        <w:t xml:space="preserve"> This</w:t>
      </w:r>
      <w:r w:rsidRPr="00B36BE6">
        <w:rPr>
          <w:spacing w:val="-1"/>
        </w:rPr>
        <w:t xml:space="preserve"> </w:t>
      </w:r>
      <w:r w:rsidRPr="00B36BE6">
        <w:t>s</w:t>
      </w:r>
      <w:r w:rsidRPr="00B36BE6">
        <w:rPr>
          <w:spacing w:val="1"/>
        </w:rPr>
        <w:t>e</w:t>
      </w:r>
      <w:r w:rsidRPr="00B36BE6">
        <w:rPr>
          <w:spacing w:val="-2"/>
        </w:rPr>
        <w:t>c</w:t>
      </w:r>
      <w:r w:rsidRPr="00B36BE6">
        <w:rPr>
          <w:spacing w:val="1"/>
        </w:rPr>
        <w:t>ti</w:t>
      </w:r>
      <w:r w:rsidRPr="00B36BE6">
        <w:rPr>
          <w:spacing w:val="-2"/>
        </w:rPr>
        <w:t>o</w:t>
      </w:r>
      <w:r w:rsidRPr="00B36BE6">
        <w:t xml:space="preserve">n </w:t>
      </w:r>
      <w:r w:rsidRPr="00B36BE6">
        <w:rPr>
          <w:spacing w:val="1"/>
        </w:rPr>
        <w:t>i</w:t>
      </w:r>
      <w:r w:rsidRPr="00B36BE6">
        <w:t>s</w:t>
      </w:r>
      <w:r w:rsidRPr="00B36BE6">
        <w:rPr>
          <w:spacing w:val="-2"/>
        </w:rPr>
        <w:t xml:space="preserve"> </w:t>
      </w:r>
      <w:r w:rsidRPr="00B36BE6">
        <w:t>not</w:t>
      </w:r>
      <w:r w:rsidRPr="00B36BE6">
        <w:rPr>
          <w:spacing w:val="-1"/>
        </w:rPr>
        <w:t xml:space="preserve"> </w:t>
      </w:r>
      <w:r w:rsidRPr="00B36BE6">
        <w:t>co</w:t>
      </w:r>
      <w:r w:rsidRPr="00B36BE6">
        <w:rPr>
          <w:spacing w:val="-2"/>
        </w:rPr>
        <w:t>v</w:t>
      </w:r>
      <w:r w:rsidRPr="00B36BE6">
        <w:t>e</w:t>
      </w:r>
      <w:r w:rsidRPr="00B36BE6">
        <w:rPr>
          <w:spacing w:val="1"/>
        </w:rPr>
        <w:t>r</w:t>
      </w:r>
      <w:r w:rsidRPr="00B36BE6">
        <w:t>ed</w:t>
      </w:r>
      <w:r w:rsidRPr="00B36BE6">
        <w:rPr>
          <w:spacing w:val="-2"/>
        </w:rPr>
        <w:t xml:space="preserve"> </w:t>
      </w:r>
      <w:r w:rsidRPr="00B36BE6">
        <w:t xml:space="preserve">by </w:t>
      </w:r>
      <w:r w:rsidRPr="00B36BE6">
        <w:rPr>
          <w:spacing w:val="1"/>
        </w:rPr>
        <w:t>t</w:t>
      </w:r>
      <w:r w:rsidRPr="00B36BE6">
        <w:rPr>
          <w:spacing w:val="-2"/>
        </w:rPr>
        <w:t>h</w:t>
      </w:r>
      <w:r w:rsidRPr="00B36BE6">
        <w:t>e pa</w:t>
      </w:r>
      <w:r w:rsidRPr="00B36BE6">
        <w:rPr>
          <w:spacing w:val="-2"/>
        </w:rPr>
        <w:t>g</w:t>
      </w:r>
      <w:r w:rsidRPr="00B36BE6">
        <w:t xml:space="preserve">e </w:t>
      </w:r>
      <w:r w:rsidRPr="00B36BE6">
        <w:rPr>
          <w:spacing w:val="-1"/>
        </w:rPr>
        <w:t>l</w:t>
      </w:r>
      <w:r w:rsidRPr="00B36BE6">
        <w:rPr>
          <w:spacing w:val="1"/>
        </w:rPr>
        <w:t>i</w:t>
      </w:r>
      <w:r w:rsidRPr="00B36BE6">
        <w:rPr>
          <w:spacing w:val="-1"/>
        </w:rPr>
        <w:t>mi</w:t>
      </w:r>
      <w:r w:rsidRPr="00B36BE6">
        <w:rPr>
          <w:spacing w:val="3"/>
        </w:rPr>
        <w:t>t</w:t>
      </w:r>
      <w:r w:rsidRPr="00B36BE6">
        <w:t>.</w:t>
      </w:r>
    </w:p>
    <w:p w14:paraId="74F375A2" w14:textId="77777777" w:rsidR="000B5F1C" w:rsidRPr="00B36BE6" w:rsidRDefault="000B5F1C" w:rsidP="00D641D9"/>
    <w:p w14:paraId="3AF4AE21" w14:textId="77777777" w:rsidR="000B5F1C" w:rsidRPr="00B36BE6" w:rsidRDefault="000B5F1C" w:rsidP="00D641D9">
      <w:r w:rsidRPr="00B36BE6">
        <w:rPr>
          <w:noProof/>
          <w:lang w:val="nl-NL" w:eastAsia="nl-NL"/>
        </w:rPr>
        <w:drawing>
          <wp:inline distT="0" distB="0" distL="0" distR="0" wp14:anchorId="4DF86254" wp14:editId="4CE1081B">
            <wp:extent cx="129540" cy="1295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Pr="00B36BE6">
        <w:t xml:space="preserve"> The </w:t>
      </w:r>
      <w:r w:rsidRPr="00B36BE6">
        <w:rPr>
          <w:spacing w:val="1"/>
        </w:rPr>
        <w:t>i</w:t>
      </w:r>
      <w:r w:rsidRPr="00B36BE6">
        <w:rPr>
          <w:spacing w:val="-2"/>
        </w:rPr>
        <w:t>n</w:t>
      </w:r>
      <w:r w:rsidRPr="00B36BE6">
        <w:rPr>
          <w:spacing w:val="1"/>
        </w:rPr>
        <w:t>f</w:t>
      </w:r>
      <w:r w:rsidRPr="00B36BE6">
        <w:t>orm</w:t>
      </w:r>
      <w:r w:rsidRPr="00B36BE6">
        <w:rPr>
          <w:spacing w:val="-3"/>
        </w:rPr>
        <w:t>a</w:t>
      </w:r>
      <w:r w:rsidRPr="00B36BE6">
        <w:rPr>
          <w:spacing w:val="1"/>
        </w:rPr>
        <w:t>t</w:t>
      </w:r>
      <w:r w:rsidRPr="00B36BE6">
        <w:rPr>
          <w:spacing w:val="-1"/>
        </w:rPr>
        <w:t>i</w:t>
      </w:r>
      <w:r w:rsidRPr="00B36BE6">
        <w:t>on pr</w:t>
      </w:r>
      <w:r w:rsidRPr="00B36BE6">
        <w:rPr>
          <w:spacing w:val="-2"/>
        </w:rPr>
        <w:t>o</w:t>
      </w:r>
      <w:r w:rsidRPr="00B36BE6">
        <w:t>v</w:t>
      </w:r>
      <w:r w:rsidRPr="00B36BE6">
        <w:rPr>
          <w:spacing w:val="1"/>
        </w:rPr>
        <w:t>i</w:t>
      </w:r>
      <w:r w:rsidRPr="00B36BE6">
        <w:rPr>
          <w:spacing w:val="-2"/>
        </w:rPr>
        <w:t>d</w:t>
      </w:r>
      <w:r w:rsidRPr="00B36BE6">
        <w:t>ed</w:t>
      </w:r>
      <w:r w:rsidRPr="00B36BE6">
        <w:rPr>
          <w:spacing w:val="-2"/>
        </w:rPr>
        <w:t xml:space="preserve"> </w:t>
      </w:r>
      <w:r w:rsidRPr="00B36BE6">
        <w:t>he</w:t>
      </w:r>
      <w:r w:rsidRPr="00B36BE6">
        <w:rPr>
          <w:spacing w:val="1"/>
        </w:rPr>
        <w:t>r</w:t>
      </w:r>
      <w:r w:rsidRPr="00B36BE6">
        <w:t xml:space="preserve">e </w:t>
      </w:r>
      <w:r w:rsidRPr="00B36BE6">
        <w:rPr>
          <w:spacing w:val="-3"/>
        </w:rPr>
        <w:t>w</w:t>
      </w:r>
      <w:r w:rsidRPr="00B36BE6">
        <w:rPr>
          <w:spacing w:val="1"/>
        </w:rPr>
        <w:t>i</w:t>
      </w:r>
      <w:r w:rsidRPr="00B36BE6">
        <w:rPr>
          <w:spacing w:val="-1"/>
        </w:rPr>
        <w:t>l</w:t>
      </w:r>
      <w:r w:rsidRPr="00B36BE6">
        <w:t>l</w:t>
      </w:r>
      <w:r w:rsidRPr="00B36BE6">
        <w:rPr>
          <w:spacing w:val="1"/>
        </w:rPr>
        <w:t xml:space="preserve"> </w:t>
      </w:r>
      <w:r w:rsidRPr="00B36BE6">
        <w:t xml:space="preserve">be </w:t>
      </w:r>
      <w:r w:rsidRPr="00B36BE6">
        <w:rPr>
          <w:spacing w:val="-2"/>
        </w:rPr>
        <w:t>u</w:t>
      </w:r>
      <w:r w:rsidRPr="00B36BE6">
        <w:t>s</w:t>
      </w:r>
      <w:r w:rsidRPr="00B36BE6">
        <w:rPr>
          <w:spacing w:val="1"/>
        </w:rPr>
        <w:t>e</w:t>
      </w:r>
      <w:r w:rsidRPr="00B36BE6">
        <w:t>d</w:t>
      </w:r>
      <w:r w:rsidRPr="00B36BE6">
        <w:rPr>
          <w:spacing w:val="-2"/>
        </w:rPr>
        <w:t xml:space="preserve"> </w:t>
      </w:r>
      <w:r w:rsidRPr="00B36BE6">
        <w:rPr>
          <w:spacing w:val="1"/>
        </w:rPr>
        <w:t>t</w:t>
      </w:r>
      <w:r w:rsidRPr="00B36BE6">
        <w:t>o</w:t>
      </w:r>
      <w:r w:rsidRPr="00B36BE6">
        <w:rPr>
          <w:spacing w:val="-2"/>
        </w:rPr>
        <w:t xml:space="preserve"> </w:t>
      </w:r>
      <w:r w:rsidRPr="00B36BE6">
        <w:rPr>
          <w:spacing w:val="1"/>
        </w:rPr>
        <w:t>j</w:t>
      </w:r>
      <w:r w:rsidRPr="00B36BE6">
        <w:t>udge</w:t>
      </w:r>
      <w:r w:rsidRPr="00B36BE6">
        <w:rPr>
          <w:spacing w:val="-2"/>
        </w:rPr>
        <w:t xml:space="preserve"> </w:t>
      </w:r>
      <w:r w:rsidRPr="00B36BE6">
        <w:rPr>
          <w:spacing w:val="-1"/>
        </w:rPr>
        <w:t>t</w:t>
      </w:r>
      <w:r w:rsidRPr="00B36BE6">
        <w:t>he op</w:t>
      </w:r>
      <w:r w:rsidRPr="00B36BE6">
        <w:rPr>
          <w:spacing w:val="-2"/>
        </w:rPr>
        <w:t>e</w:t>
      </w:r>
      <w:r w:rsidRPr="00B36BE6">
        <w:t>ra</w:t>
      </w:r>
      <w:r w:rsidRPr="00B36BE6">
        <w:rPr>
          <w:spacing w:val="-1"/>
        </w:rPr>
        <w:t>t</w:t>
      </w:r>
      <w:r w:rsidRPr="00B36BE6">
        <w:rPr>
          <w:spacing w:val="1"/>
        </w:rPr>
        <w:t>i</w:t>
      </w:r>
      <w:r w:rsidRPr="00B36BE6">
        <w:t>on</w:t>
      </w:r>
      <w:r w:rsidRPr="00B36BE6">
        <w:rPr>
          <w:spacing w:val="-2"/>
        </w:rPr>
        <w:t>a</w:t>
      </w:r>
      <w:r w:rsidRPr="00B36BE6">
        <w:t>l</w:t>
      </w:r>
      <w:r w:rsidRPr="00B36BE6">
        <w:rPr>
          <w:spacing w:val="1"/>
        </w:rPr>
        <w:t xml:space="preserve"> </w:t>
      </w:r>
      <w:r w:rsidRPr="00B36BE6">
        <w:t>ca</w:t>
      </w:r>
      <w:r w:rsidRPr="00B36BE6">
        <w:rPr>
          <w:spacing w:val="-2"/>
        </w:rPr>
        <w:t>p</w:t>
      </w:r>
      <w:r w:rsidRPr="00B36BE6">
        <w:t>ac</w:t>
      </w:r>
      <w:r w:rsidRPr="00B36BE6">
        <w:rPr>
          <w:spacing w:val="-1"/>
        </w:rPr>
        <w:t>i</w:t>
      </w:r>
      <w:r w:rsidRPr="00B36BE6">
        <w:rPr>
          <w:spacing w:val="1"/>
        </w:rPr>
        <w:t>t</w:t>
      </w:r>
      <w:r w:rsidRPr="00B36BE6">
        <w:t xml:space="preserve">y. Please make sure that you do not include information here that relates to the headings under sections 1 to 3. Experts will be instructed to ignore any information here which appears to have been included to circumvent page limits applying to those sections. </w:t>
      </w:r>
    </w:p>
    <w:p w14:paraId="5501B791" w14:textId="1ACD7779" w:rsidR="000B5F1C" w:rsidRPr="00B36BE6" w:rsidRDefault="000B5F1C" w:rsidP="00D641D9"/>
    <w:p w14:paraId="3DEC179C" w14:textId="77777777" w:rsidR="000B5F1C" w:rsidRPr="00B36BE6" w:rsidRDefault="000B5F1C" w:rsidP="00D641D9">
      <w:pPr>
        <w:pStyle w:val="Heading2"/>
      </w:pPr>
      <w:bookmarkStart w:id="161" w:name="_Toc3735404"/>
      <w:r w:rsidRPr="00B36BE6">
        <w:t>4.1. Participants (applicants)</w:t>
      </w:r>
      <w:bookmarkEnd w:id="161"/>
    </w:p>
    <w:p w14:paraId="25527EA9" w14:textId="31EFFE0B" w:rsidR="000B5F1C" w:rsidRPr="00B36BE6" w:rsidRDefault="001950B2" w:rsidP="001950B2">
      <w:r w:rsidRPr="00B36BE6">
        <w:rPr>
          <w:noProof/>
          <w:lang w:val="nl-NL" w:eastAsia="nl-NL"/>
        </w:rPr>
        <w:drawing>
          <wp:inline distT="0" distB="0" distL="0" distR="0" wp14:anchorId="5EF1B38D" wp14:editId="247584ED">
            <wp:extent cx="3150034" cy="4698613"/>
            <wp:effectExtent l="0" t="0" r="0" b="635"/>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55390" cy="4706602"/>
                    </a:xfrm>
                    <a:prstGeom prst="rect">
                      <a:avLst/>
                    </a:prstGeom>
                  </pic:spPr>
                </pic:pic>
              </a:graphicData>
            </a:graphic>
          </wp:inline>
        </w:drawing>
      </w:r>
    </w:p>
    <w:p w14:paraId="68D1DBB4" w14:textId="7760DC05" w:rsidR="000B5F1C" w:rsidRPr="00B36BE6" w:rsidRDefault="000B5F1C" w:rsidP="001950B2">
      <w:r w:rsidRPr="00B36BE6">
        <w:rPr>
          <w:spacing w:val="1"/>
        </w:rPr>
        <w:t>P</w:t>
      </w:r>
      <w:r w:rsidRPr="00B36BE6">
        <w:t>le</w:t>
      </w:r>
      <w:r w:rsidRPr="00B36BE6">
        <w:rPr>
          <w:spacing w:val="-1"/>
        </w:rPr>
        <w:t>a</w:t>
      </w:r>
      <w:r w:rsidRPr="00B36BE6">
        <w:t>se</w:t>
      </w:r>
      <w:r w:rsidRPr="00B36BE6">
        <w:rPr>
          <w:spacing w:val="-1"/>
        </w:rPr>
        <w:t xml:space="preserve"> </w:t>
      </w:r>
      <w:r w:rsidRPr="00B36BE6">
        <w:t>pro</w:t>
      </w:r>
      <w:r w:rsidRPr="00B36BE6">
        <w:rPr>
          <w:spacing w:val="-1"/>
        </w:rPr>
        <w:t>v</w:t>
      </w:r>
      <w:r w:rsidRPr="00B36BE6">
        <w:t xml:space="preserve">ide, </w:t>
      </w:r>
      <w:r w:rsidRPr="00B36BE6">
        <w:rPr>
          <w:spacing w:val="-1"/>
        </w:rPr>
        <w:t>f</w:t>
      </w:r>
      <w:r w:rsidRPr="00B36BE6">
        <w:rPr>
          <w:spacing w:val="2"/>
        </w:rPr>
        <w:t>o</w:t>
      </w:r>
      <w:r w:rsidRPr="00B36BE6">
        <w:t xml:space="preserve">r </w:t>
      </w:r>
      <w:r w:rsidRPr="00B36BE6">
        <w:rPr>
          <w:spacing w:val="-2"/>
        </w:rPr>
        <w:t>e</w:t>
      </w:r>
      <w:r w:rsidRPr="00B36BE6">
        <w:rPr>
          <w:spacing w:val="1"/>
        </w:rPr>
        <w:t>a</w:t>
      </w:r>
      <w:r w:rsidRPr="00B36BE6">
        <w:rPr>
          <w:spacing w:val="-1"/>
        </w:rPr>
        <w:t>c</w:t>
      </w:r>
      <w:r w:rsidRPr="00B36BE6">
        <w:t>h</w:t>
      </w:r>
      <w:r w:rsidRPr="00B36BE6">
        <w:rPr>
          <w:spacing w:val="4"/>
        </w:rPr>
        <w:t xml:space="preserve"> </w:t>
      </w:r>
      <w:r w:rsidRPr="00B36BE6">
        <w:t>p</w:t>
      </w:r>
      <w:r w:rsidRPr="00B36BE6">
        <w:rPr>
          <w:spacing w:val="-1"/>
        </w:rPr>
        <w:t>a</w:t>
      </w:r>
      <w:r w:rsidRPr="00B36BE6">
        <w:t>rticip</w:t>
      </w:r>
      <w:r w:rsidRPr="00B36BE6">
        <w:rPr>
          <w:spacing w:val="-1"/>
        </w:rPr>
        <w:t>a</w:t>
      </w:r>
      <w:r w:rsidRPr="00B36BE6">
        <w:t xml:space="preserve">nt, the </w:t>
      </w:r>
      <w:r w:rsidRPr="00B36BE6">
        <w:rPr>
          <w:spacing w:val="-1"/>
        </w:rPr>
        <w:t>f</w:t>
      </w:r>
      <w:r w:rsidRPr="00B36BE6">
        <w:t>ol</w:t>
      </w:r>
      <w:r w:rsidRPr="00B36BE6">
        <w:rPr>
          <w:spacing w:val="1"/>
        </w:rPr>
        <w:t>l</w:t>
      </w:r>
      <w:r w:rsidRPr="00B36BE6">
        <w:t>owi</w:t>
      </w:r>
      <w:r w:rsidRPr="00B36BE6">
        <w:rPr>
          <w:spacing w:val="2"/>
        </w:rPr>
        <w:t>n</w:t>
      </w:r>
      <w:r w:rsidRPr="00B36BE6">
        <w:t>g (if</w:t>
      </w:r>
      <w:r w:rsidRPr="00B36BE6">
        <w:rPr>
          <w:spacing w:val="-1"/>
        </w:rPr>
        <w:t xml:space="preserve"> a</w:t>
      </w:r>
      <w:r w:rsidRPr="00B36BE6">
        <w:t>v</w:t>
      </w:r>
      <w:r w:rsidRPr="00B36BE6">
        <w:rPr>
          <w:spacing w:val="-1"/>
        </w:rPr>
        <w:t>a</w:t>
      </w:r>
      <w:r w:rsidRPr="00B36BE6">
        <w:t>i</w:t>
      </w:r>
      <w:r w:rsidRPr="00B36BE6">
        <w:rPr>
          <w:spacing w:val="1"/>
        </w:rPr>
        <w:t>l</w:t>
      </w:r>
      <w:r w:rsidRPr="00B36BE6">
        <w:rPr>
          <w:spacing w:val="-1"/>
        </w:rPr>
        <w:t>a</w:t>
      </w:r>
      <w:r w:rsidRPr="00B36BE6">
        <w:t>bl</w:t>
      </w:r>
      <w:r w:rsidRPr="00B36BE6">
        <w:rPr>
          <w:spacing w:val="2"/>
        </w:rPr>
        <w:t>e</w:t>
      </w:r>
      <w:r w:rsidRPr="00B36BE6">
        <w:t>):</w:t>
      </w:r>
      <w:r w:rsidR="001950B2" w:rsidRPr="00B36BE6">
        <w:rPr>
          <w:lang w:eastAsia="nl-NL"/>
        </w:rPr>
        <w:t xml:space="preserve"> </w:t>
      </w:r>
    </w:p>
    <w:p w14:paraId="55E67F13" w14:textId="77777777" w:rsidR="000B5F1C" w:rsidRPr="00B36BE6" w:rsidRDefault="000B5F1C" w:rsidP="001950B2"/>
    <w:p w14:paraId="06A5F152" w14:textId="435A2FE4" w:rsidR="000B5F1C" w:rsidRPr="00B36BE6" w:rsidRDefault="000B5F1C" w:rsidP="00FE5E54">
      <w:pPr>
        <w:pStyle w:val="ListParagraph"/>
        <w:numPr>
          <w:ilvl w:val="0"/>
          <w:numId w:val="7"/>
        </w:numPr>
      </w:pPr>
      <w:r w:rsidRPr="00B36BE6">
        <w:t>a</w:t>
      </w:r>
      <w:r w:rsidRPr="00B36BE6">
        <w:rPr>
          <w:spacing w:val="9"/>
        </w:rPr>
        <w:t xml:space="preserve"> </w:t>
      </w:r>
      <w:r w:rsidRPr="00B36BE6">
        <w:t>d</w:t>
      </w:r>
      <w:r w:rsidRPr="00B36BE6">
        <w:rPr>
          <w:spacing w:val="-1"/>
        </w:rPr>
        <w:t>e</w:t>
      </w:r>
      <w:r w:rsidRPr="00B36BE6">
        <w:t>s</w:t>
      </w:r>
      <w:r w:rsidRPr="00B36BE6">
        <w:rPr>
          <w:spacing w:val="1"/>
        </w:rPr>
        <w:t>c</w:t>
      </w:r>
      <w:r w:rsidRPr="00B36BE6">
        <w:t>ription</w:t>
      </w:r>
      <w:r w:rsidRPr="00B36BE6">
        <w:rPr>
          <w:spacing w:val="9"/>
        </w:rPr>
        <w:t xml:space="preserve"> </w:t>
      </w:r>
      <w:r w:rsidRPr="00B36BE6">
        <w:t>of</w:t>
      </w:r>
      <w:r w:rsidRPr="00B36BE6">
        <w:rPr>
          <w:spacing w:val="9"/>
        </w:rPr>
        <w:t xml:space="preserve"> </w:t>
      </w:r>
      <w:r w:rsidRPr="00B36BE6">
        <w:t>the</w:t>
      </w:r>
      <w:r w:rsidRPr="00B36BE6">
        <w:rPr>
          <w:spacing w:val="9"/>
        </w:rPr>
        <w:t xml:space="preserve"> </w:t>
      </w:r>
      <w:r w:rsidRPr="00B36BE6">
        <w:t>l</w:t>
      </w:r>
      <w:r w:rsidRPr="00B36BE6">
        <w:rPr>
          <w:spacing w:val="2"/>
        </w:rPr>
        <w:t>e</w:t>
      </w:r>
      <w:r w:rsidRPr="00B36BE6">
        <w:t>g</w:t>
      </w:r>
      <w:r w:rsidRPr="00B36BE6">
        <w:rPr>
          <w:spacing w:val="-1"/>
        </w:rPr>
        <w:t>a</w:t>
      </w:r>
      <w:r w:rsidRPr="00B36BE6">
        <w:t>l</w:t>
      </w:r>
      <w:r w:rsidRPr="00B36BE6">
        <w:rPr>
          <w:spacing w:val="10"/>
        </w:rPr>
        <w:t xml:space="preserve"> </w:t>
      </w:r>
      <w:r w:rsidRPr="00B36BE6">
        <w:rPr>
          <w:spacing w:val="-1"/>
        </w:rPr>
        <w:t>e</w:t>
      </w:r>
      <w:r w:rsidRPr="00B36BE6">
        <w:t>nt</w:t>
      </w:r>
      <w:r w:rsidRPr="00B36BE6">
        <w:rPr>
          <w:spacing w:val="1"/>
        </w:rPr>
        <w:t>i</w:t>
      </w:r>
      <w:r w:rsidRPr="00B36BE6">
        <w:rPr>
          <w:spacing w:val="3"/>
        </w:rPr>
        <w:t>t</w:t>
      </w:r>
      <w:r w:rsidRPr="00B36BE6">
        <w:t>y</w:t>
      </w:r>
      <w:r w:rsidRPr="00B36BE6">
        <w:rPr>
          <w:spacing w:val="7"/>
        </w:rPr>
        <w:t xml:space="preserve"> </w:t>
      </w:r>
      <w:r w:rsidRPr="00B36BE6">
        <w:rPr>
          <w:spacing w:val="-1"/>
        </w:rPr>
        <w:t>a</w:t>
      </w:r>
      <w:r w:rsidRPr="00B36BE6">
        <w:t>nd</w:t>
      </w:r>
      <w:r w:rsidRPr="00B36BE6">
        <w:rPr>
          <w:spacing w:val="9"/>
        </w:rPr>
        <w:t xml:space="preserve"> </w:t>
      </w:r>
      <w:r w:rsidRPr="00B36BE6">
        <w:t>i</w:t>
      </w:r>
      <w:r w:rsidRPr="00B36BE6">
        <w:rPr>
          <w:spacing w:val="1"/>
        </w:rPr>
        <w:t>t</w:t>
      </w:r>
      <w:r w:rsidRPr="00B36BE6">
        <w:t>s</w:t>
      </w:r>
      <w:r w:rsidRPr="00B36BE6">
        <w:rPr>
          <w:spacing w:val="10"/>
        </w:rPr>
        <w:t xml:space="preserve"> </w:t>
      </w:r>
      <w:r w:rsidRPr="00B36BE6">
        <w:t>main</w:t>
      </w:r>
      <w:r w:rsidRPr="00B36BE6">
        <w:rPr>
          <w:spacing w:val="9"/>
        </w:rPr>
        <w:t xml:space="preserve"> </w:t>
      </w:r>
      <w:r w:rsidRPr="00B36BE6">
        <w:t>task</w:t>
      </w:r>
      <w:r w:rsidRPr="00B36BE6">
        <w:rPr>
          <w:spacing w:val="2"/>
        </w:rPr>
        <w:t>s</w:t>
      </w:r>
      <w:r w:rsidRPr="00B36BE6">
        <w:t>,</w:t>
      </w:r>
      <w:r w:rsidRPr="00B36BE6">
        <w:rPr>
          <w:spacing w:val="9"/>
        </w:rPr>
        <w:t xml:space="preserve"> </w:t>
      </w:r>
      <w:r w:rsidRPr="00B36BE6">
        <w:t>with</w:t>
      </w:r>
      <w:r w:rsidRPr="00B36BE6">
        <w:rPr>
          <w:spacing w:val="10"/>
        </w:rPr>
        <w:t xml:space="preserve"> </w:t>
      </w:r>
      <w:r w:rsidRPr="00B36BE6">
        <w:rPr>
          <w:spacing w:val="-1"/>
        </w:rPr>
        <w:t>a</w:t>
      </w:r>
      <w:r w:rsidRPr="00B36BE6">
        <w:t>n</w:t>
      </w:r>
      <w:r w:rsidRPr="00B36BE6">
        <w:rPr>
          <w:spacing w:val="9"/>
        </w:rPr>
        <w:t xml:space="preserve"> </w:t>
      </w:r>
      <w:r w:rsidRPr="00B36BE6">
        <w:rPr>
          <w:spacing w:val="-1"/>
        </w:rPr>
        <w:t>e</w:t>
      </w:r>
      <w:r w:rsidRPr="00B36BE6">
        <w:rPr>
          <w:spacing w:val="2"/>
        </w:rPr>
        <w:t>x</w:t>
      </w:r>
      <w:r w:rsidRPr="00B36BE6">
        <w:t>plan</w:t>
      </w:r>
      <w:r w:rsidRPr="00B36BE6">
        <w:rPr>
          <w:spacing w:val="-1"/>
        </w:rPr>
        <w:t>a</w:t>
      </w:r>
      <w:r w:rsidRPr="00B36BE6">
        <w:t>t</w:t>
      </w:r>
      <w:r w:rsidRPr="00B36BE6">
        <w:rPr>
          <w:spacing w:val="1"/>
        </w:rPr>
        <w:t>i</w:t>
      </w:r>
      <w:r w:rsidRPr="00B36BE6">
        <w:t>on</w:t>
      </w:r>
      <w:r w:rsidRPr="00B36BE6">
        <w:rPr>
          <w:spacing w:val="9"/>
        </w:rPr>
        <w:t xml:space="preserve"> </w:t>
      </w:r>
      <w:r w:rsidRPr="00B36BE6">
        <w:t>of</w:t>
      </w:r>
      <w:r w:rsidRPr="00B36BE6">
        <w:rPr>
          <w:spacing w:val="11"/>
        </w:rPr>
        <w:t xml:space="preserve"> </w:t>
      </w:r>
      <w:r w:rsidRPr="00B36BE6">
        <w:t>how</w:t>
      </w:r>
      <w:r w:rsidRPr="00B36BE6">
        <w:rPr>
          <w:spacing w:val="9"/>
        </w:rPr>
        <w:t xml:space="preserve"> </w:t>
      </w:r>
      <w:r w:rsidRPr="00B36BE6">
        <w:t>i</w:t>
      </w:r>
      <w:r w:rsidRPr="00B36BE6">
        <w:rPr>
          <w:spacing w:val="1"/>
        </w:rPr>
        <w:t>t</w:t>
      </w:r>
      <w:r w:rsidRPr="00B36BE6">
        <w:t>s</w:t>
      </w:r>
      <w:r w:rsidRPr="00B36BE6">
        <w:rPr>
          <w:spacing w:val="10"/>
        </w:rPr>
        <w:t xml:space="preserve"> </w:t>
      </w:r>
      <w:r w:rsidRPr="00B36BE6">
        <w:t>p</w:t>
      </w:r>
      <w:r w:rsidRPr="00B36BE6">
        <w:rPr>
          <w:spacing w:val="-1"/>
        </w:rPr>
        <w:t>r</w:t>
      </w:r>
      <w:r w:rsidRPr="00B36BE6">
        <w:t>o</w:t>
      </w:r>
      <w:r w:rsidRPr="00B36BE6">
        <w:rPr>
          <w:spacing w:val="-1"/>
        </w:rPr>
        <w:t>f</w:t>
      </w:r>
      <w:r w:rsidRPr="00B36BE6">
        <w:t>i</w:t>
      </w:r>
      <w:r w:rsidRPr="00B36BE6">
        <w:rPr>
          <w:spacing w:val="1"/>
        </w:rPr>
        <w:t>l</w:t>
      </w:r>
      <w:r w:rsidRPr="00B36BE6">
        <w:t>e mat</w:t>
      </w:r>
      <w:r w:rsidRPr="00B36BE6">
        <w:rPr>
          <w:spacing w:val="-1"/>
        </w:rPr>
        <w:t>c</w:t>
      </w:r>
      <w:r w:rsidRPr="00B36BE6">
        <w:t>h</w:t>
      </w:r>
      <w:r w:rsidRPr="00B36BE6">
        <w:rPr>
          <w:spacing w:val="-1"/>
        </w:rPr>
        <w:t>e</w:t>
      </w:r>
      <w:r w:rsidRPr="00B36BE6">
        <w:t xml:space="preserve">s the tasks in </w:t>
      </w:r>
      <w:r w:rsidRPr="00B36BE6">
        <w:rPr>
          <w:spacing w:val="1"/>
        </w:rPr>
        <w:t>t</w:t>
      </w:r>
      <w:r w:rsidRPr="00B36BE6">
        <w:t>he</w:t>
      </w:r>
      <w:r w:rsidRPr="00B36BE6">
        <w:rPr>
          <w:spacing w:val="1"/>
        </w:rPr>
        <w:t xml:space="preserve"> </w:t>
      </w:r>
      <w:r w:rsidRPr="00B36BE6">
        <w:t>p</w:t>
      </w:r>
      <w:r w:rsidRPr="00B36BE6">
        <w:rPr>
          <w:spacing w:val="-1"/>
        </w:rPr>
        <w:t>r</w:t>
      </w:r>
      <w:r w:rsidRPr="00B36BE6">
        <w:t>opos</w:t>
      </w:r>
      <w:r w:rsidRPr="00B36BE6">
        <w:rPr>
          <w:spacing w:val="-1"/>
        </w:rPr>
        <w:t>a</w:t>
      </w:r>
      <w:r w:rsidRPr="00B36BE6">
        <w:rPr>
          <w:spacing w:val="1"/>
        </w:rPr>
        <w:t>l</w:t>
      </w:r>
      <w:r w:rsidRPr="00B36BE6">
        <w:t>;</w:t>
      </w:r>
    </w:p>
    <w:p w14:paraId="27277C1B" w14:textId="395FB6C6" w:rsidR="000B5F1C" w:rsidRPr="00B36BE6" w:rsidRDefault="000B5F1C" w:rsidP="00FE5E54">
      <w:pPr>
        <w:pStyle w:val="ListParagraph"/>
        <w:numPr>
          <w:ilvl w:val="0"/>
          <w:numId w:val="7"/>
        </w:numPr>
      </w:pPr>
      <w:r w:rsidRPr="00B36BE6">
        <w:lastRenderedPageBreak/>
        <w:t xml:space="preserve">a </w:t>
      </w:r>
      <w:r w:rsidRPr="00B36BE6">
        <w:rPr>
          <w:spacing w:val="-1"/>
        </w:rPr>
        <w:t>c</w:t>
      </w:r>
      <w:r w:rsidRPr="00B36BE6">
        <w:t>u</w:t>
      </w:r>
      <w:r w:rsidRPr="00B36BE6">
        <w:rPr>
          <w:spacing w:val="-1"/>
        </w:rPr>
        <w:t>r</w:t>
      </w:r>
      <w:r w:rsidRPr="00B36BE6">
        <w:t>ri</w:t>
      </w:r>
      <w:r w:rsidRPr="00B36BE6">
        <w:rPr>
          <w:spacing w:val="-1"/>
        </w:rPr>
        <w:t>c</w:t>
      </w:r>
      <w:r w:rsidRPr="00B36BE6">
        <w:t>ulum</w:t>
      </w:r>
      <w:r w:rsidRPr="00B36BE6">
        <w:rPr>
          <w:spacing w:val="32"/>
        </w:rPr>
        <w:t xml:space="preserve"> </w:t>
      </w:r>
      <w:r w:rsidRPr="00B36BE6">
        <w:t>vi</w:t>
      </w:r>
      <w:r w:rsidRPr="00B36BE6">
        <w:rPr>
          <w:spacing w:val="1"/>
        </w:rPr>
        <w:t>t</w:t>
      </w:r>
      <w:r w:rsidRPr="00B36BE6">
        <w:rPr>
          <w:spacing w:val="-1"/>
        </w:rPr>
        <w:t>a</w:t>
      </w:r>
      <w:r w:rsidRPr="00B36BE6">
        <w:t>e</w:t>
      </w:r>
      <w:r w:rsidRPr="00B36BE6">
        <w:rPr>
          <w:spacing w:val="30"/>
        </w:rPr>
        <w:t xml:space="preserve"> </w:t>
      </w:r>
      <w:r w:rsidRPr="00B36BE6">
        <w:rPr>
          <w:spacing w:val="2"/>
        </w:rPr>
        <w:t>o</w:t>
      </w:r>
      <w:r w:rsidRPr="00B36BE6">
        <w:t>r</w:t>
      </w:r>
      <w:r w:rsidRPr="00B36BE6">
        <w:rPr>
          <w:spacing w:val="30"/>
        </w:rPr>
        <w:t xml:space="preserve"> </w:t>
      </w:r>
      <w:r w:rsidRPr="00B36BE6">
        <w:rPr>
          <w:spacing w:val="2"/>
        </w:rPr>
        <w:t>d</w:t>
      </w:r>
      <w:r w:rsidRPr="00B36BE6">
        <w:rPr>
          <w:spacing w:val="-1"/>
        </w:rPr>
        <w:t>e</w:t>
      </w:r>
      <w:r w:rsidRPr="00B36BE6">
        <w:t>s</w:t>
      </w:r>
      <w:r w:rsidRPr="00B36BE6">
        <w:rPr>
          <w:spacing w:val="-1"/>
        </w:rPr>
        <w:t>c</w:t>
      </w:r>
      <w:r w:rsidRPr="00B36BE6">
        <w:t>ription</w:t>
      </w:r>
      <w:r w:rsidRPr="00B36BE6">
        <w:rPr>
          <w:spacing w:val="31"/>
        </w:rPr>
        <w:t xml:space="preserve"> </w:t>
      </w:r>
      <w:r w:rsidRPr="00B36BE6">
        <w:t>of</w:t>
      </w:r>
      <w:r w:rsidRPr="00B36BE6">
        <w:rPr>
          <w:spacing w:val="30"/>
        </w:rPr>
        <w:t xml:space="preserve"> </w:t>
      </w:r>
      <w:r w:rsidRPr="00B36BE6">
        <w:t>the</w:t>
      </w:r>
      <w:r w:rsidRPr="00B36BE6">
        <w:rPr>
          <w:spacing w:val="30"/>
        </w:rPr>
        <w:t xml:space="preserve"> </w:t>
      </w:r>
      <w:r w:rsidRPr="00B36BE6">
        <w:t>p</w:t>
      </w:r>
      <w:r w:rsidRPr="00B36BE6">
        <w:rPr>
          <w:spacing w:val="-1"/>
        </w:rPr>
        <w:t>r</w:t>
      </w:r>
      <w:r w:rsidRPr="00B36BE6">
        <w:t>o</w:t>
      </w:r>
      <w:r w:rsidRPr="00B36BE6">
        <w:rPr>
          <w:spacing w:val="-1"/>
        </w:rPr>
        <w:t>f</w:t>
      </w:r>
      <w:r w:rsidRPr="00B36BE6">
        <w:t>i</w:t>
      </w:r>
      <w:r w:rsidRPr="00B36BE6">
        <w:rPr>
          <w:spacing w:val="1"/>
        </w:rPr>
        <w:t>l</w:t>
      </w:r>
      <w:r w:rsidRPr="00B36BE6">
        <w:t>e</w:t>
      </w:r>
      <w:r w:rsidRPr="00B36BE6">
        <w:rPr>
          <w:spacing w:val="32"/>
        </w:rPr>
        <w:t xml:space="preserve"> </w:t>
      </w:r>
      <w:r w:rsidRPr="00B36BE6">
        <w:t>of</w:t>
      </w:r>
      <w:r w:rsidRPr="00B36BE6">
        <w:rPr>
          <w:spacing w:val="30"/>
        </w:rPr>
        <w:t xml:space="preserve"> </w:t>
      </w:r>
      <w:r w:rsidRPr="00B36BE6">
        <w:t>the</w:t>
      </w:r>
      <w:r w:rsidRPr="00B36BE6">
        <w:rPr>
          <w:spacing w:val="30"/>
        </w:rPr>
        <w:t xml:space="preserve"> </w:t>
      </w:r>
      <w:r w:rsidRPr="00B36BE6">
        <w:t>p</w:t>
      </w:r>
      <w:r w:rsidRPr="00B36BE6">
        <w:rPr>
          <w:spacing w:val="-1"/>
        </w:rPr>
        <w:t>e</w:t>
      </w:r>
      <w:r w:rsidRPr="00B36BE6">
        <w:t>rson</w:t>
      </w:r>
      <w:r w:rsidRPr="00B36BE6">
        <w:rPr>
          <w:spacing w:val="5"/>
        </w:rPr>
        <w:t>s</w:t>
      </w:r>
      <w:r w:rsidRPr="00B36BE6">
        <w:t>,</w:t>
      </w:r>
      <w:r w:rsidRPr="00B36BE6">
        <w:rPr>
          <w:spacing w:val="31"/>
        </w:rPr>
        <w:t xml:space="preserve"> </w:t>
      </w:r>
      <w:r w:rsidRPr="00B36BE6">
        <w:t>includi</w:t>
      </w:r>
      <w:r w:rsidRPr="00B36BE6">
        <w:rPr>
          <w:spacing w:val="3"/>
        </w:rPr>
        <w:t>n</w:t>
      </w:r>
      <w:r w:rsidRPr="00B36BE6">
        <w:t>g</w:t>
      </w:r>
      <w:r w:rsidRPr="00B36BE6">
        <w:rPr>
          <w:spacing w:val="29"/>
        </w:rPr>
        <w:t xml:space="preserve"> </w:t>
      </w:r>
      <w:r w:rsidRPr="00B36BE6">
        <w:t>their</w:t>
      </w:r>
      <w:r w:rsidRPr="00B36BE6">
        <w:rPr>
          <w:spacing w:val="33"/>
        </w:rPr>
        <w:t xml:space="preserve"> </w:t>
      </w:r>
      <w:r w:rsidRPr="00B36BE6">
        <w:t>g</w:t>
      </w:r>
      <w:r w:rsidRPr="00B36BE6">
        <w:rPr>
          <w:spacing w:val="-1"/>
        </w:rPr>
        <w:t>e</w:t>
      </w:r>
      <w:r w:rsidRPr="00B36BE6">
        <w:t>nd</w:t>
      </w:r>
      <w:r w:rsidRPr="00B36BE6">
        <w:rPr>
          <w:spacing w:val="-1"/>
        </w:rPr>
        <w:t>e</w:t>
      </w:r>
      <w:r w:rsidRPr="00B36BE6">
        <w:t>r, who will</w:t>
      </w:r>
      <w:r w:rsidRPr="00B36BE6">
        <w:rPr>
          <w:spacing w:val="3"/>
        </w:rPr>
        <w:t xml:space="preserve"> </w:t>
      </w:r>
      <w:r w:rsidRPr="00B36BE6">
        <w:t>be p</w:t>
      </w:r>
      <w:r w:rsidRPr="00B36BE6">
        <w:rPr>
          <w:spacing w:val="-1"/>
        </w:rPr>
        <w:t>r</w:t>
      </w:r>
      <w:r w:rsidRPr="00B36BE6">
        <w:t>i</w:t>
      </w:r>
      <w:r w:rsidRPr="00B36BE6">
        <w:rPr>
          <w:spacing w:val="1"/>
        </w:rPr>
        <w:t>m</w:t>
      </w:r>
      <w:r w:rsidRPr="00B36BE6">
        <w:rPr>
          <w:spacing w:val="-1"/>
        </w:rPr>
        <w:t>a</w:t>
      </w:r>
      <w:r w:rsidRPr="00B36BE6">
        <w:t>ri</w:t>
      </w:r>
      <w:r w:rsidRPr="00B36BE6">
        <w:rPr>
          <w:spacing w:val="5"/>
        </w:rPr>
        <w:t>l</w:t>
      </w:r>
      <w:r w:rsidRPr="00B36BE6">
        <w:t>y r</w:t>
      </w:r>
      <w:r w:rsidRPr="00B36BE6">
        <w:rPr>
          <w:spacing w:val="-2"/>
        </w:rPr>
        <w:t>e</w:t>
      </w:r>
      <w:r w:rsidRPr="00B36BE6">
        <w:t>spons</w:t>
      </w:r>
      <w:r w:rsidRPr="00B36BE6">
        <w:rPr>
          <w:spacing w:val="1"/>
        </w:rPr>
        <w:t>i</w:t>
      </w:r>
      <w:r w:rsidRPr="00B36BE6">
        <w:t xml:space="preserve">ble for </w:t>
      </w:r>
      <w:r w:rsidRPr="00B36BE6">
        <w:rPr>
          <w:spacing w:val="-1"/>
        </w:rPr>
        <w:t>c</w:t>
      </w:r>
      <w:r w:rsidRPr="00B36BE6">
        <w:rPr>
          <w:spacing w:val="1"/>
        </w:rPr>
        <w:t>a</w:t>
      </w:r>
      <w:r w:rsidRPr="00B36BE6">
        <w:t>r</w:t>
      </w:r>
      <w:r w:rsidRPr="00B36BE6">
        <w:rPr>
          <w:spacing w:val="3"/>
        </w:rPr>
        <w:t>r</w:t>
      </w:r>
      <w:r w:rsidRPr="00B36BE6">
        <w:rPr>
          <w:spacing w:val="-5"/>
        </w:rPr>
        <w:t>y</w:t>
      </w:r>
      <w:r w:rsidRPr="00B36BE6">
        <w:rPr>
          <w:spacing w:val="3"/>
        </w:rPr>
        <w:t>i</w:t>
      </w:r>
      <w:r w:rsidRPr="00B36BE6">
        <w:t xml:space="preserve">ng out the </w:t>
      </w:r>
      <w:r w:rsidRPr="00B36BE6">
        <w:rPr>
          <w:spacing w:val="2"/>
        </w:rPr>
        <w:t>p</w:t>
      </w:r>
      <w:r w:rsidRPr="00B36BE6">
        <w:t>ropos</w:t>
      </w:r>
      <w:r w:rsidRPr="00B36BE6">
        <w:rPr>
          <w:spacing w:val="-1"/>
        </w:rPr>
        <w:t>e</w:t>
      </w:r>
      <w:r w:rsidRPr="00B36BE6">
        <w:t xml:space="preserve">d </w:t>
      </w:r>
      <w:r w:rsidRPr="00B36BE6">
        <w:rPr>
          <w:spacing w:val="1"/>
        </w:rPr>
        <w:t>r</w:t>
      </w:r>
      <w:r w:rsidRPr="00B36BE6">
        <w:rPr>
          <w:spacing w:val="-1"/>
        </w:rPr>
        <w:t>e</w:t>
      </w:r>
      <w:r w:rsidRPr="00B36BE6">
        <w:t>s</w:t>
      </w:r>
      <w:r w:rsidRPr="00B36BE6">
        <w:rPr>
          <w:spacing w:val="-1"/>
        </w:rPr>
        <w:t>ea</w:t>
      </w:r>
      <w:r w:rsidRPr="00B36BE6">
        <w:rPr>
          <w:spacing w:val="1"/>
        </w:rPr>
        <w:t>r</w:t>
      </w:r>
      <w:r w:rsidRPr="00B36BE6">
        <w:rPr>
          <w:spacing w:val="-1"/>
        </w:rPr>
        <w:t>c</w:t>
      </w:r>
      <w:r w:rsidRPr="00B36BE6">
        <w:t xml:space="preserve">h </w:t>
      </w:r>
      <w:r w:rsidRPr="00B36BE6">
        <w:rPr>
          <w:spacing w:val="-1"/>
        </w:rPr>
        <w:t>a</w:t>
      </w:r>
      <w:r w:rsidRPr="00B36BE6">
        <w:t>nd/or innovation a</w:t>
      </w:r>
      <w:r w:rsidRPr="00B36BE6">
        <w:rPr>
          <w:spacing w:val="-1"/>
        </w:rPr>
        <w:t>c</w:t>
      </w:r>
      <w:r w:rsidRPr="00B36BE6">
        <w:t>t</w:t>
      </w:r>
      <w:r w:rsidRPr="00B36BE6">
        <w:rPr>
          <w:spacing w:val="1"/>
        </w:rPr>
        <w:t>i</w:t>
      </w:r>
      <w:r w:rsidRPr="00B36BE6">
        <w:t>vi</w:t>
      </w:r>
      <w:r w:rsidRPr="00B36BE6">
        <w:rPr>
          <w:spacing w:val="1"/>
        </w:rPr>
        <w:t>t</w:t>
      </w:r>
      <w:r w:rsidRPr="00B36BE6">
        <w:t>ies;</w:t>
      </w:r>
    </w:p>
    <w:p w14:paraId="30D0DCD2" w14:textId="63980E54" w:rsidR="000B5F1C" w:rsidRPr="00B36BE6" w:rsidRDefault="000B5F1C" w:rsidP="00FE5E54">
      <w:pPr>
        <w:pStyle w:val="ListParagraph"/>
        <w:numPr>
          <w:ilvl w:val="0"/>
          <w:numId w:val="7"/>
        </w:numPr>
      </w:pPr>
      <w:r w:rsidRPr="00B36BE6">
        <w:t>a l</w:t>
      </w:r>
      <w:r w:rsidRPr="00B36BE6">
        <w:rPr>
          <w:spacing w:val="1"/>
        </w:rPr>
        <w:t>i</w:t>
      </w:r>
      <w:r w:rsidRPr="00B36BE6">
        <w:t>st</w:t>
      </w:r>
      <w:r w:rsidRPr="00B36BE6">
        <w:rPr>
          <w:spacing w:val="22"/>
        </w:rPr>
        <w:t xml:space="preserve"> </w:t>
      </w:r>
      <w:r w:rsidRPr="00B36BE6">
        <w:t>of</w:t>
      </w:r>
      <w:r w:rsidRPr="00B36BE6">
        <w:rPr>
          <w:spacing w:val="21"/>
        </w:rPr>
        <w:t xml:space="preserve"> </w:t>
      </w:r>
      <w:r w:rsidRPr="00B36BE6">
        <w:t>up</w:t>
      </w:r>
      <w:r w:rsidRPr="00B36BE6">
        <w:rPr>
          <w:spacing w:val="21"/>
        </w:rPr>
        <w:t xml:space="preserve"> </w:t>
      </w:r>
      <w:r w:rsidRPr="00B36BE6">
        <w:t>to</w:t>
      </w:r>
      <w:r w:rsidRPr="00B36BE6">
        <w:rPr>
          <w:spacing w:val="22"/>
        </w:rPr>
        <w:t xml:space="preserve"> </w:t>
      </w:r>
      <w:r w:rsidRPr="00B36BE6">
        <w:t>5</w:t>
      </w:r>
      <w:r w:rsidRPr="00B36BE6">
        <w:rPr>
          <w:spacing w:val="21"/>
        </w:rPr>
        <w:t xml:space="preserve"> </w:t>
      </w:r>
      <w:r w:rsidRPr="00B36BE6">
        <w:t>r</w:t>
      </w:r>
      <w:r w:rsidRPr="00B36BE6">
        <w:rPr>
          <w:spacing w:val="-2"/>
        </w:rPr>
        <w:t>e</w:t>
      </w:r>
      <w:r w:rsidRPr="00B36BE6">
        <w:t>lev</w:t>
      </w:r>
      <w:r w:rsidRPr="00B36BE6">
        <w:rPr>
          <w:spacing w:val="-1"/>
        </w:rPr>
        <w:t>a</w:t>
      </w:r>
      <w:r w:rsidRPr="00B36BE6">
        <w:rPr>
          <w:spacing w:val="2"/>
        </w:rPr>
        <w:t>n</w:t>
      </w:r>
      <w:r w:rsidRPr="00B36BE6">
        <w:t>t</w:t>
      </w:r>
      <w:r w:rsidRPr="00B36BE6">
        <w:rPr>
          <w:spacing w:val="22"/>
        </w:rPr>
        <w:t xml:space="preserve"> </w:t>
      </w:r>
      <w:r w:rsidRPr="00B36BE6">
        <w:t>publ</w:t>
      </w:r>
      <w:r w:rsidRPr="00B36BE6">
        <w:rPr>
          <w:spacing w:val="1"/>
        </w:rPr>
        <w:t>i</w:t>
      </w:r>
      <w:r w:rsidRPr="00B36BE6">
        <w:rPr>
          <w:spacing w:val="-1"/>
        </w:rPr>
        <w:t>ca</w:t>
      </w:r>
      <w:r w:rsidRPr="00B36BE6">
        <w:t>t</w:t>
      </w:r>
      <w:r w:rsidRPr="00B36BE6">
        <w:rPr>
          <w:spacing w:val="1"/>
        </w:rPr>
        <w:t>i</w:t>
      </w:r>
      <w:r w:rsidRPr="00B36BE6">
        <w:t>ons,</w:t>
      </w:r>
      <w:r w:rsidRPr="00B36BE6">
        <w:rPr>
          <w:spacing w:val="22"/>
        </w:rPr>
        <w:t xml:space="preserve"> </w:t>
      </w:r>
      <w:r w:rsidRPr="00B36BE6">
        <w:rPr>
          <w:spacing w:val="-1"/>
        </w:rPr>
        <w:t>a</w:t>
      </w:r>
      <w:r w:rsidRPr="00B36BE6">
        <w:t>nd/or</w:t>
      </w:r>
      <w:r w:rsidRPr="00B36BE6">
        <w:rPr>
          <w:spacing w:val="21"/>
        </w:rPr>
        <w:t xml:space="preserve"> </w:t>
      </w:r>
      <w:r w:rsidRPr="00B36BE6">
        <w:t>p</w:t>
      </w:r>
      <w:r w:rsidRPr="00B36BE6">
        <w:rPr>
          <w:spacing w:val="-1"/>
        </w:rPr>
        <w:t>r</w:t>
      </w:r>
      <w:r w:rsidRPr="00B36BE6">
        <w:t>odu</w:t>
      </w:r>
      <w:r w:rsidRPr="00B36BE6">
        <w:rPr>
          <w:spacing w:val="-1"/>
        </w:rPr>
        <w:t>c</w:t>
      </w:r>
      <w:r w:rsidRPr="00B36BE6">
        <w:t>ts,</w:t>
      </w:r>
      <w:r w:rsidRPr="00B36BE6">
        <w:rPr>
          <w:spacing w:val="22"/>
        </w:rPr>
        <w:t xml:space="preserve"> </w:t>
      </w:r>
      <w:r w:rsidRPr="00B36BE6">
        <w:t>s</w:t>
      </w:r>
      <w:r w:rsidRPr="00B36BE6">
        <w:rPr>
          <w:spacing w:val="-1"/>
        </w:rPr>
        <w:t>e</w:t>
      </w:r>
      <w:r w:rsidRPr="00B36BE6">
        <w:t>rvi</w:t>
      </w:r>
      <w:r w:rsidRPr="00B36BE6">
        <w:rPr>
          <w:spacing w:val="-1"/>
        </w:rPr>
        <w:t>ce</w:t>
      </w:r>
      <w:r w:rsidRPr="00B36BE6">
        <w:t>s</w:t>
      </w:r>
      <w:r w:rsidRPr="00B36BE6">
        <w:rPr>
          <w:spacing w:val="24"/>
        </w:rPr>
        <w:t xml:space="preserve"> </w:t>
      </w:r>
      <w:r w:rsidRPr="00B36BE6">
        <w:t>(in</w:t>
      </w:r>
      <w:r w:rsidRPr="00B36BE6">
        <w:rPr>
          <w:spacing w:val="-1"/>
        </w:rPr>
        <w:t>c</w:t>
      </w:r>
      <w:r w:rsidRPr="00B36BE6">
        <w:t>lud</w:t>
      </w:r>
      <w:r w:rsidRPr="00B36BE6">
        <w:rPr>
          <w:spacing w:val="1"/>
        </w:rPr>
        <w:t>i</w:t>
      </w:r>
      <w:r w:rsidRPr="00B36BE6">
        <w:t>ng</w:t>
      </w:r>
      <w:r w:rsidRPr="00B36BE6">
        <w:rPr>
          <w:spacing w:val="19"/>
        </w:rPr>
        <w:t xml:space="preserve"> </w:t>
      </w:r>
      <w:r w:rsidRPr="00B36BE6">
        <w:t>wid</w:t>
      </w:r>
      <w:r w:rsidRPr="00B36BE6">
        <w:rPr>
          <w:spacing w:val="-1"/>
        </w:rPr>
        <w:t>e</w:t>
      </w:r>
      <w:r w:rsidRPr="00B36BE6">
        <w:rPr>
          <w:spacing w:val="5"/>
        </w:rPr>
        <w:t>l</w:t>
      </w:r>
      <w:r w:rsidRPr="00B36BE6">
        <w:rPr>
          <w:spacing w:val="1"/>
        </w:rPr>
        <w:t>y</w:t>
      </w:r>
      <w:r w:rsidRPr="00B36BE6">
        <w:rPr>
          <w:spacing w:val="2"/>
        </w:rPr>
        <w:t>-</w:t>
      </w:r>
      <w:r w:rsidRPr="00B36BE6">
        <w:t>used d</w:t>
      </w:r>
      <w:r w:rsidRPr="00B36BE6">
        <w:rPr>
          <w:spacing w:val="-1"/>
        </w:rPr>
        <w:t>a</w:t>
      </w:r>
      <w:r w:rsidRPr="00B36BE6">
        <w:t>tas</w:t>
      </w:r>
      <w:r w:rsidRPr="00B36BE6">
        <w:rPr>
          <w:spacing w:val="-1"/>
        </w:rPr>
        <w:t>e</w:t>
      </w:r>
      <w:r w:rsidRPr="00B36BE6">
        <w:t>ts or soft</w:t>
      </w:r>
      <w:r w:rsidRPr="00B36BE6">
        <w:rPr>
          <w:spacing w:val="2"/>
        </w:rPr>
        <w:t>w</w:t>
      </w:r>
      <w:r w:rsidRPr="00B36BE6">
        <w:rPr>
          <w:spacing w:val="-1"/>
        </w:rPr>
        <w:t>a</w:t>
      </w:r>
      <w:r w:rsidRPr="00B36BE6">
        <w:t>re), or</w:t>
      </w:r>
      <w:r w:rsidRPr="00B36BE6">
        <w:rPr>
          <w:spacing w:val="1"/>
        </w:rPr>
        <w:t xml:space="preserve"> </w:t>
      </w:r>
      <w:r w:rsidRPr="00B36BE6">
        <w:t>other</w:t>
      </w:r>
      <w:r w:rsidRPr="00B36BE6">
        <w:rPr>
          <w:spacing w:val="-1"/>
        </w:rPr>
        <w:t xml:space="preserve"> ac</w:t>
      </w:r>
      <w:r w:rsidRPr="00B36BE6">
        <w:t>hie</w:t>
      </w:r>
      <w:r w:rsidRPr="00B36BE6">
        <w:rPr>
          <w:spacing w:val="2"/>
        </w:rPr>
        <w:t>v</w:t>
      </w:r>
      <w:r w:rsidRPr="00B36BE6">
        <w:rPr>
          <w:spacing w:val="-1"/>
        </w:rPr>
        <w:t>e</w:t>
      </w:r>
      <w:r w:rsidRPr="00B36BE6">
        <w:t>ments r</w:t>
      </w:r>
      <w:r w:rsidRPr="00B36BE6">
        <w:rPr>
          <w:spacing w:val="-1"/>
        </w:rPr>
        <w:t>e</w:t>
      </w:r>
      <w:r w:rsidRPr="00B36BE6">
        <w:rPr>
          <w:spacing w:val="3"/>
        </w:rPr>
        <w:t>l</w:t>
      </w:r>
      <w:r w:rsidRPr="00B36BE6">
        <w:rPr>
          <w:spacing w:val="-1"/>
        </w:rPr>
        <w:t>e</w:t>
      </w:r>
      <w:r w:rsidRPr="00B36BE6">
        <w:rPr>
          <w:spacing w:val="2"/>
        </w:rPr>
        <w:t>v</w:t>
      </w:r>
      <w:r w:rsidRPr="00B36BE6">
        <w:rPr>
          <w:spacing w:val="-1"/>
        </w:rPr>
        <w:t>a</w:t>
      </w:r>
      <w:r w:rsidRPr="00B36BE6">
        <w:t xml:space="preserve">nt </w:t>
      </w:r>
      <w:r w:rsidRPr="00B36BE6">
        <w:rPr>
          <w:spacing w:val="1"/>
        </w:rPr>
        <w:t>t</w:t>
      </w:r>
      <w:r w:rsidRPr="00B36BE6">
        <w:t xml:space="preserve">o </w:t>
      </w:r>
      <w:r w:rsidR="001950B2" w:rsidRPr="00B36BE6">
        <w:t xml:space="preserve">the </w:t>
      </w:r>
      <w:r w:rsidR="001950B2" w:rsidRPr="00B36BE6">
        <w:rPr>
          <w:spacing w:val="3"/>
        </w:rPr>
        <w:t>call</w:t>
      </w:r>
      <w:r w:rsidRPr="00B36BE6">
        <w:rPr>
          <w:spacing w:val="1"/>
        </w:rPr>
        <w:t xml:space="preserve"> </w:t>
      </w:r>
      <w:r w:rsidRPr="00B36BE6">
        <w:rPr>
          <w:spacing w:val="-1"/>
        </w:rPr>
        <w:t>c</w:t>
      </w:r>
      <w:r w:rsidRPr="00B36BE6">
        <w:t>ontent;</w:t>
      </w:r>
    </w:p>
    <w:p w14:paraId="57B422EE" w14:textId="53A17FEA" w:rsidR="000B5F1C" w:rsidRPr="00B36BE6" w:rsidRDefault="000B5F1C" w:rsidP="00FE5E54">
      <w:pPr>
        <w:pStyle w:val="ListParagraph"/>
        <w:numPr>
          <w:ilvl w:val="0"/>
          <w:numId w:val="7"/>
        </w:numPr>
      </w:pPr>
      <w:r w:rsidRPr="00B36BE6">
        <w:t>a l</w:t>
      </w:r>
      <w:r w:rsidRPr="00B36BE6">
        <w:rPr>
          <w:spacing w:val="1"/>
        </w:rPr>
        <w:t>i</w:t>
      </w:r>
      <w:r w:rsidRPr="00B36BE6">
        <w:t>st</w:t>
      </w:r>
      <w:r w:rsidRPr="00B36BE6">
        <w:rPr>
          <w:spacing w:val="20"/>
        </w:rPr>
        <w:t xml:space="preserve"> </w:t>
      </w:r>
      <w:r w:rsidRPr="00B36BE6">
        <w:t>of</w:t>
      </w:r>
      <w:r w:rsidRPr="00B36BE6">
        <w:rPr>
          <w:spacing w:val="18"/>
        </w:rPr>
        <w:t xml:space="preserve"> </w:t>
      </w:r>
      <w:r w:rsidRPr="00B36BE6">
        <w:t>up</w:t>
      </w:r>
      <w:r w:rsidRPr="00B36BE6">
        <w:rPr>
          <w:spacing w:val="17"/>
        </w:rPr>
        <w:t xml:space="preserve"> </w:t>
      </w:r>
      <w:r w:rsidRPr="00B36BE6">
        <w:t>to</w:t>
      </w:r>
      <w:r w:rsidRPr="00B36BE6">
        <w:rPr>
          <w:spacing w:val="19"/>
        </w:rPr>
        <w:t xml:space="preserve"> </w:t>
      </w:r>
      <w:r w:rsidRPr="00B36BE6">
        <w:t>5</w:t>
      </w:r>
      <w:r w:rsidRPr="00B36BE6">
        <w:rPr>
          <w:spacing w:val="21"/>
        </w:rPr>
        <w:t xml:space="preserve"> </w:t>
      </w:r>
      <w:r w:rsidRPr="00B36BE6">
        <w:t>r</w:t>
      </w:r>
      <w:r w:rsidRPr="00B36BE6">
        <w:rPr>
          <w:spacing w:val="-2"/>
        </w:rPr>
        <w:t>e</w:t>
      </w:r>
      <w:r w:rsidRPr="00B36BE6">
        <w:t>lev</w:t>
      </w:r>
      <w:r w:rsidRPr="00B36BE6">
        <w:rPr>
          <w:spacing w:val="-1"/>
        </w:rPr>
        <w:t>a</w:t>
      </w:r>
      <w:r w:rsidRPr="00B36BE6">
        <w:t>nt</w:t>
      </w:r>
      <w:r w:rsidRPr="00B36BE6">
        <w:rPr>
          <w:spacing w:val="19"/>
        </w:rPr>
        <w:t xml:space="preserve"> </w:t>
      </w:r>
      <w:r w:rsidRPr="00B36BE6">
        <w:t>p</w:t>
      </w:r>
      <w:r w:rsidRPr="00B36BE6">
        <w:rPr>
          <w:spacing w:val="-1"/>
        </w:rPr>
        <w:t>re</w:t>
      </w:r>
      <w:r w:rsidRPr="00B36BE6">
        <w:t>vious</w:t>
      </w:r>
      <w:r w:rsidRPr="00B36BE6">
        <w:rPr>
          <w:spacing w:val="21"/>
        </w:rPr>
        <w:t xml:space="preserve"> </w:t>
      </w:r>
      <w:r w:rsidRPr="00B36BE6">
        <w:t>p</w:t>
      </w:r>
      <w:r w:rsidRPr="00B36BE6">
        <w:rPr>
          <w:spacing w:val="-1"/>
        </w:rPr>
        <w:t>r</w:t>
      </w:r>
      <w:r w:rsidRPr="00B36BE6">
        <w:t>oje</w:t>
      </w:r>
      <w:r w:rsidRPr="00B36BE6">
        <w:rPr>
          <w:spacing w:val="-1"/>
        </w:rPr>
        <w:t>c</w:t>
      </w:r>
      <w:r w:rsidRPr="00B36BE6">
        <w:t>ts</w:t>
      </w:r>
      <w:r w:rsidRPr="00B36BE6">
        <w:rPr>
          <w:spacing w:val="19"/>
        </w:rPr>
        <w:t xml:space="preserve"> </w:t>
      </w:r>
      <w:r w:rsidRPr="00B36BE6">
        <w:t>or</w:t>
      </w:r>
      <w:r w:rsidRPr="00B36BE6">
        <w:rPr>
          <w:spacing w:val="18"/>
        </w:rPr>
        <w:t xml:space="preserve"> </w:t>
      </w:r>
      <w:r w:rsidRPr="00B36BE6">
        <w:rPr>
          <w:spacing w:val="-1"/>
        </w:rPr>
        <w:t>ac</w:t>
      </w:r>
      <w:r w:rsidRPr="00B36BE6">
        <w:rPr>
          <w:spacing w:val="3"/>
        </w:rPr>
        <w:t>t</w:t>
      </w:r>
      <w:r w:rsidRPr="00B36BE6">
        <w:t>iv</w:t>
      </w:r>
      <w:r w:rsidRPr="00B36BE6">
        <w:rPr>
          <w:spacing w:val="1"/>
        </w:rPr>
        <w:t>i</w:t>
      </w:r>
      <w:r w:rsidRPr="00B36BE6">
        <w:t>t</w:t>
      </w:r>
      <w:r w:rsidRPr="00B36BE6">
        <w:rPr>
          <w:spacing w:val="1"/>
        </w:rPr>
        <w:t>i</w:t>
      </w:r>
      <w:r w:rsidRPr="00B36BE6">
        <w:rPr>
          <w:spacing w:val="-1"/>
        </w:rPr>
        <w:t>e</w:t>
      </w:r>
      <w:r w:rsidRPr="00B36BE6">
        <w:t>s,</w:t>
      </w:r>
      <w:r w:rsidRPr="00B36BE6">
        <w:rPr>
          <w:spacing w:val="19"/>
        </w:rPr>
        <w:t xml:space="preserve"> </w:t>
      </w:r>
      <w:r w:rsidRPr="00B36BE6">
        <w:rPr>
          <w:spacing w:val="-1"/>
        </w:rPr>
        <w:t>c</w:t>
      </w:r>
      <w:r w:rsidRPr="00B36BE6">
        <w:t>onn</w:t>
      </w:r>
      <w:r w:rsidRPr="00B36BE6">
        <w:rPr>
          <w:spacing w:val="-1"/>
        </w:rPr>
        <w:t>ec</w:t>
      </w:r>
      <w:r w:rsidRPr="00B36BE6">
        <w:t>ted</w:t>
      </w:r>
      <w:r w:rsidRPr="00B36BE6">
        <w:rPr>
          <w:spacing w:val="18"/>
        </w:rPr>
        <w:t xml:space="preserve"> </w:t>
      </w:r>
      <w:r w:rsidRPr="00B36BE6">
        <w:t>to</w:t>
      </w:r>
      <w:r w:rsidRPr="00B36BE6">
        <w:rPr>
          <w:spacing w:val="19"/>
        </w:rPr>
        <w:t xml:space="preserve"> </w:t>
      </w:r>
      <w:r w:rsidRPr="00B36BE6">
        <w:t>the</w:t>
      </w:r>
      <w:r w:rsidRPr="00B36BE6">
        <w:rPr>
          <w:spacing w:val="18"/>
        </w:rPr>
        <w:t xml:space="preserve"> </w:t>
      </w:r>
      <w:r w:rsidRPr="00B36BE6">
        <w:t>subj</w:t>
      </w:r>
      <w:r w:rsidRPr="00B36BE6">
        <w:rPr>
          <w:spacing w:val="-1"/>
        </w:rPr>
        <w:t>ec</w:t>
      </w:r>
      <w:r w:rsidRPr="00B36BE6">
        <w:t>t</w:t>
      </w:r>
      <w:r w:rsidRPr="00B36BE6">
        <w:rPr>
          <w:spacing w:val="19"/>
        </w:rPr>
        <w:t xml:space="preserve"> </w:t>
      </w:r>
      <w:r w:rsidRPr="00B36BE6">
        <w:t>of</w:t>
      </w:r>
      <w:r w:rsidRPr="00B36BE6">
        <w:rPr>
          <w:spacing w:val="18"/>
        </w:rPr>
        <w:t xml:space="preserve"> </w:t>
      </w:r>
      <w:r w:rsidRPr="00B36BE6">
        <w:t>th</w:t>
      </w:r>
      <w:r w:rsidRPr="00B36BE6">
        <w:rPr>
          <w:spacing w:val="-1"/>
        </w:rPr>
        <w:t>i</w:t>
      </w:r>
      <w:r w:rsidRPr="00B36BE6">
        <w:t>s p</w:t>
      </w:r>
      <w:r w:rsidRPr="00B36BE6">
        <w:rPr>
          <w:spacing w:val="-1"/>
        </w:rPr>
        <w:t>r</w:t>
      </w:r>
      <w:r w:rsidRPr="00B36BE6">
        <w:t>opos</w:t>
      </w:r>
      <w:r w:rsidRPr="00B36BE6">
        <w:rPr>
          <w:spacing w:val="-1"/>
        </w:rPr>
        <w:t>a</w:t>
      </w:r>
      <w:r w:rsidRPr="00B36BE6">
        <w:t>l;</w:t>
      </w:r>
    </w:p>
    <w:p w14:paraId="34ACD89B" w14:textId="12215318" w:rsidR="000B5F1C" w:rsidRPr="00B36BE6" w:rsidRDefault="000B5F1C" w:rsidP="00FE5E54">
      <w:pPr>
        <w:pStyle w:val="ListParagraph"/>
        <w:numPr>
          <w:ilvl w:val="0"/>
          <w:numId w:val="7"/>
        </w:numPr>
      </w:pPr>
      <w:r w:rsidRPr="00B36BE6">
        <w:t>a d</w:t>
      </w:r>
      <w:r w:rsidRPr="00B36BE6">
        <w:rPr>
          <w:spacing w:val="-1"/>
        </w:rPr>
        <w:t>e</w:t>
      </w:r>
      <w:r w:rsidRPr="00B36BE6">
        <w:t>s</w:t>
      </w:r>
      <w:r w:rsidRPr="00B36BE6">
        <w:rPr>
          <w:spacing w:val="-1"/>
        </w:rPr>
        <w:t>c</w:t>
      </w:r>
      <w:r w:rsidRPr="00B36BE6">
        <w:t xml:space="preserve">ription of </w:t>
      </w:r>
      <w:r w:rsidRPr="00B36BE6">
        <w:rPr>
          <w:spacing w:val="-1"/>
        </w:rPr>
        <w:t>a</w:t>
      </w:r>
      <w:r w:rsidRPr="00B36BE6">
        <w:rPr>
          <w:spacing w:val="2"/>
        </w:rPr>
        <w:t>n</w:t>
      </w:r>
      <w:r w:rsidRPr="00B36BE6">
        <w:t>y si</w:t>
      </w:r>
      <w:r w:rsidRPr="00B36BE6">
        <w:rPr>
          <w:spacing w:val="-2"/>
        </w:rPr>
        <w:t>g</w:t>
      </w:r>
      <w:r w:rsidRPr="00B36BE6">
        <w:t>nifi</w:t>
      </w:r>
      <w:r w:rsidRPr="00B36BE6">
        <w:rPr>
          <w:spacing w:val="-1"/>
        </w:rPr>
        <w:t>ca</w:t>
      </w:r>
      <w:r w:rsidRPr="00B36BE6">
        <w:t>nt inf</w:t>
      </w:r>
      <w:r w:rsidRPr="00B36BE6">
        <w:rPr>
          <w:spacing w:val="1"/>
        </w:rPr>
        <w:t>r</w:t>
      </w:r>
      <w:r w:rsidRPr="00B36BE6">
        <w:rPr>
          <w:spacing w:val="-1"/>
        </w:rPr>
        <w:t>a</w:t>
      </w:r>
      <w:r w:rsidRPr="00B36BE6">
        <w:t>stru</w:t>
      </w:r>
      <w:r w:rsidRPr="00B36BE6">
        <w:rPr>
          <w:spacing w:val="-1"/>
        </w:rPr>
        <w:t>c</w:t>
      </w:r>
      <w:r w:rsidRPr="00B36BE6">
        <w:t>tu</w:t>
      </w:r>
      <w:r w:rsidRPr="00B36BE6">
        <w:rPr>
          <w:spacing w:val="2"/>
        </w:rPr>
        <w:t>r</w:t>
      </w:r>
      <w:r w:rsidRPr="00B36BE6">
        <w:t xml:space="preserve">e </w:t>
      </w:r>
      <w:r w:rsidRPr="00B36BE6">
        <w:rPr>
          <w:spacing w:val="-1"/>
        </w:rPr>
        <w:t>a</w:t>
      </w:r>
      <w:r w:rsidRPr="00B36BE6">
        <w:t xml:space="preserve">nd/or </w:t>
      </w:r>
      <w:r w:rsidRPr="00B36BE6">
        <w:rPr>
          <w:spacing w:val="-1"/>
        </w:rPr>
        <w:t>a</w:t>
      </w:r>
      <w:r w:rsidRPr="00B36BE6">
        <w:rPr>
          <w:spacing w:val="2"/>
        </w:rPr>
        <w:t>n</w:t>
      </w:r>
      <w:r w:rsidRPr="00B36BE6">
        <w:t>y major i</w:t>
      </w:r>
      <w:r w:rsidRPr="00B36BE6">
        <w:rPr>
          <w:spacing w:val="1"/>
        </w:rPr>
        <w:t>t</w:t>
      </w:r>
      <w:r w:rsidRPr="00B36BE6">
        <w:rPr>
          <w:spacing w:val="-1"/>
        </w:rPr>
        <w:t>e</w:t>
      </w:r>
      <w:r w:rsidRPr="00B36BE6">
        <w:t>ms of te</w:t>
      </w:r>
      <w:r w:rsidRPr="00B36BE6">
        <w:rPr>
          <w:spacing w:val="-1"/>
        </w:rPr>
        <w:t>c</w:t>
      </w:r>
      <w:r w:rsidRPr="00B36BE6">
        <w:t>hnic</w:t>
      </w:r>
      <w:r w:rsidRPr="00B36BE6">
        <w:rPr>
          <w:spacing w:val="-1"/>
        </w:rPr>
        <w:t>a</w:t>
      </w:r>
      <w:r w:rsidRPr="00B36BE6">
        <w:t xml:space="preserve">l </w:t>
      </w:r>
      <w:r w:rsidRPr="00B36BE6">
        <w:rPr>
          <w:spacing w:val="-1"/>
        </w:rPr>
        <w:t>e</w:t>
      </w:r>
      <w:r w:rsidRPr="00B36BE6">
        <w:t>quip</w:t>
      </w:r>
      <w:r w:rsidRPr="00B36BE6">
        <w:rPr>
          <w:spacing w:val="1"/>
        </w:rPr>
        <w:t>m</w:t>
      </w:r>
      <w:r w:rsidRPr="00B36BE6">
        <w:rPr>
          <w:spacing w:val="-1"/>
        </w:rPr>
        <w:t>e</w:t>
      </w:r>
      <w:r w:rsidRPr="00B36BE6">
        <w:t>nt, r</w:t>
      </w:r>
      <w:r w:rsidRPr="00B36BE6">
        <w:rPr>
          <w:spacing w:val="-1"/>
        </w:rPr>
        <w:t>e</w:t>
      </w:r>
      <w:r w:rsidRPr="00B36BE6">
        <w:t>lev</w:t>
      </w:r>
      <w:r w:rsidRPr="00B36BE6">
        <w:rPr>
          <w:spacing w:val="-1"/>
        </w:rPr>
        <w:t>a</w:t>
      </w:r>
      <w:r w:rsidRPr="00B36BE6">
        <w:t xml:space="preserve">nt </w:t>
      </w:r>
      <w:r w:rsidRPr="00B36BE6">
        <w:rPr>
          <w:spacing w:val="1"/>
        </w:rPr>
        <w:t>t</w:t>
      </w:r>
      <w:r w:rsidRPr="00B36BE6">
        <w:t>o t</w:t>
      </w:r>
      <w:r w:rsidRPr="00B36BE6">
        <w:rPr>
          <w:spacing w:val="3"/>
        </w:rPr>
        <w:t>h</w:t>
      </w:r>
      <w:r w:rsidRPr="00B36BE6">
        <w:t>e</w:t>
      </w:r>
      <w:r w:rsidRPr="00B36BE6">
        <w:rPr>
          <w:spacing w:val="-1"/>
        </w:rPr>
        <w:t xml:space="preserve"> </w:t>
      </w:r>
      <w:r w:rsidRPr="00B36BE6">
        <w:t>pro</w:t>
      </w:r>
      <w:r w:rsidRPr="00B36BE6">
        <w:rPr>
          <w:spacing w:val="-1"/>
        </w:rPr>
        <w:t>p</w:t>
      </w:r>
      <w:r w:rsidRPr="00B36BE6">
        <w:t>osed</w:t>
      </w:r>
      <w:r w:rsidRPr="00B36BE6">
        <w:rPr>
          <w:spacing w:val="-1"/>
        </w:rPr>
        <w:t xml:space="preserve"> </w:t>
      </w:r>
      <w:r w:rsidRPr="00B36BE6">
        <w:t>w</w:t>
      </w:r>
      <w:r w:rsidRPr="00B36BE6">
        <w:rPr>
          <w:spacing w:val="2"/>
        </w:rPr>
        <w:t>o</w:t>
      </w:r>
      <w:r w:rsidRPr="00B36BE6">
        <w:t>rk;</w:t>
      </w:r>
    </w:p>
    <w:p w14:paraId="65FE8B79" w14:textId="77777777" w:rsidR="000B5F1C" w:rsidRPr="00B36BE6" w:rsidRDefault="000B5F1C" w:rsidP="001950B2">
      <w:r w:rsidRPr="00B36BE6">
        <w:rPr>
          <w:spacing w:val="1"/>
        </w:rPr>
        <w:t xml:space="preserve">if operational capacity cannot be demonstrated at the time of submitting the proposal, </w:t>
      </w:r>
      <w:r w:rsidRPr="00B36BE6">
        <w:t>describe the concrete measures that will be taken to obtain it by the time of the implementation of the task</w:t>
      </w:r>
      <w:r w:rsidRPr="00B36BE6">
        <w:rPr>
          <w:i/>
          <w:szCs w:val="22"/>
        </w:rPr>
        <w:t>.</w:t>
      </w:r>
      <w:r w:rsidRPr="00B36BE6">
        <w:rPr>
          <w:rStyle w:val="FootnoteReference"/>
          <w:i/>
          <w:szCs w:val="22"/>
        </w:rPr>
        <w:footnoteReference w:id="6"/>
      </w:r>
    </w:p>
    <w:p w14:paraId="5F46D684" w14:textId="4204B20E" w:rsidR="000D1303" w:rsidRPr="00B36BE6" w:rsidRDefault="000D1303" w:rsidP="001950B2">
      <w:pPr>
        <w:pStyle w:val="Heading2"/>
        <w:ind w:left="0" w:firstLine="0"/>
      </w:pPr>
    </w:p>
    <w:p w14:paraId="73E50C2D" w14:textId="77777777" w:rsidR="00EB1A58" w:rsidRPr="00B36BE6" w:rsidRDefault="00EB1A58">
      <w:pPr>
        <w:spacing w:before="0" w:after="0" w:line="240" w:lineRule="auto"/>
        <w:jc w:val="left"/>
        <w:rPr>
          <w:b/>
          <w:sz w:val="28"/>
          <w:szCs w:val="20"/>
        </w:rPr>
      </w:pPr>
      <w:r w:rsidRPr="00B36BE6">
        <w:br w:type="page"/>
      </w:r>
    </w:p>
    <w:p w14:paraId="3BA07167" w14:textId="77AE46F5" w:rsidR="000B5F1C" w:rsidRPr="00B36BE6" w:rsidRDefault="000B5F1C" w:rsidP="001950B2">
      <w:pPr>
        <w:pStyle w:val="Heading2"/>
      </w:pPr>
      <w:bookmarkStart w:id="162" w:name="_Toc3735405"/>
      <w:r w:rsidRPr="00B36BE6">
        <w:lastRenderedPageBreak/>
        <w:t xml:space="preserve">4.2. Third parties involved in the project (including use of </w:t>
      </w:r>
      <w:r w:rsidR="001950B2" w:rsidRPr="00B36BE6">
        <w:t>third-party</w:t>
      </w:r>
      <w:r w:rsidRPr="00B36BE6">
        <w:t xml:space="preserve"> resources)</w:t>
      </w:r>
      <w:bookmarkEnd w:id="162"/>
    </w:p>
    <w:p w14:paraId="152B4207" w14:textId="77777777" w:rsidR="000B5F1C" w:rsidRPr="00B36BE6" w:rsidRDefault="000B5F1C" w:rsidP="00D641D9"/>
    <w:p w14:paraId="3790D691" w14:textId="77777777" w:rsidR="000B5F1C" w:rsidRPr="00B36BE6" w:rsidRDefault="000B5F1C" w:rsidP="00D641D9">
      <w:r w:rsidRPr="00B36BE6">
        <w:t>Please</w:t>
      </w:r>
      <w:r w:rsidRPr="00B36BE6">
        <w:rPr>
          <w:spacing w:val="37"/>
        </w:rPr>
        <w:t xml:space="preserve"> </w:t>
      </w:r>
      <w:r w:rsidRPr="00B36BE6">
        <w:rPr>
          <w:spacing w:val="-1"/>
        </w:rPr>
        <w:t>c</w:t>
      </w:r>
      <w:r w:rsidRPr="00B36BE6">
        <w:rPr>
          <w:spacing w:val="2"/>
        </w:rPr>
        <w:t>o</w:t>
      </w:r>
      <w:r w:rsidRPr="00B36BE6">
        <w:t>mpl</w:t>
      </w:r>
      <w:r w:rsidRPr="00B36BE6">
        <w:rPr>
          <w:spacing w:val="-1"/>
        </w:rPr>
        <w:t>e</w:t>
      </w:r>
      <w:r w:rsidRPr="00B36BE6">
        <w:t>te,</w:t>
      </w:r>
      <w:r w:rsidRPr="00B36BE6">
        <w:rPr>
          <w:spacing w:val="38"/>
        </w:rPr>
        <w:t xml:space="preserve"> </w:t>
      </w:r>
      <w:r w:rsidRPr="00B36BE6">
        <w:t>for</w:t>
      </w:r>
      <w:r w:rsidRPr="00B36BE6">
        <w:rPr>
          <w:spacing w:val="41"/>
        </w:rPr>
        <w:t xml:space="preserve"> </w:t>
      </w:r>
      <w:r w:rsidRPr="00B36BE6">
        <w:rPr>
          <w:spacing w:val="-1"/>
        </w:rPr>
        <w:t>e</w:t>
      </w:r>
      <w:r w:rsidRPr="00B36BE6">
        <w:rPr>
          <w:spacing w:val="2"/>
        </w:rPr>
        <w:t>a</w:t>
      </w:r>
      <w:r w:rsidRPr="00B36BE6">
        <w:rPr>
          <w:spacing w:val="-1"/>
        </w:rPr>
        <w:t>c</w:t>
      </w:r>
      <w:r w:rsidRPr="00B36BE6">
        <w:t>h</w:t>
      </w:r>
      <w:r w:rsidRPr="00B36BE6">
        <w:rPr>
          <w:spacing w:val="38"/>
        </w:rPr>
        <w:t xml:space="preserve"> </w:t>
      </w:r>
      <w:r w:rsidRPr="00B36BE6">
        <w:t>participant,</w:t>
      </w:r>
      <w:r w:rsidRPr="00B36BE6">
        <w:rPr>
          <w:spacing w:val="41"/>
        </w:rPr>
        <w:t xml:space="preserve"> </w:t>
      </w:r>
      <w:r w:rsidRPr="00B36BE6">
        <w:t>the</w:t>
      </w:r>
      <w:r w:rsidRPr="00B36BE6">
        <w:rPr>
          <w:spacing w:val="38"/>
        </w:rPr>
        <w:t xml:space="preserve"> </w:t>
      </w:r>
      <w:r w:rsidRPr="00B36BE6">
        <w:t>fo</w:t>
      </w:r>
      <w:r w:rsidRPr="00B36BE6">
        <w:rPr>
          <w:spacing w:val="1"/>
        </w:rPr>
        <w:t>l</w:t>
      </w:r>
      <w:r w:rsidRPr="00B36BE6">
        <w:t>lo</w:t>
      </w:r>
      <w:r w:rsidRPr="00B36BE6">
        <w:rPr>
          <w:spacing w:val="1"/>
        </w:rPr>
        <w:t>w</w:t>
      </w:r>
      <w:r w:rsidRPr="00B36BE6">
        <w:t>ing</w:t>
      </w:r>
      <w:r w:rsidRPr="00B36BE6">
        <w:rPr>
          <w:spacing w:val="39"/>
        </w:rPr>
        <w:t xml:space="preserve"> </w:t>
      </w:r>
      <w:r w:rsidRPr="00B36BE6">
        <w:t>tab</w:t>
      </w:r>
      <w:r w:rsidRPr="00B36BE6">
        <w:rPr>
          <w:spacing w:val="1"/>
        </w:rPr>
        <w:t>l</w:t>
      </w:r>
      <w:r w:rsidRPr="00B36BE6">
        <w:t>e</w:t>
      </w:r>
      <w:r w:rsidRPr="00B36BE6">
        <w:rPr>
          <w:spacing w:val="39"/>
        </w:rPr>
        <w:t xml:space="preserve"> </w:t>
      </w:r>
      <w:r w:rsidRPr="00B36BE6">
        <w:rPr>
          <w:spacing w:val="-3"/>
        </w:rPr>
        <w:t>(</w:t>
      </w:r>
      <w:r w:rsidRPr="00B36BE6">
        <w:t>or</w:t>
      </w:r>
      <w:r w:rsidRPr="00B36BE6">
        <w:rPr>
          <w:spacing w:val="41"/>
        </w:rPr>
        <w:t xml:space="preserve"> </w:t>
      </w:r>
      <w:r w:rsidRPr="00B36BE6">
        <w:t>simply</w:t>
      </w:r>
      <w:r w:rsidRPr="00B36BE6">
        <w:rPr>
          <w:spacing w:val="37"/>
        </w:rPr>
        <w:t xml:space="preserve"> </w:t>
      </w:r>
      <w:r w:rsidRPr="00B36BE6">
        <w:t>s</w:t>
      </w:r>
      <w:r w:rsidRPr="00B36BE6">
        <w:rPr>
          <w:spacing w:val="3"/>
        </w:rPr>
        <w:t>t</w:t>
      </w:r>
      <w:r w:rsidRPr="00B36BE6">
        <w:t>ate</w:t>
      </w:r>
      <w:r w:rsidRPr="00B36BE6">
        <w:rPr>
          <w:spacing w:val="38"/>
        </w:rPr>
        <w:t xml:space="preserve"> </w:t>
      </w:r>
      <w:r w:rsidRPr="00B36BE6">
        <w:rPr>
          <w:spacing w:val="2"/>
        </w:rPr>
        <w:t>"</w:t>
      </w:r>
      <w:r w:rsidRPr="00B36BE6">
        <w:t>No</w:t>
      </w:r>
      <w:r w:rsidRPr="00B36BE6">
        <w:rPr>
          <w:spacing w:val="38"/>
        </w:rPr>
        <w:t xml:space="preserve"> </w:t>
      </w:r>
      <w:r w:rsidRPr="00B36BE6">
        <w:t>th</w:t>
      </w:r>
      <w:r w:rsidRPr="00B36BE6">
        <w:rPr>
          <w:spacing w:val="1"/>
        </w:rPr>
        <w:t>i</w:t>
      </w:r>
      <w:r w:rsidRPr="00B36BE6">
        <w:t>rd</w:t>
      </w:r>
      <w:r w:rsidRPr="00B36BE6">
        <w:rPr>
          <w:spacing w:val="38"/>
        </w:rPr>
        <w:t xml:space="preserve"> </w:t>
      </w:r>
      <w:r w:rsidRPr="00B36BE6">
        <w:t>parti</w:t>
      </w:r>
      <w:r w:rsidRPr="00B36BE6">
        <w:rPr>
          <w:spacing w:val="-3"/>
        </w:rPr>
        <w:t>e</w:t>
      </w:r>
      <w:r w:rsidRPr="00B36BE6">
        <w:t>s invol</w:t>
      </w:r>
      <w:r w:rsidRPr="00B36BE6">
        <w:rPr>
          <w:spacing w:val="-1"/>
        </w:rPr>
        <w:t>ve</w:t>
      </w:r>
      <w:r w:rsidRPr="00B36BE6">
        <w:t>d</w:t>
      </w:r>
      <w:r w:rsidRPr="00B36BE6">
        <w:rPr>
          <w:spacing w:val="2"/>
        </w:rPr>
        <w:t>"</w:t>
      </w:r>
      <w:r w:rsidRPr="00B36BE6">
        <w:t>, if</w:t>
      </w:r>
      <w:r w:rsidRPr="00B36BE6">
        <w:rPr>
          <w:spacing w:val="1"/>
        </w:rPr>
        <w:t xml:space="preserve"> </w:t>
      </w:r>
      <w:r w:rsidRPr="00B36BE6">
        <w:t>appl</w:t>
      </w:r>
      <w:r w:rsidRPr="00B36BE6">
        <w:rPr>
          <w:spacing w:val="1"/>
        </w:rPr>
        <w:t>i</w:t>
      </w:r>
      <w:r w:rsidRPr="00B36BE6">
        <w:rPr>
          <w:spacing w:val="-1"/>
        </w:rPr>
        <w:t>c</w:t>
      </w:r>
      <w:r w:rsidRPr="00B36BE6">
        <w:t>able</w:t>
      </w:r>
      <w:r w:rsidRPr="00B36BE6">
        <w:rPr>
          <w:spacing w:val="-2"/>
        </w:rPr>
        <w:t>)</w:t>
      </w:r>
      <w:r w:rsidRPr="00B36BE6">
        <w:t>:</w:t>
      </w:r>
    </w:p>
    <w:p w14:paraId="5152E424" w14:textId="0F136FA2" w:rsidR="000B5F1C" w:rsidRPr="00B36BE6" w:rsidRDefault="000B5F1C" w:rsidP="00D641D9"/>
    <w:tbl>
      <w:tblPr>
        <w:tblStyle w:val="TableGrid1"/>
        <w:tblW w:w="5000" w:type="pct"/>
        <w:tblLook w:val="01E0" w:firstRow="1" w:lastRow="1" w:firstColumn="1" w:lastColumn="1" w:noHBand="0" w:noVBand="0"/>
      </w:tblPr>
      <w:tblGrid>
        <w:gridCol w:w="7546"/>
        <w:gridCol w:w="1517"/>
      </w:tblGrid>
      <w:tr w:rsidR="000B5F1C" w:rsidRPr="00B36BE6" w14:paraId="0B8B6AFE" w14:textId="77777777" w:rsidTr="00D54561">
        <w:trPr>
          <w:trHeight w:hRule="exact" w:val="729"/>
        </w:trPr>
        <w:tc>
          <w:tcPr>
            <w:tcW w:w="4163" w:type="pct"/>
            <w:hideMark/>
          </w:tcPr>
          <w:p w14:paraId="740722F3" w14:textId="2A1552BA" w:rsidR="000B5F1C" w:rsidRPr="00B36BE6" w:rsidRDefault="000B5F1C" w:rsidP="00D54561">
            <w:pPr>
              <w:jc w:val="left"/>
              <w:rPr>
                <w:rFonts w:ascii="Times New Roman" w:hAnsi="Times New Roman"/>
              </w:rPr>
            </w:pPr>
            <w:r w:rsidRPr="00B36BE6">
              <w:rPr>
                <w:rFonts w:ascii="Times New Roman" w:hAnsi="Times New Roman"/>
              </w:rPr>
              <w:t>Do</w:t>
            </w:r>
            <w:r w:rsidRPr="00B36BE6">
              <w:rPr>
                <w:rFonts w:ascii="Times New Roman" w:hAnsi="Times New Roman"/>
                <w:spacing w:val="-1"/>
              </w:rPr>
              <w:t>e</w:t>
            </w:r>
            <w:r w:rsidRPr="00B36BE6">
              <w:rPr>
                <w:rFonts w:ascii="Times New Roman" w:hAnsi="Times New Roman"/>
              </w:rPr>
              <w:t>s</w:t>
            </w:r>
            <w:r w:rsidRPr="00B36BE6">
              <w:rPr>
                <w:rFonts w:ascii="Times New Roman" w:hAnsi="Times New Roman"/>
                <w:spacing w:val="12"/>
              </w:rPr>
              <w:t xml:space="preserve"> </w:t>
            </w:r>
            <w:r w:rsidRPr="00B36BE6">
              <w:rPr>
                <w:rFonts w:ascii="Times New Roman" w:hAnsi="Times New Roman"/>
              </w:rPr>
              <w:t>the</w:t>
            </w:r>
            <w:r w:rsidRPr="00B36BE6">
              <w:rPr>
                <w:rFonts w:ascii="Times New Roman" w:hAnsi="Times New Roman"/>
                <w:spacing w:val="11"/>
              </w:rPr>
              <w:t xml:space="preserve"> </w:t>
            </w:r>
            <w:r w:rsidRPr="00B36BE6">
              <w:rPr>
                <w:rFonts w:ascii="Times New Roman" w:hAnsi="Times New Roman"/>
                <w:spacing w:val="2"/>
              </w:rPr>
              <w:t>p</w:t>
            </w:r>
            <w:r w:rsidRPr="00B36BE6">
              <w:rPr>
                <w:rFonts w:ascii="Times New Roman" w:hAnsi="Times New Roman"/>
                <w:spacing w:val="-1"/>
              </w:rPr>
              <w:t>a</w:t>
            </w:r>
            <w:r w:rsidRPr="00B36BE6">
              <w:rPr>
                <w:rFonts w:ascii="Times New Roman" w:hAnsi="Times New Roman"/>
              </w:rPr>
              <w:t>rticip</w:t>
            </w:r>
            <w:r w:rsidRPr="00B36BE6">
              <w:rPr>
                <w:rFonts w:ascii="Times New Roman" w:hAnsi="Times New Roman"/>
                <w:spacing w:val="-1"/>
              </w:rPr>
              <w:t>a</w:t>
            </w:r>
            <w:r w:rsidRPr="00B36BE6">
              <w:rPr>
                <w:rFonts w:ascii="Times New Roman" w:hAnsi="Times New Roman"/>
              </w:rPr>
              <w:t>nt</w:t>
            </w:r>
            <w:r w:rsidRPr="00B36BE6">
              <w:rPr>
                <w:rFonts w:ascii="Times New Roman" w:hAnsi="Times New Roman"/>
                <w:spacing w:val="12"/>
              </w:rPr>
              <w:t xml:space="preserve"> </w:t>
            </w:r>
            <w:r w:rsidRPr="00B36BE6">
              <w:rPr>
                <w:rFonts w:ascii="Times New Roman" w:hAnsi="Times New Roman"/>
              </w:rPr>
              <w:t>plan</w:t>
            </w:r>
            <w:r w:rsidRPr="00B36BE6">
              <w:rPr>
                <w:rFonts w:ascii="Times New Roman" w:hAnsi="Times New Roman"/>
                <w:spacing w:val="13"/>
              </w:rPr>
              <w:t xml:space="preserve"> </w:t>
            </w:r>
            <w:r w:rsidRPr="00B36BE6">
              <w:rPr>
                <w:rFonts w:ascii="Times New Roman" w:hAnsi="Times New Roman"/>
              </w:rPr>
              <w:t>to</w:t>
            </w:r>
            <w:r w:rsidRPr="00B36BE6">
              <w:rPr>
                <w:rFonts w:ascii="Times New Roman" w:hAnsi="Times New Roman"/>
                <w:spacing w:val="12"/>
              </w:rPr>
              <w:t xml:space="preserve"> </w:t>
            </w:r>
            <w:r w:rsidRPr="00B36BE6">
              <w:rPr>
                <w:rFonts w:ascii="Times New Roman" w:hAnsi="Times New Roman"/>
              </w:rPr>
              <w:t>subc</w:t>
            </w:r>
            <w:r w:rsidRPr="00B36BE6">
              <w:rPr>
                <w:rFonts w:ascii="Times New Roman" w:hAnsi="Times New Roman"/>
                <w:spacing w:val="-1"/>
              </w:rPr>
              <w:t>o</w:t>
            </w:r>
            <w:r w:rsidRPr="00B36BE6">
              <w:rPr>
                <w:rFonts w:ascii="Times New Roman" w:hAnsi="Times New Roman"/>
              </w:rPr>
              <w:t>ntr</w:t>
            </w:r>
            <w:r w:rsidRPr="00B36BE6">
              <w:rPr>
                <w:rFonts w:ascii="Times New Roman" w:hAnsi="Times New Roman"/>
                <w:spacing w:val="1"/>
              </w:rPr>
              <w:t>a</w:t>
            </w:r>
            <w:r w:rsidRPr="00B36BE6">
              <w:rPr>
                <w:rFonts w:ascii="Times New Roman" w:hAnsi="Times New Roman"/>
                <w:spacing w:val="-1"/>
              </w:rPr>
              <w:t>c</w:t>
            </w:r>
            <w:r w:rsidRPr="00B36BE6">
              <w:rPr>
                <w:rFonts w:ascii="Times New Roman" w:hAnsi="Times New Roman"/>
              </w:rPr>
              <w:t>t</w:t>
            </w:r>
            <w:r w:rsidRPr="00B36BE6">
              <w:rPr>
                <w:rFonts w:ascii="Times New Roman" w:hAnsi="Times New Roman"/>
                <w:spacing w:val="12"/>
              </w:rPr>
              <w:t xml:space="preserve"> </w:t>
            </w:r>
            <w:r w:rsidRPr="00B36BE6">
              <w:rPr>
                <w:rFonts w:ascii="Times New Roman" w:hAnsi="Times New Roman"/>
                <w:spacing w:val="-1"/>
              </w:rPr>
              <w:t>c</w:t>
            </w:r>
            <w:r w:rsidRPr="00B36BE6">
              <w:rPr>
                <w:rFonts w:ascii="Times New Roman" w:hAnsi="Times New Roman"/>
                <w:spacing w:val="1"/>
              </w:rPr>
              <w:t>e</w:t>
            </w:r>
            <w:r w:rsidRPr="00B36BE6">
              <w:rPr>
                <w:rFonts w:ascii="Times New Roman" w:hAnsi="Times New Roman"/>
              </w:rPr>
              <w:t>rt</w:t>
            </w:r>
            <w:r w:rsidRPr="00B36BE6">
              <w:rPr>
                <w:rFonts w:ascii="Times New Roman" w:hAnsi="Times New Roman"/>
                <w:spacing w:val="-1"/>
              </w:rPr>
              <w:t>a</w:t>
            </w:r>
            <w:r w:rsidRPr="00B36BE6">
              <w:rPr>
                <w:rFonts w:ascii="Times New Roman" w:hAnsi="Times New Roman"/>
              </w:rPr>
              <w:t>in</w:t>
            </w:r>
            <w:r w:rsidRPr="00B36BE6">
              <w:rPr>
                <w:rFonts w:ascii="Times New Roman" w:hAnsi="Times New Roman"/>
                <w:spacing w:val="12"/>
              </w:rPr>
              <w:t xml:space="preserve"> </w:t>
            </w:r>
            <w:r w:rsidRPr="00B36BE6">
              <w:rPr>
                <w:rFonts w:ascii="Times New Roman" w:hAnsi="Times New Roman"/>
              </w:rPr>
              <w:t>t</w:t>
            </w:r>
            <w:r w:rsidRPr="00B36BE6">
              <w:rPr>
                <w:rFonts w:ascii="Times New Roman" w:hAnsi="Times New Roman"/>
                <w:spacing w:val="2"/>
              </w:rPr>
              <w:t>a</w:t>
            </w:r>
            <w:r w:rsidRPr="00B36BE6">
              <w:rPr>
                <w:rFonts w:ascii="Times New Roman" w:hAnsi="Times New Roman"/>
              </w:rPr>
              <w:t>sks (pl</w:t>
            </w:r>
            <w:r w:rsidRPr="00B36BE6">
              <w:rPr>
                <w:rFonts w:ascii="Times New Roman" w:hAnsi="Times New Roman"/>
                <w:spacing w:val="-1"/>
              </w:rPr>
              <w:t>ea</w:t>
            </w:r>
            <w:r w:rsidRPr="00B36BE6">
              <w:rPr>
                <w:rFonts w:ascii="Times New Roman" w:hAnsi="Times New Roman"/>
                <w:spacing w:val="2"/>
              </w:rPr>
              <w:t>s</w:t>
            </w:r>
            <w:r w:rsidRPr="00B36BE6">
              <w:rPr>
                <w:rFonts w:ascii="Times New Roman" w:hAnsi="Times New Roman"/>
              </w:rPr>
              <w:t>e</w:t>
            </w:r>
            <w:r w:rsidRPr="00B36BE6">
              <w:rPr>
                <w:rFonts w:ascii="Times New Roman" w:hAnsi="Times New Roman"/>
                <w:spacing w:val="11"/>
              </w:rPr>
              <w:t xml:space="preserve"> </w:t>
            </w:r>
            <w:r w:rsidRPr="00B36BE6">
              <w:rPr>
                <w:rFonts w:ascii="Times New Roman" w:hAnsi="Times New Roman"/>
              </w:rPr>
              <w:t>note</w:t>
            </w:r>
            <w:r w:rsidRPr="00B36BE6">
              <w:rPr>
                <w:rFonts w:ascii="Times New Roman" w:hAnsi="Times New Roman"/>
                <w:spacing w:val="11"/>
              </w:rPr>
              <w:t xml:space="preserve"> </w:t>
            </w:r>
            <w:r w:rsidRPr="00B36BE6">
              <w:rPr>
                <w:rFonts w:ascii="Times New Roman" w:hAnsi="Times New Roman"/>
              </w:rPr>
              <w:t>t</w:t>
            </w:r>
            <w:r w:rsidRPr="00B36BE6">
              <w:rPr>
                <w:rFonts w:ascii="Times New Roman" w:hAnsi="Times New Roman"/>
                <w:spacing w:val="3"/>
              </w:rPr>
              <w:t>h</w:t>
            </w:r>
            <w:r w:rsidRPr="00B36BE6">
              <w:rPr>
                <w:rFonts w:ascii="Times New Roman" w:hAnsi="Times New Roman"/>
                <w:spacing w:val="-1"/>
              </w:rPr>
              <w:t>a</w:t>
            </w:r>
            <w:r w:rsidRPr="00B36BE6">
              <w:rPr>
                <w:rFonts w:ascii="Times New Roman" w:hAnsi="Times New Roman"/>
              </w:rPr>
              <w:t>t</w:t>
            </w:r>
            <w:r w:rsidRPr="00B36BE6">
              <w:rPr>
                <w:rFonts w:ascii="Times New Roman" w:hAnsi="Times New Roman"/>
                <w:spacing w:val="12"/>
              </w:rPr>
              <w:t xml:space="preserve"> </w:t>
            </w:r>
            <w:r w:rsidRPr="00B36BE6">
              <w:rPr>
                <w:rFonts w:ascii="Times New Roman" w:hAnsi="Times New Roman"/>
                <w:spacing w:val="-1"/>
              </w:rPr>
              <w:t>c</w:t>
            </w:r>
            <w:r w:rsidRPr="00B36BE6">
              <w:rPr>
                <w:rFonts w:ascii="Times New Roman" w:hAnsi="Times New Roman"/>
              </w:rPr>
              <w:t>o</w:t>
            </w:r>
            <w:r w:rsidRPr="00B36BE6">
              <w:rPr>
                <w:rFonts w:ascii="Times New Roman" w:hAnsi="Times New Roman"/>
                <w:spacing w:val="1"/>
              </w:rPr>
              <w:t>r</w:t>
            </w:r>
            <w:r w:rsidRPr="00B36BE6">
              <w:rPr>
                <w:rFonts w:ascii="Times New Roman" w:hAnsi="Times New Roman"/>
              </w:rPr>
              <w:t>e tasks of</w:t>
            </w:r>
            <w:r w:rsidRPr="00B36BE6">
              <w:rPr>
                <w:rFonts w:ascii="Times New Roman" w:hAnsi="Times New Roman"/>
                <w:spacing w:val="-1"/>
              </w:rPr>
              <w:t xml:space="preserve"> </w:t>
            </w:r>
            <w:r w:rsidRPr="00B36BE6">
              <w:rPr>
                <w:rFonts w:ascii="Times New Roman" w:hAnsi="Times New Roman"/>
              </w:rPr>
              <w:t>the p</w:t>
            </w:r>
            <w:r w:rsidRPr="00B36BE6">
              <w:rPr>
                <w:rFonts w:ascii="Times New Roman" w:hAnsi="Times New Roman"/>
                <w:spacing w:val="-1"/>
              </w:rPr>
              <w:t>r</w:t>
            </w:r>
            <w:r w:rsidRPr="00B36BE6">
              <w:rPr>
                <w:rFonts w:ascii="Times New Roman" w:hAnsi="Times New Roman"/>
              </w:rPr>
              <w:t>oje</w:t>
            </w:r>
            <w:r w:rsidRPr="00B36BE6">
              <w:rPr>
                <w:rFonts w:ascii="Times New Roman" w:hAnsi="Times New Roman"/>
                <w:spacing w:val="-1"/>
              </w:rPr>
              <w:t>c</w:t>
            </w:r>
            <w:r w:rsidRPr="00B36BE6">
              <w:rPr>
                <w:rFonts w:ascii="Times New Roman" w:hAnsi="Times New Roman"/>
              </w:rPr>
              <w:t>t</w:t>
            </w:r>
            <w:r w:rsidRPr="00B36BE6">
              <w:rPr>
                <w:rFonts w:ascii="Times New Roman" w:hAnsi="Times New Roman"/>
                <w:spacing w:val="1"/>
              </w:rPr>
              <w:t xml:space="preserve"> </w:t>
            </w:r>
            <w:r w:rsidRPr="00B36BE6">
              <w:rPr>
                <w:rFonts w:ascii="Times New Roman" w:hAnsi="Times New Roman"/>
              </w:rPr>
              <w:t>shou</w:t>
            </w:r>
            <w:r w:rsidRPr="00B36BE6">
              <w:rPr>
                <w:rFonts w:ascii="Times New Roman" w:hAnsi="Times New Roman"/>
                <w:spacing w:val="3"/>
              </w:rPr>
              <w:t>l</w:t>
            </w:r>
            <w:r w:rsidRPr="00B36BE6">
              <w:rPr>
                <w:rFonts w:ascii="Times New Roman" w:hAnsi="Times New Roman"/>
              </w:rPr>
              <w:t>d not be sub</w:t>
            </w:r>
            <w:r w:rsidRPr="00B36BE6">
              <w:rPr>
                <w:rFonts w:ascii="Times New Roman" w:hAnsi="Times New Roman"/>
                <w:spacing w:val="-1"/>
              </w:rPr>
              <w:t>-c</w:t>
            </w:r>
            <w:r w:rsidRPr="00B36BE6">
              <w:rPr>
                <w:rFonts w:ascii="Times New Roman" w:hAnsi="Times New Roman"/>
              </w:rPr>
              <w:t>ontr</w:t>
            </w:r>
            <w:r w:rsidRPr="00B36BE6">
              <w:rPr>
                <w:rFonts w:ascii="Times New Roman" w:hAnsi="Times New Roman"/>
                <w:spacing w:val="1"/>
              </w:rPr>
              <w:t>a</w:t>
            </w:r>
            <w:r w:rsidRPr="00B36BE6">
              <w:rPr>
                <w:rFonts w:ascii="Times New Roman" w:hAnsi="Times New Roman"/>
                <w:spacing w:val="-1"/>
              </w:rPr>
              <w:t>c</w:t>
            </w:r>
            <w:r w:rsidRPr="00B36BE6">
              <w:rPr>
                <w:rFonts w:ascii="Times New Roman" w:hAnsi="Times New Roman"/>
              </w:rPr>
              <w:t>ted)</w:t>
            </w:r>
          </w:p>
        </w:tc>
        <w:tc>
          <w:tcPr>
            <w:tcW w:w="837" w:type="pct"/>
            <w:hideMark/>
          </w:tcPr>
          <w:p w14:paraId="50D4B75E" w14:textId="77777777" w:rsidR="000B5F1C" w:rsidRPr="00B36BE6" w:rsidRDefault="000B5F1C" w:rsidP="00D54561">
            <w:pPr>
              <w:jc w:val="left"/>
              <w:rPr>
                <w:rFonts w:ascii="Times New Roman" w:hAnsi="Times New Roman"/>
              </w:rPr>
            </w:pPr>
            <w:r w:rsidRPr="00B36BE6">
              <w:rPr>
                <w:rFonts w:ascii="Times New Roman" w:hAnsi="Times New Roman"/>
              </w:rPr>
              <w:t>Y/N</w:t>
            </w:r>
          </w:p>
        </w:tc>
      </w:tr>
      <w:tr w:rsidR="000B5F1C" w:rsidRPr="00B36BE6" w14:paraId="180B5685" w14:textId="77777777" w:rsidTr="00D54561">
        <w:trPr>
          <w:trHeight w:val="453"/>
        </w:trPr>
        <w:tc>
          <w:tcPr>
            <w:tcW w:w="5000" w:type="pct"/>
            <w:gridSpan w:val="2"/>
            <w:hideMark/>
          </w:tcPr>
          <w:p w14:paraId="7E943D94" w14:textId="77777777" w:rsidR="000B5F1C" w:rsidRPr="00B36BE6" w:rsidRDefault="000B5F1C" w:rsidP="00D54561">
            <w:pPr>
              <w:jc w:val="left"/>
              <w:rPr>
                <w:rFonts w:ascii="Times New Roman" w:hAnsi="Times New Roman"/>
              </w:rPr>
            </w:pPr>
            <w:r w:rsidRPr="00B36BE6">
              <w:rPr>
                <w:rFonts w:ascii="Times New Roman" w:hAnsi="Times New Roman"/>
              </w:rPr>
              <w:t xml:space="preserve">If </w:t>
            </w:r>
            <w:r w:rsidRPr="00B36BE6">
              <w:rPr>
                <w:rFonts w:ascii="Times New Roman" w:hAnsi="Times New Roman"/>
                <w:spacing w:val="-1"/>
              </w:rPr>
              <w:t>ye</w:t>
            </w:r>
            <w:r w:rsidRPr="00B36BE6">
              <w:rPr>
                <w:rFonts w:ascii="Times New Roman" w:hAnsi="Times New Roman"/>
              </w:rPr>
              <w:t>s, please</w:t>
            </w:r>
            <w:r w:rsidRPr="00B36BE6">
              <w:rPr>
                <w:rFonts w:ascii="Times New Roman" w:hAnsi="Times New Roman"/>
                <w:spacing w:val="-1"/>
              </w:rPr>
              <w:t xml:space="preserve"> </w:t>
            </w:r>
            <w:r w:rsidRPr="00B36BE6">
              <w:rPr>
                <w:rFonts w:ascii="Times New Roman" w:hAnsi="Times New Roman"/>
                <w:spacing w:val="2"/>
              </w:rPr>
              <w:t>d</w:t>
            </w:r>
            <w:r w:rsidRPr="00B36BE6">
              <w:rPr>
                <w:rFonts w:ascii="Times New Roman" w:hAnsi="Times New Roman"/>
                <w:spacing w:val="-1"/>
              </w:rPr>
              <w:t>e</w:t>
            </w:r>
            <w:r w:rsidRPr="00B36BE6">
              <w:rPr>
                <w:rFonts w:ascii="Times New Roman" w:hAnsi="Times New Roman"/>
              </w:rPr>
              <w:t>s</w:t>
            </w:r>
            <w:r w:rsidRPr="00B36BE6">
              <w:rPr>
                <w:rFonts w:ascii="Times New Roman" w:hAnsi="Times New Roman"/>
                <w:spacing w:val="-1"/>
              </w:rPr>
              <w:t>c</w:t>
            </w:r>
            <w:r w:rsidRPr="00B36BE6">
              <w:rPr>
                <w:rFonts w:ascii="Times New Roman" w:hAnsi="Times New Roman"/>
              </w:rPr>
              <w:t>ribe a</w:t>
            </w:r>
            <w:r w:rsidRPr="00B36BE6">
              <w:rPr>
                <w:rFonts w:ascii="Times New Roman" w:hAnsi="Times New Roman"/>
                <w:spacing w:val="2"/>
              </w:rPr>
              <w:t>n</w:t>
            </w:r>
            <w:r w:rsidRPr="00B36BE6">
              <w:rPr>
                <w:rFonts w:ascii="Times New Roman" w:hAnsi="Times New Roman"/>
              </w:rPr>
              <w:t>d jus</w:t>
            </w:r>
            <w:r w:rsidRPr="00B36BE6">
              <w:rPr>
                <w:rFonts w:ascii="Times New Roman" w:hAnsi="Times New Roman"/>
                <w:spacing w:val="1"/>
              </w:rPr>
              <w:t>t</w:t>
            </w:r>
            <w:r w:rsidRPr="00B36BE6">
              <w:rPr>
                <w:rFonts w:ascii="Times New Roman" w:hAnsi="Times New Roman"/>
              </w:rPr>
              <w:t>i</w:t>
            </w:r>
            <w:r w:rsidRPr="00B36BE6">
              <w:rPr>
                <w:rFonts w:ascii="Times New Roman" w:hAnsi="Times New Roman"/>
                <w:spacing w:val="1"/>
              </w:rPr>
              <w:t>f</w:t>
            </w:r>
            <w:r w:rsidRPr="00B36BE6">
              <w:rPr>
                <w:rFonts w:ascii="Times New Roman" w:hAnsi="Times New Roman"/>
              </w:rPr>
              <w:t>y</w:t>
            </w:r>
            <w:r w:rsidRPr="00B36BE6">
              <w:rPr>
                <w:rFonts w:ascii="Times New Roman" w:hAnsi="Times New Roman"/>
                <w:spacing w:val="-1"/>
              </w:rPr>
              <w:t xml:space="preserve"> </w:t>
            </w:r>
            <w:r w:rsidRPr="00B36BE6">
              <w:rPr>
                <w:rFonts w:ascii="Times New Roman" w:hAnsi="Times New Roman"/>
              </w:rPr>
              <w:t>the tas</w:t>
            </w:r>
            <w:r w:rsidRPr="00B36BE6">
              <w:rPr>
                <w:rFonts w:ascii="Times New Roman" w:hAnsi="Times New Roman"/>
                <w:spacing w:val="-1"/>
              </w:rPr>
              <w:t>k</w:t>
            </w:r>
            <w:r w:rsidRPr="00B36BE6">
              <w:rPr>
                <w:rFonts w:ascii="Times New Roman" w:hAnsi="Times New Roman"/>
              </w:rPr>
              <w:t>s to be</w:t>
            </w:r>
            <w:r w:rsidRPr="00B36BE6">
              <w:rPr>
                <w:rFonts w:ascii="Times New Roman" w:hAnsi="Times New Roman"/>
                <w:spacing w:val="-1"/>
              </w:rPr>
              <w:t xml:space="preserve"> </w:t>
            </w:r>
            <w:r w:rsidRPr="00B36BE6">
              <w:rPr>
                <w:rFonts w:ascii="Times New Roman" w:hAnsi="Times New Roman"/>
              </w:rPr>
              <w:t>sub</w:t>
            </w:r>
            <w:r w:rsidRPr="00B36BE6">
              <w:rPr>
                <w:rFonts w:ascii="Times New Roman" w:hAnsi="Times New Roman"/>
                <w:spacing w:val="-1"/>
              </w:rPr>
              <w:t>c</w:t>
            </w:r>
            <w:r w:rsidRPr="00B36BE6">
              <w:rPr>
                <w:rFonts w:ascii="Times New Roman" w:hAnsi="Times New Roman"/>
              </w:rPr>
              <w:t>ontra</w:t>
            </w:r>
            <w:r w:rsidRPr="00B36BE6">
              <w:rPr>
                <w:rFonts w:ascii="Times New Roman" w:hAnsi="Times New Roman"/>
                <w:spacing w:val="-1"/>
              </w:rPr>
              <w:t>c</w:t>
            </w:r>
            <w:r w:rsidRPr="00B36BE6">
              <w:rPr>
                <w:rFonts w:ascii="Times New Roman" w:hAnsi="Times New Roman"/>
              </w:rPr>
              <w:t>ted</w:t>
            </w:r>
          </w:p>
        </w:tc>
      </w:tr>
      <w:tr w:rsidR="000B5F1C" w:rsidRPr="00B36BE6" w14:paraId="533C371E" w14:textId="77777777" w:rsidTr="00D54561">
        <w:trPr>
          <w:trHeight w:hRule="exact" w:val="766"/>
        </w:trPr>
        <w:tc>
          <w:tcPr>
            <w:tcW w:w="4163" w:type="pct"/>
            <w:hideMark/>
          </w:tcPr>
          <w:p w14:paraId="0602FA9F" w14:textId="77777777" w:rsidR="000B5F1C" w:rsidRPr="00B36BE6" w:rsidRDefault="000B5F1C" w:rsidP="00D54561">
            <w:pPr>
              <w:jc w:val="left"/>
              <w:rPr>
                <w:rFonts w:ascii="Times New Roman" w:hAnsi="Times New Roman"/>
                <w:sz w:val="16"/>
                <w:szCs w:val="16"/>
              </w:rPr>
            </w:pPr>
            <w:r w:rsidRPr="00B36BE6">
              <w:rPr>
                <w:rFonts w:ascii="Times New Roman" w:hAnsi="Times New Roman"/>
              </w:rPr>
              <w:t>Do</w:t>
            </w:r>
            <w:r w:rsidRPr="00B36BE6">
              <w:rPr>
                <w:rFonts w:ascii="Times New Roman" w:hAnsi="Times New Roman"/>
                <w:spacing w:val="-1"/>
              </w:rPr>
              <w:t>e</w:t>
            </w:r>
            <w:r w:rsidRPr="00B36BE6">
              <w:rPr>
                <w:rFonts w:ascii="Times New Roman" w:hAnsi="Times New Roman"/>
              </w:rPr>
              <w:t>s</w:t>
            </w:r>
            <w:r w:rsidRPr="00B36BE6">
              <w:rPr>
                <w:rFonts w:ascii="Times New Roman" w:hAnsi="Times New Roman"/>
                <w:spacing w:val="31"/>
              </w:rPr>
              <w:t xml:space="preserve"> </w:t>
            </w:r>
            <w:r w:rsidRPr="00B36BE6">
              <w:rPr>
                <w:rFonts w:ascii="Times New Roman" w:hAnsi="Times New Roman"/>
              </w:rPr>
              <w:t>the</w:t>
            </w:r>
            <w:r w:rsidRPr="00B36BE6">
              <w:rPr>
                <w:rFonts w:ascii="Times New Roman" w:hAnsi="Times New Roman"/>
                <w:spacing w:val="30"/>
              </w:rPr>
              <w:t xml:space="preserve"> </w:t>
            </w:r>
            <w:r w:rsidRPr="00B36BE6">
              <w:rPr>
                <w:rFonts w:ascii="Times New Roman" w:hAnsi="Times New Roman"/>
              </w:rPr>
              <w:t>p</w:t>
            </w:r>
            <w:r w:rsidRPr="00B36BE6">
              <w:rPr>
                <w:rFonts w:ascii="Times New Roman" w:hAnsi="Times New Roman"/>
                <w:spacing w:val="-1"/>
              </w:rPr>
              <w:t>a</w:t>
            </w:r>
            <w:r w:rsidRPr="00B36BE6">
              <w:rPr>
                <w:rFonts w:ascii="Times New Roman" w:hAnsi="Times New Roman"/>
              </w:rPr>
              <w:t>rticip</w:t>
            </w:r>
            <w:r w:rsidRPr="00B36BE6">
              <w:rPr>
                <w:rFonts w:ascii="Times New Roman" w:hAnsi="Times New Roman"/>
                <w:spacing w:val="-1"/>
              </w:rPr>
              <w:t>a</w:t>
            </w:r>
            <w:r w:rsidRPr="00B36BE6">
              <w:rPr>
                <w:rFonts w:ascii="Times New Roman" w:hAnsi="Times New Roman"/>
              </w:rPr>
              <w:t>nt</w:t>
            </w:r>
            <w:r w:rsidRPr="00B36BE6">
              <w:rPr>
                <w:rFonts w:ascii="Times New Roman" w:hAnsi="Times New Roman"/>
                <w:spacing w:val="31"/>
              </w:rPr>
              <w:t xml:space="preserve"> </w:t>
            </w:r>
            <w:r w:rsidRPr="00B36BE6">
              <w:rPr>
                <w:rFonts w:ascii="Times New Roman" w:hAnsi="Times New Roman"/>
                <w:spacing w:val="-1"/>
              </w:rPr>
              <w:t>e</w:t>
            </w:r>
            <w:r w:rsidRPr="00B36BE6">
              <w:rPr>
                <w:rFonts w:ascii="Times New Roman" w:hAnsi="Times New Roman"/>
              </w:rPr>
              <w:t>n</w:t>
            </w:r>
            <w:r w:rsidRPr="00B36BE6">
              <w:rPr>
                <w:rFonts w:ascii="Times New Roman" w:hAnsi="Times New Roman"/>
                <w:spacing w:val="2"/>
              </w:rPr>
              <w:t>v</w:t>
            </w:r>
            <w:r w:rsidRPr="00B36BE6">
              <w:rPr>
                <w:rFonts w:ascii="Times New Roman" w:hAnsi="Times New Roman"/>
              </w:rPr>
              <w:t>isa</w:t>
            </w:r>
            <w:r w:rsidRPr="00B36BE6">
              <w:rPr>
                <w:rFonts w:ascii="Times New Roman" w:hAnsi="Times New Roman"/>
                <w:spacing w:val="-3"/>
              </w:rPr>
              <w:t>g</w:t>
            </w:r>
            <w:r w:rsidRPr="00B36BE6">
              <w:rPr>
                <w:rFonts w:ascii="Times New Roman" w:hAnsi="Times New Roman"/>
              </w:rPr>
              <w:t>e</w:t>
            </w:r>
            <w:r w:rsidRPr="00B36BE6">
              <w:rPr>
                <w:rFonts w:ascii="Times New Roman" w:hAnsi="Times New Roman"/>
                <w:spacing w:val="30"/>
              </w:rPr>
              <w:t xml:space="preserve"> </w:t>
            </w:r>
            <w:r w:rsidRPr="00B36BE6">
              <w:rPr>
                <w:rFonts w:ascii="Times New Roman" w:hAnsi="Times New Roman"/>
              </w:rPr>
              <w:t>that</w:t>
            </w:r>
            <w:r w:rsidRPr="00B36BE6">
              <w:rPr>
                <w:rFonts w:ascii="Times New Roman" w:hAnsi="Times New Roman"/>
                <w:spacing w:val="31"/>
              </w:rPr>
              <w:t xml:space="preserve"> </w:t>
            </w:r>
            <w:r w:rsidRPr="00B36BE6">
              <w:rPr>
                <w:rFonts w:ascii="Times New Roman" w:hAnsi="Times New Roman"/>
              </w:rPr>
              <w:t>p</w:t>
            </w:r>
            <w:r w:rsidRPr="00B36BE6">
              <w:rPr>
                <w:rFonts w:ascii="Times New Roman" w:hAnsi="Times New Roman"/>
                <w:spacing w:val="1"/>
              </w:rPr>
              <w:t>a</w:t>
            </w:r>
            <w:r w:rsidRPr="00B36BE6">
              <w:rPr>
                <w:rFonts w:ascii="Times New Roman" w:hAnsi="Times New Roman"/>
              </w:rPr>
              <w:t>rt</w:t>
            </w:r>
            <w:r w:rsidRPr="00B36BE6">
              <w:rPr>
                <w:rFonts w:ascii="Times New Roman" w:hAnsi="Times New Roman"/>
                <w:spacing w:val="31"/>
              </w:rPr>
              <w:t xml:space="preserve"> </w:t>
            </w:r>
            <w:r w:rsidRPr="00B36BE6">
              <w:rPr>
                <w:rFonts w:ascii="Times New Roman" w:hAnsi="Times New Roman"/>
              </w:rPr>
              <w:t>of</w:t>
            </w:r>
            <w:r w:rsidRPr="00B36BE6">
              <w:rPr>
                <w:rFonts w:ascii="Times New Roman" w:hAnsi="Times New Roman"/>
                <w:spacing w:val="30"/>
              </w:rPr>
              <w:t xml:space="preserve"> </w:t>
            </w:r>
            <w:r w:rsidRPr="00B36BE6">
              <w:rPr>
                <w:rFonts w:ascii="Times New Roman" w:hAnsi="Times New Roman"/>
              </w:rPr>
              <w:t>i</w:t>
            </w:r>
            <w:r w:rsidRPr="00B36BE6">
              <w:rPr>
                <w:rFonts w:ascii="Times New Roman" w:hAnsi="Times New Roman"/>
                <w:spacing w:val="1"/>
              </w:rPr>
              <w:t>t</w:t>
            </w:r>
            <w:r w:rsidRPr="00B36BE6">
              <w:rPr>
                <w:rFonts w:ascii="Times New Roman" w:hAnsi="Times New Roman"/>
              </w:rPr>
              <w:t>s</w:t>
            </w:r>
            <w:r w:rsidRPr="00B36BE6">
              <w:rPr>
                <w:rFonts w:ascii="Times New Roman" w:hAnsi="Times New Roman"/>
                <w:spacing w:val="31"/>
              </w:rPr>
              <w:t xml:space="preserve"> </w:t>
            </w:r>
            <w:r w:rsidRPr="00B36BE6">
              <w:rPr>
                <w:rFonts w:ascii="Times New Roman" w:hAnsi="Times New Roman"/>
              </w:rPr>
              <w:t>w</w:t>
            </w:r>
            <w:r w:rsidRPr="00B36BE6">
              <w:rPr>
                <w:rFonts w:ascii="Times New Roman" w:hAnsi="Times New Roman"/>
                <w:spacing w:val="-3"/>
              </w:rPr>
              <w:t>o</w:t>
            </w:r>
            <w:r w:rsidRPr="00B36BE6">
              <w:rPr>
                <w:rFonts w:ascii="Times New Roman" w:hAnsi="Times New Roman"/>
              </w:rPr>
              <w:t>rk</w:t>
            </w:r>
            <w:r w:rsidRPr="00B36BE6">
              <w:rPr>
                <w:rFonts w:ascii="Times New Roman" w:hAnsi="Times New Roman"/>
                <w:spacing w:val="30"/>
              </w:rPr>
              <w:t xml:space="preserve"> </w:t>
            </w:r>
            <w:r w:rsidRPr="00B36BE6">
              <w:rPr>
                <w:rFonts w:ascii="Times New Roman" w:hAnsi="Times New Roman"/>
              </w:rPr>
              <w:t>is</w:t>
            </w:r>
            <w:r w:rsidRPr="00B36BE6">
              <w:rPr>
                <w:rFonts w:ascii="Times New Roman" w:hAnsi="Times New Roman"/>
                <w:spacing w:val="32"/>
              </w:rPr>
              <w:t xml:space="preserve"> </w:t>
            </w:r>
            <w:r w:rsidRPr="00B36BE6">
              <w:rPr>
                <w:rFonts w:ascii="Times New Roman" w:hAnsi="Times New Roman"/>
              </w:rPr>
              <w:t>p</w:t>
            </w:r>
            <w:r w:rsidRPr="00B36BE6">
              <w:rPr>
                <w:rFonts w:ascii="Times New Roman" w:hAnsi="Times New Roman"/>
                <w:spacing w:val="-1"/>
              </w:rPr>
              <w:t>e</w:t>
            </w:r>
            <w:r w:rsidRPr="00B36BE6">
              <w:rPr>
                <w:rFonts w:ascii="Times New Roman" w:hAnsi="Times New Roman"/>
              </w:rPr>
              <w:t>r</w:t>
            </w:r>
            <w:r w:rsidRPr="00B36BE6">
              <w:rPr>
                <w:rFonts w:ascii="Times New Roman" w:hAnsi="Times New Roman"/>
                <w:spacing w:val="-1"/>
              </w:rPr>
              <w:t>f</w:t>
            </w:r>
            <w:r w:rsidRPr="00B36BE6">
              <w:rPr>
                <w:rFonts w:ascii="Times New Roman" w:hAnsi="Times New Roman"/>
              </w:rPr>
              <w:t>o</w:t>
            </w:r>
            <w:r w:rsidRPr="00B36BE6">
              <w:rPr>
                <w:rFonts w:ascii="Times New Roman" w:hAnsi="Times New Roman"/>
                <w:spacing w:val="-1"/>
              </w:rPr>
              <w:t>r</w:t>
            </w:r>
            <w:r w:rsidRPr="00B36BE6">
              <w:rPr>
                <w:rFonts w:ascii="Times New Roman" w:hAnsi="Times New Roman"/>
              </w:rPr>
              <w:t>med</w:t>
            </w:r>
            <w:r w:rsidRPr="00B36BE6">
              <w:rPr>
                <w:rFonts w:ascii="Times New Roman" w:hAnsi="Times New Roman"/>
                <w:spacing w:val="30"/>
              </w:rPr>
              <w:t xml:space="preserve"> </w:t>
            </w:r>
            <w:r w:rsidRPr="00B36BE6">
              <w:rPr>
                <w:rFonts w:ascii="Times New Roman" w:hAnsi="Times New Roman"/>
                <w:spacing w:val="5"/>
              </w:rPr>
              <w:t>b</w:t>
            </w:r>
            <w:r w:rsidRPr="00B36BE6">
              <w:rPr>
                <w:rFonts w:ascii="Times New Roman" w:hAnsi="Times New Roman"/>
              </w:rPr>
              <w:t>y</w:t>
            </w:r>
            <w:r w:rsidRPr="00B36BE6">
              <w:rPr>
                <w:rFonts w:ascii="Times New Roman" w:hAnsi="Times New Roman"/>
                <w:spacing w:val="24"/>
              </w:rPr>
              <w:t xml:space="preserve"> </w:t>
            </w:r>
            <w:r w:rsidRPr="00B36BE6">
              <w:rPr>
                <w:rFonts w:ascii="Times New Roman" w:hAnsi="Times New Roman"/>
              </w:rPr>
              <w:t>l</w:t>
            </w:r>
            <w:r w:rsidRPr="00B36BE6">
              <w:rPr>
                <w:rFonts w:ascii="Times New Roman" w:hAnsi="Times New Roman"/>
                <w:spacing w:val="1"/>
              </w:rPr>
              <w:t>i</w:t>
            </w:r>
            <w:r w:rsidRPr="00B36BE6">
              <w:rPr>
                <w:rFonts w:ascii="Times New Roman" w:hAnsi="Times New Roman"/>
              </w:rPr>
              <w:t>nk</w:t>
            </w:r>
            <w:r w:rsidRPr="00B36BE6">
              <w:rPr>
                <w:rFonts w:ascii="Times New Roman" w:hAnsi="Times New Roman"/>
                <w:spacing w:val="1"/>
              </w:rPr>
              <w:t>e</w:t>
            </w:r>
            <w:r w:rsidRPr="00B36BE6">
              <w:rPr>
                <w:rFonts w:ascii="Times New Roman" w:hAnsi="Times New Roman"/>
              </w:rPr>
              <w:t>d th</w:t>
            </w:r>
            <w:r w:rsidRPr="00B36BE6">
              <w:rPr>
                <w:rFonts w:ascii="Times New Roman" w:hAnsi="Times New Roman"/>
                <w:spacing w:val="1"/>
              </w:rPr>
              <w:t>i</w:t>
            </w:r>
            <w:r w:rsidRPr="00B36BE6">
              <w:rPr>
                <w:rFonts w:ascii="Times New Roman" w:hAnsi="Times New Roman"/>
              </w:rPr>
              <w:t>rd p</w:t>
            </w:r>
            <w:r w:rsidRPr="00B36BE6">
              <w:rPr>
                <w:rFonts w:ascii="Times New Roman" w:hAnsi="Times New Roman"/>
                <w:spacing w:val="-2"/>
              </w:rPr>
              <w:t>a</w:t>
            </w:r>
            <w:r w:rsidRPr="00B36BE6">
              <w:rPr>
                <w:rFonts w:ascii="Times New Roman" w:hAnsi="Times New Roman"/>
              </w:rPr>
              <w:t>rties</w:t>
            </w:r>
            <w:r w:rsidRPr="00B36BE6">
              <w:rPr>
                <w:rStyle w:val="FootnoteReference"/>
                <w:rFonts w:ascii="Times New Roman" w:hAnsi="Times New Roman"/>
              </w:rPr>
              <w:footnoteReference w:id="7"/>
            </w:r>
          </w:p>
        </w:tc>
        <w:tc>
          <w:tcPr>
            <w:tcW w:w="837" w:type="pct"/>
            <w:hideMark/>
          </w:tcPr>
          <w:p w14:paraId="3B55521F" w14:textId="77777777" w:rsidR="000B5F1C" w:rsidRPr="00B36BE6" w:rsidRDefault="000B5F1C" w:rsidP="00D54561">
            <w:pPr>
              <w:jc w:val="left"/>
              <w:rPr>
                <w:rFonts w:ascii="Times New Roman" w:hAnsi="Times New Roman"/>
              </w:rPr>
            </w:pPr>
            <w:r w:rsidRPr="00B36BE6">
              <w:rPr>
                <w:rFonts w:ascii="Times New Roman" w:hAnsi="Times New Roman"/>
              </w:rPr>
              <w:t>Y/N</w:t>
            </w:r>
          </w:p>
        </w:tc>
      </w:tr>
      <w:tr w:rsidR="000B5F1C" w:rsidRPr="00B36BE6" w14:paraId="5C84DE87" w14:textId="77777777" w:rsidTr="00D54561">
        <w:trPr>
          <w:trHeight w:val="840"/>
        </w:trPr>
        <w:tc>
          <w:tcPr>
            <w:tcW w:w="5000" w:type="pct"/>
            <w:gridSpan w:val="2"/>
            <w:hideMark/>
          </w:tcPr>
          <w:p w14:paraId="481B5B28" w14:textId="77777777" w:rsidR="000B5F1C" w:rsidRPr="00B36BE6" w:rsidRDefault="000B5F1C" w:rsidP="00D54561">
            <w:pPr>
              <w:jc w:val="left"/>
              <w:rPr>
                <w:rFonts w:ascii="Times New Roman" w:hAnsi="Times New Roman"/>
              </w:rPr>
            </w:pPr>
            <w:r w:rsidRPr="00B36BE6">
              <w:rPr>
                <w:rFonts w:ascii="Times New Roman" w:hAnsi="Times New Roman"/>
              </w:rPr>
              <w:t xml:space="preserve">If </w:t>
            </w:r>
            <w:r w:rsidRPr="00B36BE6">
              <w:rPr>
                <w:rFonts w:ascii="Times New Roman" w:hAnsi="Times New Roman"/>
                <w:spacing w:val="-1"/>
              </w:rPr>
              <w:t>ye</w:t>
            </w:r>
            <w:r w:rsidRPr="00B36BE6">
              <w:rPr>
                <w:rFonts w:ascii="Times New Roman" w:hAnsi="Times New Roman"/>
              </w:rPr>
              <w:t>s, please</w:t>
            </w:r>
            <w:r w:rsidRPr="00B36BE6">
              <w:rPr>
                <w:rFonts w:ascii="Times New Roman" w:hAnsi="Times New Roman"/>
                <w:spacing w:val="-1"/>
              </w:rPr>
              <w:t xml:space="preserve"> </w:t>
            </w:r>
            <w:r w:rsidRPr="00B36BE6">
              <w:rPr>
                <w:rFonts w:ascii="Times New Roman" w:hAnsi="Times New Roman"/>
                <w:spacing w:val="2"/>
              </w:rPr>
              <w:t>d</w:t>
            </w:r>
            <w:r w:rsidRPr="00B36BE6">
              <w:rPr>
                <w:rFonts w:ascii="Times New Roman" w:hAnsi="Times New Roman"/>
                <w:spacing w:val="-1"/>
              </w:rPr>
              <w:t>e</w:t>
            </w:r>
            <w:r w:rsidRPr="00B36BE6">
              <w:rPr>
                <w:rFonts w:ascii="Times New Roman" w:hAnsi="Times New Roman"/>
              </w:rPr>
              <w:t>s</w:t>
            </w:r>
            <w:r w:rsidRPr="00B36BE6">
              <w:rPr>
                <w:rFonts w:ascii="Times New Roman" w:hAnsi="Times New Roman"/>
                <w:spacing w:val="-1"/>
              </w:rPr>
              <w:t>c</w:t>
            </w:r>
            <w:r w:rsidRPr="00B36BE6">
              <w:rPr>
                <w:rFonts w:ascii="Times New Roman" w:hAnsi="Times New Roman"/>
              </w:rPr>
              <w:t>ribe t</w:t>
            </w:r>
            <w:r w:rsidRPr="00B36BE6">
              <w:rPr>
                <w:rFonts w:ascii="Times New Roman" w:hAnsi="Times New Roman"/>
                <w:spacing w:val="2"/>
              </w:rPr>
              <w:t>h</w:t>
            </w:r>
            <w:r w:rsidRPr="00B36BE6">
              <w:rPr>
                <w:rFonts w:ascii="Times New Roman" w:hAnsi="Times New Roman"/>
              </w:rPr>
              <w:t>e</w:t>
            </w:r>
            <w:r w:rsidRPr="00B36BE6">
              <w:rPr>
                <w:rFonts w:ascii="Times New Roman" w:hAnsi="Times New Roman"/>
                <w:spacing w:val="-1"/>
              </w:rPr>
              <w:t xml:space="preserve"> </w:t>
            </w:r>
            <w:r w:rsidRPr="00B36BE6">
              <w:rPr>
                <w:rFonts w:ascii="Times New Roman" w:hAnsi="Times New Roman"/>
              </w:rPr>
              <w:t>th</w:t>
            </w:r>
            <w:r w:rsidRPr="00B36BE6">
              <w:rPr>
                <w:rFonts w:ascii="Times New Roman" w:hAnsi="Times New Roman"/>
                <w:spacing w:val="1"/>
              </w:rPr>
              <w:t>i</w:t>
            </w:r>
            <w:r w:rsidRPr="00B36BE6">
              <w:rPr>
                <w:rFonts w:ascii="Times New Roman" w:hAnsi="Times New Roman"/>
              </w:rPr>
              <w:t>rd par</w:t>
            </w:r>
            <w:r w:rsidRPr="00B36BE6">
              <w:rPr>
                <w:rFonts w:ascii="Times New Roman" w:hAnsi="Times New Roman"/>
                <w:spacing w:val="1"/>
              </w:rPr>
              <w:t>t</w:t>
            </w:r>
            <w:r w:rsidRPr="00B36BE6">
              <w:rPr>
                <w:rFonts w:ascii="Times New Roman" w:hAnsi="Times New Roman"/>
                <w:spacing w:val="-1"/>
              </w:rPr>
              <w:t>y</w:t>
            </w:r>
            <w:r w:rsidRPr="00B36BE6">
              <w:rPr>
                <w:rFonts w:ascii="Times New Roman" w:hAnsi="Times New Roman"/>
              </w:rPr>
              <w:t>, the link of the parti</w:t>
            </w:r>
            <w:r w:rsidRPr="00B36BE6">
              <w:rPr>
                <w:rFonts w:ascii="Times New Roman" w:hAnsi="Times New Roman"/>
                <w:spacing w:val="-1"/>
              </w:rPr>
              <w:t>c</w:t>
            </w:r>
            <w:r w:rsidRPr="00B36BE6">
              <w:rPr>
                <w:rFonts w:ascii="Times New Roman" w:hAnsi="Times New Roman"/>
              </w:rPr>
              <w:t>ipant</w:t>
            </w:r>
            <w:r w:rsidRPr="00B36BE6">
              <w:rPr>
                <w:rFonts w:ascii="Times New Roman" w:hAnsi="Times New Roman"/>
                <w:spacing w:val="1"/>
              </w:rPr>
              <w:t xml:space="preserve"> </w:t>
            </w:r>
            <w:r w:rsidRPr="00B36BE6">
              <w:rPr>
                <w:rFonts w:ascii="Times New Roman" w:hAnsi="Times New Roman"/>
              </w:rPr>
              <w:t xml:space="preserve">to </w:t>
            </w:r>
            <w:r w:rsidRPr="00B36BE6">
              <w:rPr>
                <w:rFonts w:ascii="Times New Roman" w:hAnsi="Times New Roman"/>
                <w:spacing w:val="1"/>
              </w:rPr>
              <w:t>t</w:t>
            </w:r>
            <w:r w:rsidRPr="00B36BE6">
              <w:rPr>
                <w:rFonts w:ascii="Times New Roman" w:hAnsi="Times New Roman"/>
              </w:rPr>
              <w:t>he</w:t>
            </w:r>
            <w:r w:rsidRPr="00B36BE6">
              <w:rPr>
                <w:rFonts w:ascii="Times New Roman" w:hAnsi="Times New Roman"/>
                <w:spacing w:val="-1"/>
              </w:rPr>
              <w:t xml:space="preserve"> </w:t>
            </w:r>
            <w:r w:rsidRPr="00B36BE6">
              <w:rPr>
                <w:rFonts w:ascii="Times New Roman" w:hAnsi="Times New Roman"/>
              </w:rPr>
              <w:t>th</w:t>
            </w:r>
            <w:r w:rsidRPr="00B36BE6">
              <w:rPr>
                <w:rFonts w:ascii="Times New Roman" w:hAnsi="Times New Roman"/>
                <w:spacing w:val="1"/>
              </w:rPr>
              <w:t>i</w:t>
            </w:r>
            <w:r w:rsidRPr="00B36BE6">
              <w:rPr>
                <w:rFonts w:ascii="Times New Roman" w:hAnsi="Times New Roman"/>
                <w:spacing w:val="-2"/>
              </w:rPr>
              <w:t>r</w:t>
            </w:r>
            <w:r w:rsidRPr="00B36BE6">
              <w:rPr>
                <w:rFonts w:ascii="Times New Roman" w:hAnsi="Times New Roman"/>
              </w:rPr>
              <w:t>d part</w:t>
            </w:r>
            <w:r w:rsidRPr="00B36BE6">
              <w:rPr>
                <w:rFonts w:ascii="Times New Roman" w:hAnsi="Times New Roman"/>
                <w:spacing w:val="-1"/>
              </w:rPr>
              <w:t>y</w:t>
            </w:r>
            <w:r w:rsidRPr="00B36BE6">
              <w:rPr>
                <w:rFonts w:ascii="Times New Roman" w:hAnsi="Times New Roman"/>
              </w:rPr>
              <w:t>, and d</w:t>
            </w:r>
            <w:r w:rsidRPr="00B36BE6">
              <w:rPr>
                <w:rFonts w:ascii="Times New Roman" w:hAnsi="Times New Roman"/>
                <w:spacing w:val="-1"/>
              </w:rPr>
              <w:t>e</w:t>
            </w:r>
            <w:r w:rsidRPr="00B36BE6">
              <w:rPr>
                <w:rFonts w:ascii="Times New Roman" w:hAnsi="Times New Roman"/>
              </w:rPr>
              <w:t>s</w:t>
            </w:r>
            <w:r w:rsidRPr="00B36BE6">
              <w:rPr>
                <w:rFonts w:ascii="Times New Roman" w:hAnsi="Times New Roman"/>
                <w:spacing w:val="-1"/>
              </w:rPr>
              <w:t>c</w:t>
            </w:r>
            <w:r w:rsidRPr="00B36BE6">
              <w:rPr>
                <w:rFonts w:ascii="Times New Roman" w:hAnsi="Times New Roman"/>
              </w:rPr>
              <w:t>ribe and jus</w:t>
            </w:r>
            <w:r w:rsidRPr="00B36BE6">
              <w:rPr>
                <w:rFonts w:ascii="Times New Roman" w:hAnsi="Times New Roman"/>
                <w:spacing w:val="1"/>
              </w:rPr>
              <w:t>t</w:t>
            </w:r>
            <w:r w:rsidRPr="00B36BE6">
              <w:rPr>
                <w:rFonts w:ascii="Times New Roman" w:hAnsi="Times New Roman"/>
              </w:rPr>
              <w:t>i</w:t>
            </w:r>
            <w:r w:rsidRPr="00B36BE6">
              <w:rPr>
                <w:rFonts w:ascii="Times New Roman" w:hAnsi="Times New Roman"/>
                <w:spacing w:val="1"/>
              </w:rPr>
              <w:t>f</w:t>
            </w:r>
            <w:r w:rsidRPr="00B36BE6">
              <w:rPr>
                <w:rFonts w:ascii="Times New Roman" w:hAnsi="Times New Roman"/>
              </w:rPr>
              <w:t>y</w:t>
            </w:r>
            <w:r w:rsidRPr="00B36BE6">
              <w:rPr>
                <w:rFonts w:ascii="Times New Roman" w:hAnsi="Times New Roman"/>
                <w:spacing w:val="-1"/>
              </w:rPr>
              <w:t xml:space="preserve"> </w:t>
            </w:r>
            <w:r w:rsidRPr="00B36BE6">
              <w:rPr>
                <w:rFonts w:ascii="Times New Roman" w:hAnsi="Times New Roman"/>
              </w:rPr>
              <w:t>the for</w:t>
            </w:r>
            <w:r w:rsidRPr="00B36BE6">
              <w:rPr>
                <w:rFonts w:ascii="Times New Roman" w:hAnsi="Times New Roman"/>
                <w:spacing w:val="-1"/>
              </w:rPr>
              <w:t>e</w:t>
            </w:r>
            <w:r w:rsidRPr="00B36BE6">
              <w:rPr>
                <w:rFonts w:ascii="Times New Roman" w:hAnsi="Times New Roman"/>
              </w:rPr>
              <w:t>s</w:t>
            </w:r>
            <w:r w:rsidRPr="00B36BE6">
              <w:rPr>
                <w:rFonts w:ascii="Times New Roman" w:hAnsi="Times New Roman"/>
                <w:spacing w:val="-1"/>
              </w:rPr>
              <w:t>ee</w:t>
            </w:r>
            <w:r w:rsidRPr="00B36BE6">
              <w:rPr>
                <w:rFonts w:ascii="Times New Roman" w:hAnsi="Times New Roman"/>
              </w:rPr>
              <w:t xml:space="preserve">n tasks to be </w:t>
            </w:r>
            <w:r w:rsidRPr="00B36BE6">
              <w:rPr>
                <w:rFonts w:ascii="Times New Roman" w:hAnsi="Times New Roman"/>
                <w:spacing w:val="2"/>
              </w:rPr>
              <w:t>p</w:t>
            </w:r>
            <w:r w:rsidRPr="00B36BE6">
              <w:rPr>
                <w:rFonts w:ascii="Times New Roman" w:hAnsi="Times New Roman"/>
                <w:spacing w:val="-1"/>
              </w:rPr>
              <w:t>e</w:t>
            </w:r>
            <w:r w:rsidRPr="00B36BE6">
              <w:rPr>
                <w:rFonts w:ascii="Times New Roman" w:hAnsi="Times New Roman"/>
              </w:rPr>
              <w:t>rfo</w:t>
            </w:r>
            <w:r w:rsidRPr="00B36BE6">
              <w:rPr>
                <w:rFonts w:ascii="Times New Roman" w:hAnsi="Times New Roman"/>
                <w:spacing w:val="1"/>
              </w:rPr>
              <w:t>r</w:t>
            </w:r>
            <w:r w:rsidRPr="00B36BE6">
              <w:rPr>
                <w:rFonts w:ascii="Times New Roman" w:hAnsi="Times New Roman"/>
              </w:rPr>
              <w:t>m</w:t>
            </w:r>
            <w:r w:rsidRPr="00B36BE6">
              <w:rPr>
                <w:rFonts w:ascii="Times New Roman" w:hAnsi="Times New Roman"/>
                <w:spacing w:val="-1"/>
              </w:rPr>
              <w:t>e</w:t>
            </w:r>
            <w:r w:rsidRPr="00B36BE6">
              <w:rPr>
                <w:rFonts w:ascii="Times New Roman" w:hAnsi="Times New Roman"/>
              </w:rPr>
              <w:t>d by</w:t>
            </w:r>
            <w:r w:rsidRPr="00B36BE6">
              <w:rPr>
                <w:rFonts w:ascii="Times New Roman" w:hAnsi="Times New Roman"/>
                <w:spacing w:val="-1"/>
              </w:rPr>
              <w:t xml:space="preserve"> </w:t>
            </w:r>
            <w:r w:rsidRPr="00B36BE6">
              <w:rPr>
                <w:rFonts w:ascii="Times New Roman" w:hAnsi="Times New Roman"/>
              </w:rPr>
              <w:t>the third party</w:t>
            </w:r>
          </w:p>
        </w:tc>
      </w:tr>
      <w:tr w:rsidR="000B5F1C" w:rsidRPr="00B36BE6" w14:paraId="1BA8009B" w14:textId="77777777" w:rsidTr="00D54561">
        <w:trPr>
          <w:trHeight w:hRule="exact" w:val="766"/>
        </w:trPr>
        <w:tc>
          <w:tcPr>
            <w:tcW w:w="4163" w:type="pct"/>
            <w:hideMark/>
          </w:tcPr>
          <w:p w14:paraId="7059C871" w14:textId="77777777" w:rsidR="000B5F1C" w:rsidRPr="00B36BE6" w:rsidRDefault="000B5F1C" w:rsidP="00D54561">
            <w:pPr>
              <w:jc w:val="left"/>
              <w:rPr>
                <w:rFonts w:ascii="Times New Roman" w:hAnsi="Times New Roman"/>
              </w:rPr>
            </w:pPr>
            <w:r w:rsidRPr="00B36BE6">
              <w:rPr>
                <w:rFonts w:ascii="Times New Roman" w:hAnsi="Times New Roman"/>
              </w:rPr>
              <w:t>Do</w:t>
            </w:r>
            <w:r w:rsidRPr="00B36BE6">
              <w:rPr>
                <w:rFonts w:ascii="Times New Roman" w:hAnsi="Times New Roman"/>
                <w:spacing w:val="-1"/>
              </w:rPr>
              <w:t>e</w:t>
            </w:r>
            <w:r w:rsidRPr="00B36BE6">
              <w:rPr>
                <w:rFonts w:ascii="Times New Roman" w:hAnsi="Times New Roman"/>
              </w:rPr>
              <w:t>s</w:t>
            </w:r>
            <w:r w:rsidRPr="00B36BE6">
              <w:rPr>
                <w:rFonts w:ascii="Times New Roman" w:hAnsi="Times New Roman"/>
                <w:spacing w:val="26"/>
              </w:rPr>
              <w:t xml:space="preserve"> </w:t>
            </w:r>
            <w:r w:rsidRPr="00B36BE6">
              <w:rPr>
                <w:rFonts w:ascii="Times New Roman" w:hAnsi="Times New Roman"/>
              </w:rPr>
              <w:t>the</w:t>
            </w:r>
            <w:r w:rsidRPr="00B36BE6">
              <w:rPr>
                <w:rFonts w:ascii="Times New Roman" w:hAnsi="Times New Roman"/>
                <w:spacing w:val="26"/>
              </w:rPr>
              <w:t xml:space="preserve"> </w:t>
            </w:r>
            <w:r w:rsidRPr="00B36BE6">
              <w:rPr>
                <w:rFonts w:ascii="Times New Roman" w:hAnsi="Times New Roman"/>
              </w:rPr>
              <w:t>p</w:t>
            </w:r>
            <w:r w:rsidRPr="00B36BE6">
              <w:rPr>
                <w:rFonts w:ascii="Times New Roman" w:hAnsi="Times New Roman"/>
                <w:spacing w:val="1"/>
              </w:rPr>
              <w:t>a</w:t>
            </w:r>
            <w:r w:rsidRPr="00B36BE6">
              <w:rPr>
                <w:rFonts w:ascii="Times New Roman" w:hAnsi="Times New Roman"/>
              </w:rPr>
              <w:t>rticip</w:t>
            </w:r>
            <w:r w:rsidRPr="00B36BE6">
              <w:rPr>
                <w:rFonts w:ascii="Times New Roman" w:hAnsi="Times New Roman"/>
                <w:spacing w:val="-1"/>
              </w:rPr>
              <w:t>a</w:t>
            </w:r>
            <w:r w:rsidRPr="00B36BE6">
              <w:rPr>
                <w:rFonts w:ascii="Times New Roman" w:hAnsi="Times New Roman"/>
              </w:rPr>
              <w:t>nt</w:t>
            </w:r>
            <w:r w:rsidRPr="00B36BE6">
              <w:rPr>
                <w:rFonts w:ascii="Times New Roman" w:hAnsi="Times New Roman"/>
                <w:spacing w:val="27"/>
              </w:rPr>
              <w:t xml:space="preserve"> </w:t>
            </w:r>
            <w:r w:rsidRPr="00B36BE6">
              <w:rPr>
                <w:rFonts w:ascii="Times New Roman" w:hAnsi="Times New Roman"/>
                <w:spacing w:val="-1"/>
              </w:rPr>
              <w:t>e</w:t>
            </w:r>
            <w:r w:rsidRPr="00B36BE6">
              <w:rPr>
                <w:rFonts w:ascii="Times New Roman" w:hAnsi="Times New Roman"/>
              </w:rPr>
              <w:t>n</w:t>
            </w:r>
            <w:r w:rsidRPr="00B36BE6">
              <w:rPr>
                <w:rFonts w:ascii="Times New Roman" w:hAnsi="Times New Roman"/>
                <w:spacing w:val="2"/>
              </w:rPr>
              <w:t>v</w:t>
            </w:r>
            <w:r w:rsidRPr="00B36BE6">
              <w:rPr>
                <w:rFonts w:ascii="Times New Roman" w:hAnsi="Times New Roman"/>
              </w:rPr>
              <w:t>isa</w:t>
            </w:r>
            <w:r w:rsidRPr="00B36BE6">
              <w:rPr>
                <w:rFonts w:ascii="Times New Roman" w:hAnsi="Times New Roman"/>
                <w:spacing w:val="-3"/>
              </w:rPr>
              <w:t>g</w:t>
            </w:r>
            <w:r w:rsidRPr="00B36BE6">
              <w:rPr>
                <w:rFonts w:ascii="Times New Roman" w:hAnsi="Times New Roman"/>
              </w:rPr>
              <w:t>e</w:t>
            </w:r>
            <w:r w:rsidRPr="00B36BE6">
              <w:rPr>
                <w:rFonts w:ascii="Times New Roman" w:hAnsi="Times New Roman"/>
                <w:spacing w:val="27"/>
              </w:rPr>
              <w:t xml:space="preserve"> </w:t>
            </w:r>
            <w:r w:rsidRPr="00B36BE6">
              <w:rPr>
                <w:rFonts w:ascii="Times New Roman" w:hAnsi="Times New Roman"/>
              </w:rPr>
              <w:t>the</w:t>
            </w:r>
            <w:r w:rsidRPr="00B36BE6">
              <w:rPr>
                <w:rFonts w:ascii="Times New Roman" w:hAnsi="Times New Roman"/>
                <w:spacing w:val="26"/>
              </w:rPr>
              <w:t xml:space="preserve"> </w:t>
            </w:r>
            <w:r w:rsidRPr="00B36BE6">
              <w:rPr>
                <w:rFonts w:ascii="Times New Roman" w:hAnsi="Times New Roman"/>
              </w:rPr>
              <w:t>use</w:t>
            </w:r>
            <w:r w:rsidRPr="00B36BE6">
              <w:rPr>
                <w:rFonts w:ascii="Times New Roman" w:hAnsi="Times New Roman"/>
                <w:spacing w:val="25"/>
              </w:rPr>
              <w:t xml:space="preserve"> </w:t>
            </w:r>
            <w:r w:rsidRPr="00B36BE6">
              <w:rPr>
                <w:rFonts w:ascii="Times New Roman" w:hAnsi="Times New Roman"/>
              </w:rPr>
              <w:t>of</w:t>
            </w:r>
            <w:r w:rsidRPr="00B36BE6">
              <w:rPr>
                <w:rFonts w:ascii="Times New Roman" w:hAnsi="Times New Roman"/>
                <w:spacing w:val="28"/>
              </w:rPr>
              <w:t xml:space="preserve"> </w:t>
            </w:r>
            <w:r w:rsidRPr="00B36BE6">
              <w:rPr>
                <w:rFonts w:ascii="Times New Roman" w:hAnsi="Times New Roman"/>
                <w:spacing w:val="-1"/>
              </w:rPr>
              <w:t>c</w:t>
            </w:r>
            <w:r w:rsidRPr="00B36BE6">
              <w:rPr>
                <w:rFonts w:ascii="Times New Roman" w:hAnsi="Times New Roman"/>
              </w:rPr>
              <w:t>ontrib</w:t>
            </w:r>
            <w:r w:rsidRPr="00B36BE6">
              <w:rPr>
                <w:rFonts w:ascii="Times New Roman" w:hAnsi="Times New Roman"/>
                <w:spacing w:val="2"/>
              </w:rPr>
              <w:t>u</w:t>
            </w:r>
            <w:r w:rsidRPr="00B36BE6">
              <w:rPr>
                <w:rFonts w:ascii="Times New Roman" w:hAnsi="Times New Roman"/>
              </w:rPr>
              <w:t>t</w:t>
            </w:r>
            <w:r w:rsidRPr="00B36BE6">
              <w:rPr>
                <w:rFonts w:ascii="Times New Roman" w:hAnsi="Times New Roman"/>
                <w:spacing w:val="1"/>
              </w:rPr>
              <w:t>i</w:t>
            </w:r>
            <w:r w:rsidRPr="00B36BE6">
              <w:rPr>
                <w:rFonts w:ascii="Times New Roman" w:hAnsi="Times New Roman"/>
              </w:rPr>
              <w:t>ons</w:t>
            </w:r>
            <w:r w:rsidRPr="00B36BE6">
              <w:rPr>
                <w:rFonts w:ascii="Times New Roman" w:hAnsi="Times New Roman"/>
                <w:spacing w:val="26"/>
              </w:rPr>
              <w:t xml:space="preserve"> </w:t>
            </w:r>
            <w:r w:rsidRPr="00B36BE6">
              <w:rPr>
                <w:rFonts w:ascii="Times New Roman" w:hAnsi="Times New Roman"/>
              </w:rPr>
              <w:t>in</w:t>
            </w:r>
            <w:r w:rsidRPr="00B36BE6">
              <w:rPr>
                <w:rFonts w:ascii="Times New Roman" w:hAnsi="Times New Roman"/>
                <w:spacing w:val="27"/>
              </w:rPr>
              <w:t xml:space="preserve"> </w:t>
            </w:r>
            <w:r w:rsidRPr="00B36BE6">
              <w:rPr>
                <w:rFonts w:ascii="Times New Roman" w:hAnsi="Times New Roman"/>
              </w:rPr>
              <w:t>kind</w:t>
            </w:r>
            <w:r w:rsidRPr="00B36BE6">
              <w:rPr>
                <w:rFonts w:ascii="Times New Roman" w:hAnsi="Times New Roman"/>
                <w:spacing w:val="27"/>
              </w:rPr>
              <w:t xml:space="preserve"> </w:t>
            </w:r>
            <w:r w:rsidRPr="00B36BE6">
              <w:rPr>
                <w:rFonts w:ascii="Times New Roman" w:hAnsi="Times New Roman"/>
              </w:rPr>
              <w:t>p</w:t>
            </w:r>
            <w:r w:rsidRPr="00B36BE6">
              <w:rPr>
                <w:rFonts w:ascii="Times New Roman" w:hAnsi="Times New Roman"/>
                <w:spacing w:val="-1"/>
              </w:rPr>
              <w:t>r</w:t>
            </w:r>
            <w:r w:rsidRPr="00B36BE6">
              <w:rPr>
                <w:rFonts w:ascii="Times New Roman" w:hAnsi="Times New Roman"/>
              </w:rPr>
              <w:t>ovided</w:t>
            </w:r>
            <w:r w:rsidRPr="00B36BE6">
              <w:rPr>
                <w:rFonts w:ascii="Times New Roman" w:hAnsi="Times New Roman"/>
                <w:spacing w:val="26"/>
              </w:rPr>
              <w:t xml:space="preserve"> </w:t>
            </w:r>
            <w:r w:rsidRPr="00B36BE6">
              <w:rPr>
                <w:rFonts w:ascii="Times New Roman" w:hAnsi="Times New Roman"/>
              </w:rPr>
              <w:t>by th</w:t>
            </w:r>
            <w:r w:rsidRPr="00B36BE6">
              <w:rPr>
                <w:rFonts w:ascii="Times New Roman" w:hAnsi="Times New Roman"/>
                <w:spacing w:val="1"/>
              </w:rPr>
              <w:t>i</w:t>
            </w:r>
            <w:r w:rsidRPr="00B36BE6">
              <w:rPr>
                <w:rFonts w:ascii="Times New Roman" w:hAnsi="Times New Roman"/>
              </w:rPr>
              <w:t>rd p</w:t>
            </w:r>
            <w:r w:rsidRPr="00B36BE6">
              <w:rPr>
                <w:rFonts w:ascii="Times New Roman" w:hAnsi="Times New Roman"/>
                <w:spacing w:val="-2"/>
              </w:rPr>
              <w:t>a</w:t>
            </w:r>
            <w:r w:rsidRPr="00B36BE6">
              <w:rPr>
                <w:rFonts w:ascii="Times New Roman" w:hAnsi="Times New Roman"/>
              </w:rPr>
              <w:t xml:space="preserve">rties </w:t>
            </w:r>
            <w:r w:rsidRPr="00B36BE6">
              <w:rPr>
                <w:rFonts w:ascii="Times New Roman" w:hAnsi="Times New Roman"/>
                <w:spacing w:val="-1"/>
              </w:rPr>
              <w:t>(</w:t>
            </w:r>
            <w:r w:rsidRPr="00B36BE6">
              <w:rPr>
                <w:rFonts w:ascii="Times New Roman" w:hAnsi="Times New Roman"/>
              </w:rPr>
              <w:t>Articl</w:t>
            </w:r>
            <w:r w:rsidRPr="00B36BE6">
              <w:rPr>
                <w:rFonts w:ascii="Times New Roman" w:hAnsi="Times New Roman"/>
                <w:spacing w:val="-1"/>
              </w:rPr>
              <w:t>e</w:t>
            </w:r>
            <w:r w:rsidRPr="00B36BE6">
              <w:rPr>
                <w:rFonts w:ascii="Times New Roman" w:hAnsi="Times New Roman"/>
              </w:rPr>
              <w:t>s 11</w:t>
            </w:r>
            <w:r w:rsidRPr="00B36BE6">
              <w:rPr>
                <w:rFonts w:ascii="Times New Roman" w:hAnsi="Times New Roman"/>
                <w:spacing w:val="2"/>
              </w:rPr>
              <w:t xml:space="preserve"> </w:t>
            </w:r>
            <w:r w:rsidRPr="00B36BE6">
              <w:rPr>
                <w:rFonts w:ascii="Times New Roman" w:hAnsi="Times New Roman"/>
                <w:spacing w:val="-1"/>
              </w:rPr>
              <w:t>a</w:t>
            </w:r>
            <w:r w:rsidRPr="00B36BE6">
              <w:rPr>
                <w:rFonts w:ascii="Times New Roman" w:hAnsi="Times New Roman"/>
              </w:rPr>
              <w:t>nd 12 of</w:t>
            </w:r>
            <w:r w:rsidRPr="00B36BE6">
              <w:rPr>
                <w:rFonts w:ascii="Times New Roman" w:hAnsi="Times New Roman"/>
                <w:spacing w:val="-1"/>
              </w:rPr>
              <w:t xml:space="preserve"> </w:t>
            </w:r>
            <w:r w:rsidRPr="00B36BE6">
              <w:rPr>
                <w:rFonts w:ascii="Times New Roman" w:hAnsi="Times New Roman"/>
              </w:rPr>
              <w:t xml:space="preserve">the </w:t>
            </w:r>
            <w:r w:rsidRPr="00B36BE6">
              <w:rPr>
                <w:rFonts w:ascii="Times New Roman" w:hAnsi="Times New Roman"/>
                <w:spacing w:val="2"/>
              </w:rPr>
              <w:t>G</w:t>
            </w:r>
            <w:r w:rsidRPr="00B36BE6">
              <w:rPr>
                <w:rFonts w:ascii="Times New Roman" w:hAnsi="Times New Roman"/>
                <w:spacing w:val="-1"/>
              </w:rPr>
              <w:t>e</w:t>
            </w:r>
            <w:r w:rsidRPr="00B36BE6">
              <w:rPr>
                <w:rFonts w:ascii="Times New Roman" w:hAnsi="Times New Roman"/>
              </w:rPr>
              <w:t>n</w:t>
            </w:r>
            <w:r w:rsidRPr="00B36BE6">
              <w:rPr>
                <w:rFonts w:ascii="Times New Roman" w:hAnsi="Times New Roman"/>
                <w:spacing w:val="-1"/>
              </w:rPr>
              <w:t>e</w:t>
            </w:r>
            <w:r w:rsidRPr="00B36BE6">
              <w:rPr>
                <w:rFonts w:ascii="Times New Roman" w:hAnsi="Times New Roman"/>
                <w:spacing w:val="1"/>
              </w:rPr>
              <w:t>r</w:t>
            </w:r>
            <w:r w:rsidRPr="00B36BE6">
              <w:rPr>
                <w:rFonts w:ascii="Times New Roman" w:hAnsi="Times New Roman"/>
                <w:spacing w:val="-1"/>
              </w:rPr>
              <w:t>a</w:t>
            </w:r>
            <w:r w:rsidRPr="00B36BE6">
              <w:rPr>
                <w:rFonts w:ascii="Times New Roman" w:hAnsi="Times New Roman"/>
              </w:rPr>
              <w:t>l</w:t>
            </w:r>
            <w:r w:rsidRPr="00B36BE6">
              <w:rPr>
                <w:rFonts w:ascii="Times New Roman" w:hAnsi="Times New Roman"/>
                <w:spacing w:val="1"/>
              </w:rPr>
              <w:t xml:space="preserve"> </w:t>
            </w:r>
            <w:r w:rsidRPr="00B36BE6">
              <w:rPr>
                <w:rFonts w:ascii="Times New Roman" w:hAnsi="Times New Roman"/>
              </w:rPr>
              <w:t>Mod</w:t>
            </w:r>
            <w:r w:rsidRPr="00B36BE6">
              <w:rPr>
                <w:rFonts w:ascii="Times New Roman" w:hAnsi="Times New Roman"/>
                <w:spacing w:val="-1"/>
              </w:rPr>
              <w:t>e</w:t>
            </w:r>
            <w:r w:rsidRPr="00B36BE6">
              <w:rPr>
                <w:rFonts w:ascii="Times New Roman" w:hAnsi="Times New Roman"/>
              </w:rPr>
              <w:t>l Gr</w:t>
            </w:r>
            <w:r w:rsidRPr="00B36BE6">
              <w:rPr>
                <w:rFonts w:ascii="Times New Roman" w:hAnsi="Times New Roman"/>
                <w:spacing w:val="-2"/>
              </w:rPr>
              <w:t>a</w:t>
            </w:r>
            <w:r w:rsidRPr="00B36BE6">
              <w:rPr>
                <w:rFonts w:ascii="Times New Roman" w:hAnsi="Times New Roman"/>
              </w:rPr>
              <w:t>nt</w:t>
            </w:r>
            <w:r w:rsidRPr="00B36BE6">
              <w:rPr>
                <w:rFonts w:ascii="Times New Roman" w:hAnsi="Times New Roman"/>
                <w:spacing w:val="1"/>
              </w:rPr>
              <w:t xml:space="preserve"> </w:t>
            </w:r>
            <w:r w:rsidRPr="00B36BE6">
              <w:rPr>
                <w:rFonts w:ascii="Times New Roman" w:hAnsi="Times New Roman"/>
                <w:spacing w:val="2"/>
              </w:rPr>
              <w:t>A</w:t>
            </w:r>
            <w:r w:rsidRPr="00B36BE6">
              <w:rPr>
                <w:rFonts w:ascii="Times New Roman" w:hAnsi="Times New Roman"/>
                <w:spacing w:val="-2"/>
              </w:rPr>
              <w:t>g</w:t>
            </w:r>
            <w:r w:rsidRPr="00B36BE6">
              <w:rPr>
                <w:rFonts w:ascii="Times New Roman" w:hAnsi="Times New Roman"/>
                <w:spacing w:val="1"/>
              </w:rPr>
              <w:t>r</w:t>
            </w:r>
            <w:r w:rsidRPr="00B36BE6">
              <w:rPr>
                <w:rFonts w:ascii="Times New Roman" w:hAnsi="Times New Roman"/>
                <w:spacing w:val="-1"/>
              </w:rPr>
              <w:t>ee</w:t>
            </w:r>
            <w:r w:rsidRPr="00B36BE6">
              <w:rPr>
                <w:rFonts w:ascii="Times New Roman" w:hAnsi="Times New Roman"/>
              </w:rPr>
              <w:t>ment)</w:t>
            </w:r>
          </w:p>
        </w:tc>
        <w:tc>
          <w:tcPr>
            <w:tcW w:w="837" w:type="pct"/>
            <w:hideMark/>
          </w:tcPr>
          <w:p w14:paraId="3F6B8A5E" w14:textId="77777777" w:rsidR="000B5F1C" w:rsidRPr="00B36BE6" w:rsidRDefault="000B5F1C" w:rsidP="00D54561">
            <w:pPr>
              <w:jc w:val="left"/>
              <w:rPr>
                <w:rFonts w:ascii="Times New Roman" w:hAnsi="Times New Roman"/>
              </w:rPr>
            </w:pPr>
            <w:r w:rsidRPr="00B36BE6">
              <w:rPr>
                <w:rFonts w:ascii="Times New Roman" w:hAnsi="Times New Roman"/>
              </w:rPr>
              <w:t>Y/N</w:t>
            </w:r>
          </w:p>
        </w:tc>
      </w:tr>
      <w:tr w:rsidR="000B5F1C" w:rsidRPr="00B36BE6" w14:paraId="0F057EE3" w14:textId="77777777" w:rsidTr="00D54561">
        <w:trPr>
          <w:trHeight w:val="766"/>
        </w:trPr>
        <w:tc>
          <w:tcPr>
            <w:tcW w:w="5000" w:type="pct"/>
            <w:gridSpan w:val="2"/>
            <w:hideMark/>
          </w:tcPr>
          <w:p w14:paraId="172C0697" w14:textId="77777777" w:rsidR="000B5F1C" w:rsidRPr="00B36BE6" w:rsidRDefault="000B5F1C" w:rsidP="00D54561">
            <w:pPr>
              <w:jc w:val="left"/>
              <w:rPr>
                <w:rFonts w:ascii="Times New Roman" w:hAnsi="Times New Roman"/>
              </w:rPr>
            </w:pPr>
            <w:r w:rsidRPr="00B36BE6">
              <w:rPr>
                <w:rFonts w:ascii="Times New Roman" w:hAnsi="Times New Roman"/>
              </w:rPr>
              <w:t xml:space="preserve">If </w:t>
            </w:r>
            <w:r w:rsidRPr="00B36BE6">
              <w:rPr>
                <w:rFonts w:ascii="Times New Roman" w:hAnsi="Times New Roman"/>
                <w:spacing w:val="-1"/>
              </w:rPr>
              <w:t>ye</w:t>
            </w:r>
            <w:r w:rsidRPr="00B36BE6">
              <w:rPr>
                <w:rFonts w:ascii="Times New Roman" w:hAnsi="Times New Roman"/>
              </w:rPr>
              <w:t>s, please</w:t>
            </w:r>
            <w:r w:rsidRPr="00B36BE6">
              <w:rPr>
                <w:rFonts w:ascii="Times New Roman" w:hAnsi="Times New Roman"/>
                <w:spacing w:val="-1"/>
              </w:rPr>
              <w:t xml:space="preserve"> </w:t>
            </w:r>
            <w:r w:rsidRPr="00B36BE6">
              <w:rPr>
                <w:rFonts w:ascii="Times New Roman" w:hAnsi="Times New Roman"/>
                <w:spacing w:val="2"/>
              </w:rPr>
              <w:t>d</w:t>
            </w:r>
            <w:r w:rsidRPr="00B36BE6">
              <w:rPr>
                <w:rFonts w:ascii="Times New Roman" w:hAnsi="Times New Roman"/>
                <w:spacing w:val="-1"/>
              </w:rPr>
              <w:t>e</w:t>
            </w:r>
            <w:r w:rsidRPr="00B36BE6">
              <w:rPr>
                <w:rFonts w:ascii="Times New Roman" w:hAnsi="Times New Roman"/>
              </w:rPr>
              <w:t>s</w:t>
            </w:r>
            <w:r w:rsidRPr="00B36BE6">
              <w:rPr>
                <w:rFonts w:ascii="Times New Roman" w:hAnsi="Times New Roman"/>
                <w:spacing w:val="-1"/>
              </w:rPr>
              <w:t>c</w:t>
            </w:r>
            <w:r w:rsidRPr="00B36BE6">
              <w:rPr>
                <w:rFonts w:ascii="Times New Roman" w:hAnsi="Times New Roman"/>
              </w:rPr>
              <w:t>ribe t</w:t>
            </w:r>
            <w:r w:rsidRPr="00B36BE6">
              <w:rPr>
                <w:rFonts w:ascii="Times New Roman" w:hAnsi="Times New Roman"/>
                <w:spacing w:val="2"/>
              </w:rPr>
              <w:t>h</w:t>
            </w:r>
            <w:r w:rsidRPr="00B36BE6">
              <w:rPr>
                <w:rFonts w:ascii="Times New Roman" w:hAnsi="Times New Roman"/>
              </w:rPr>
              <w:t>e</w:t>
            </w:r>
            <w:r w:rsidRPr="00B36BE6">
              <w:rPr>
                <w:rFonts w:ascii="Times New Roman" w:hAnsi="Times New Roman"/>
                <w:spacing w:val="-1"/>
              </w:rPr>
              <w:t xml:space="preserve"> </w:t>
            </w:r>
            <w:r w:rsidRPr="00B36BE6">
              <w:rPr>
                <w:rFonts w:ascii="Times New Roman" w:hAnsi="Times New Roman"/>
              </w:rPr>
              <w:t>th</w:t>
            </w:r>
            <w:r w:rsidRPr="00B36BE6">
              <w:rPr>
                <w:rFonts w:ascii="Times New Roman" w:hAnsi="Times New Roman"/>
                <w:spacing w:val="1"/>
              </w:rPr>
              <w:t>i</w:t>
            </w:r>
            <w:r w:rsidRPr="00B36BE6">
              <w:rPr>
                <w:rFonts w:ascii="Times New Roman" w:hAnsi="Times New Roman"/>
              </w:rPr>
              <w:t>rd par</w:t>
            </w:r>
            <w:r w:rsidRPr="00B36BE6">
              <w:rPr>
                <w:rFonts w:ascii="Times New Roman" w:hAnsi="Times New Roman"/>
                <w:spacing w:val="1"/>
              </w:rPr>
              <w:t>t</w:t>
            </w:r>
            <w:r w:rsidRPr="00B36BE6">
              <w:rPr>
                <w:rFonts w:ascii="Times New Roman" w:hAnsi="Times New Roman"/>
              </w:rPr>
              <w:t>y</w:t>
            </w:r>
            <w:r w:rsidRPr="00B36BE6">
              <w:rPr>
                <w:rFonts w:ascii="Times New Roman" w:hAnsi="Times New Roman"/>
                <w:spacing w:val="-1"/>
              </w:rPr>
              <w:t xml:space="preserve"> </w:t>
            </w:r>
            <w:r w:rsidRPr="00B36BE6">
              <w:rPr>
                <w:rFonts w:ascii="Times New Roman" w:hAnsi="Times New Roman"/>
              </w:rPr>
              <w:t xml:space="preserve">and their </w:t>
            </w:r>
            <w:r w:rsidRPr="00B36BE6">
              <w:rPr>
                <w:rFonts w:ascii="Times New Roman" w:hAnsi="Times New Roman"/>
                <w:spacing w:val="-1"/>
              </w:rPr>
              <w:t>c</w:t>
            </w:r>
            <w:r w:rsidRPr="00B36BE6">
              <w:rPr>
                <w:rFonts w:ascii="Times New Roman" w:hAnsi="Times New Roman"/>
              </w:rPr>
              <w:t>ontr</w:t>
            </w:r>
            <w:r w:rsidRPr="00B36BE6">
              <w:rPr>
                <w:rFonts w:ascii="Times New Roman" w:hAnsi="Times New Roman"/>
                <w:spacing w:val="1"/>
              </w:rPr>
              <w:t>i</w:t>
            </w:r>
            <w:r w:rsidRPr="00B36BE6">
              <w:rPr>
                <w:rFonts w:ascii="Times New Roman" w:hAnsi="Times New Roman"/>
              </w:rPr>
              <w:t>butions</w:t>
            </w:r>
          </w:p>
        </w:tc>
      </w:tr>
      <w:tr w:rsidR="000B5F1C" w:rsidRPr="00B36BE6" w14:paraId="3F73C5EF" w14:textId="77777777" w:rsidTr="00D54561">
        <w:trPr>
          <w:trHeight w:hRule="exact" w:val="766"/>
        </w:trPr>
        <w:tc>
          <w:tcPr>
            <w:tcW w:w="4163" w:type="pct"/>
            <w:hideMark/>
          </w:tcPr>
          <w:p w14:paraId="60E18E80" w14:textId="77777777" w:rsidR="000B5F1C" w:rsidRPr="00B36BE6" w:rsidRDefault="000B5F1C" w:rsidP="00D54561">
            <w:pPr>
              <w:jc w:val="left"/>
              <w:rPr>
                <w:rFonts w:ascii="Times New Roman" w:hAnsi="Times New Roman"/>
              </w:rPr>
            </w:pPr>
            <w:r w:rsidRPr="00B36BE6">
              <w:rPr>
                <w:rFonts w:ascii="Times New Roman" w:hAnsi="Times New Roman"/>
              </w:rPr>
              <w:t>Does the participant envisage that part of the work is performed by International Partners</w:t>
            </w:r>
            <w:r w:rsidRPr="00B36BE6">
              <w:rPr>
                <w:rStyle w:val="FootnoteReference"/>
                <w:rFonts w:ascii="Times New Roman" w:hAnsi="Times New Roman"/>
              </w:rPr>
              <w:footnoteReference w:id="8"/>
            </w:r>
            <w:r w:rsidRPr="00B36BE6">
              <w:rPr>
                <w:rFonts w:ascii="Times New Roman" w:hAnsi="Times New Roman"/>
              </w:rPr>
              <w:t xml:space="preserve"> (Article 14a of the General Model Grant Agreement)?</w:t>
            </w:r>
          </w:p>
        </w:tc>
        <w:tc>
          <w:tcPr>
            <w:tcW w:w="837" w:type="pct"/>
            <w:hideMark/>
          </w:tcPr>
          <w:p w14:paraId="48249BA4" w14:textId="77777777" w:rsidR="000B5F1C" w:rsidRPr="00B36BE6" w:rsidRDefault="000B5F1C" w:rsidP="00D54561">
            <w:pPr>
              <w:jc w:val="left"/>
              <w:rPr>
                <w:rFonts w:ascii="Times New Roman" w:hAnsi="Times New Roman"/>
              </w:rPr>
            </w:pPr>
            <w:r w:rsidRPr="00B36BE6">
              <w:rPr>
                <w:rFonts w:ascii="Times New Roman" w:hAnsi="Times New Roman"/>
              </w:rPr>
              <w:t>Y/N</w:t>
            </w:r>
          </w:p>
        </w:tc>
      </w:tr>
      <w:tr w:rsidR="000B5F1C" w:rsidRPr="00B36BE6" w14:paraId="799203FF" w14:textId="77777777" w:rsidTr="00D54561">
        <w:trPr>
          <w:trHeight w:val="562"/>
        </w:trPr>
        <w:tc>
          <w:tcPr>
            <w:tcW w:w="5000" w:type="pct"/>
            <w:gridSpan w:val="2"/>
            <w:hideMark/>
          </w:tcPr>
          <w:p w14:paraId="577D361E" w14:textId="77777777" w:rsidR="000B5F1C" w:rsidRPr="00B36BE6" w:rsidRDefault="000B5F1C" w:rsidP="00D54561">
            <w:pPr>
              <w:jc w:val="left"/>
              <w:rPr>
                <w:rFonts w:ascii="Times New Roman" w:hAnsi="Times New Roman"/>
              </w:rPr>
            </w:pPr>
            <w:r w:rsidRPr="00B36BE6">
              <w:rPr>
                <w:rFonts w:ascii="Times New Roman" w:hAnsi="Times New Roman"/>
              </w:rPr>
              <w:t>If yes, please describe the International Partner(s) and their contributions</w:t>
            </w:r>
          </w:p>
        </w:tc>
      </w:tr>
    </w:tbl>
    <w:p w14:paraId="71B04B70" w14:textId="77777777" w:rsidR="000B5F1C" w:rsidRPr="00B36BE6" w:rsidRDefault="000B5F1C" w:rsidP="00D641D9"/>
    <w:p w14:paraId="134B06FE" w14:textId="77777777" w:rsidR="000B5F1C" w:rsidRPr="00B36BE6" w:rsidRDefault="000B5F1C" w:rsidP="00D641D9"/>
    <w:p w14:paraId="17BD3FDE" w14:textId="77777777" w:rsidR="00EB1A58" w:rsidRPr="00B36BE6" w:rsidRDefault="00EB1A58">
      <w:pPr>
        <w:spacing w:before="0" w:after="0" w:line="240" w:lineRule="auto"/>
        <w:jc w:val="left"/>
        <w:rPr>
          <w:b/>
          <w:sz w:val="28"/>
          <w:szCs w:val="20"/>
        </w:rPr>
      </w:pPr>
      <w:r w:rsidRPr="00B36BE6">
        <w:br w:type="page"/>
      </w:r>
    </w:p>
    <w:p w14:paraId="40580921" w14:textId="344A0C0E" w:rsidR="000B5F1C" w:rsidRPr="00B36BE6" w:rsidRDefault="000B5F1C" w:rsidP="00D641D9">
      <w:pPr>
        <w:pStyle w:val="Heading2"/>
      </w:pPr>
      <w:bookmarkStart w:id="163" w:name="_Toc3735406"/>
      <w:r w:rsidRPr="00B36BE6">
        <w:lastRenderedPageBreak/>
        <w:t>4.3. Financial support to third parties</w:t>
      </w:r>
      <w:bookmarkEnd w:id="163"/>
    </w:p>
    <w:p w14:paraId="0C62FC13" w14:textId="77777777" w:rsidR="000B5F1C" w:rsidRPr="00B36BE6" w:rsidRDefault="000B5F1C" w:rsidP="00D641D9">
      <w:r w:rsidRPr="00B36BE6">
        <w:rPr>
          <w:noProof/>
          <w:lang w:val="nl-NL" w:eastAsia="nl-NL"/>
        </w:rPr>
        <w:drawing>
          <wp:inline distT="0" distB="0" distL="0" distR="0" wp14:anchorId="10B9215F" wp14:editId="294202DE">
            <wp:extent cx="163830" cy="16383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sidRPr="00B36BE6">
        <w:t xml:space="preserve"> For detailed specific info on terms and conditions: see General Annex K of the Horizon 2020 Work Programme published in the reference documents section of the H2020 Participants Portal (</w:t>
      </w:r>
      <w:hyperlink r:id="rId23" w:history="1">
        <w:r w:rsidRPr="00B36BE6">
          <w:rPr>
            <w:rStyle w:val="Hyperlink"/>
            <w:i/>
            <w:color w:val="009900"/>
            <w:szCs w:val="22"/>
          </w:rPr>
          <w:t>http://ec.europa.eu/research/participants/portal/desktop/en/funding/reference_docs.html</w:t>
        </w:r>
      </w:hyperlink>
      <w:r w:rsidRPr="00B36BE6">
        <w:t>)</w:t>
      </w:r>
    </w:p>
    <w:p w14:paraId="4C6D2A83" w14:textId="77777777" w:rsidR="000B5F1C" w:rsidRPr="00B36BE6" w:rsidRDefault="000B5F1C" w:rsidP="00D641D9"/>
    <w:p w14:paraId="1304B39E" w14:textId="77777777" w:rsidR="000B5F1C" w:rsidRPr="00B36BE6" w:rsidRDefault="000B5F1C" w:rsidP="001950B2">
      <w:r w:rsidRPr="00B36BE6">
        <w:t>Financial support in the form of a grant awarded after a call for proposals</w:t>
      </w:r>
    </w:p>
    <w:p w14:paraId="366B6793" w14:textId="77777777" w:rsidR="000B5F1C" w:rsidRPr="00B36BE6" w:rsidRDefault="000B5F1C" w:rsidP="001950B2">
      <w:r w:rsidRPr="00B36BE6">
        <w:t xml:space="preserve">Where this possibility is indicated under the relevant topic in the Work Programme and in the relevant calls for proposals, proposals which foresee a financial support to third parties, shall: </w:t>
      </w:r>
    </w:p>
    <w:p w14:paraId="51714E90" w14:textId="77777777" w:rsidR="000B5F1C" w:rsidRPr="00B36BE6" w:rsidRDefault="000B5F1C" w:rsidP="00FE5E54">
      <w:pPr>
        <w:pStyle w:val="ListParagraph"/>
        <w:numPr>
          <w:ilvl w:val="0"/>
          <w:numId w:val="34"/>
        </w:numPr>
      </w:pPr>
      <w:r w:rsidRPr="00B36BE6">
        <w:t xml:space="preserve">clearly detail the objectives and the results to be obtained and </w:t>
      </w:r>
    </w:p>
    <w:p w14:paraId="02DFD431" w14:textId="77777777" w:rsidR="000B5F1C" w:rsidRPr="00B36BE6" w:rsidRDefault="000B5F1C" w:rsidP="00FE5E54">
      <w:pPr>
        <w:pStyle w:val="ListParagraph"/>
        <w:numPr>
          <w:ilvl w:val="0"/>
          <w:numId w:val="34"/>
        </w:numPr>
      </w:pPr>
      <w:r w:rsidRPr="00B36BE6">
        <w:t xml:space="preserve">contain the following specifications (as a minimum): </w:t>
      </w:r>
    </w:p>
    <w:p w14:paraId="5FDC022A" w14:textId="77777777" w:rsidR="000B5F1C" w:rsidRPr="00B36BE6" w:rsidRDefault="000B5F1C" w:rsidP="00FE5E54">
      <w:pPr>
        <w:pStyle w:val="ListParagraph"/>
        <w:numPr>
          <w:ilvl w:val="0"/>
          <w:numId w:val="34"/>
        </w:numPr>
      </w:pPr>
      <w:r w:rsidRPr="00B36BE6">
        <w:t>a closed list of activities that qualify for financial support; please check in the Work Programme and call for proposals for the list of activities for which financial support to third party is allowed;</w:t>
      </w:r>
    </w:p>
    <w:p w14:paraId="164BDF1A" w14:textId="77777777" w:rsidR="000B5F1C" w:rsidRPr="00B36BE6" w:rsidRDefault="000B5F1C" w:rsidP="00FE5E54">
      <w:pPr>
        <w:pStyle w:val="ListParagraph"/>
        <w:numPr>
          <w:ilvl w:val="0"/>
          <w:numId w:val="34"/>
        </w:numPr>
      </w:pPr>
      <w:r w:rsidRPr="00B36BE6">
        <w:t>the definition of persons or categories of persons that may receive financial support;</w:t>
      </w:r>
    </w:p>
    <w:p w14:paraId="77BAAAC1" w14:textId="77777777" w:rsidR="000B5F1C" w:rsidRPr="00B36BE6" w:rsidRDefault="000B5F1C" w:rsidP="00FE5E54">
      <w:pPr>
        <w:pStyle w:val="ListParagraph"/>
        <w:numPr>
          <w:ilvl w:val="0"/>
          <w:numId w:val="34"/>
        </w:numPr>
      </w:pPr>
      <w:r w:rsidRPr="00B36BE6">
        <w:t xml:space="preserve">the criteria for awarding financial support; </w:t>
      </w:r>
    </w:p>
    <w:p w14:paraId="4F35A4CD" w14:textId="77777777" w:rsidR="000B5F1C" w:rsidRPr="00B36BE6" w:rsidRDefault="000B5F1C" w:rsidP="00FE5E54">
      <w:pPr>
        <w:pStyle w:val="ListParagraph"/>
        <w:numPr>
          <w:ilvl w:val="0"/>
          <w:numId w:val="34"/>
        </w:numPr>
      </w:pPr>
      <w:r w:rsidRPr="00B36BE6">
        <w:t>the criteria for calculating the exact amount of the financial support;</w:t>
      </w:r>
    </w:p>
    <w:p w14:paraId="58001B85" w14:textId="77777777" w:rsidR="000B5F1C" w:rsidRPr="00B36BE6" w:rsidRDefault="000B5F1C" w:rsidP="00FE5E54">
      <w:pPr>
        <w:pStyle w:val="ListParagraph"/>
        <w:numPr>
          <w:ilvl w:val="0"/>
          <w:numId w:val="34"/>
        </w:numPr>
      </w:pPr>
      <w:r w:rsidRPr="00B36BE6">
        <w:t xml:space="preserve">the maximum amount of financial support per third party, which must not exceed EUR 60 000, unless a higher amount is necessary to achieve the objectives of the action, and the criteria for determining it. </w:t>
      </w:r>
    </w:p>
    <w:p w14:paraId="172CAF5C" w14:textId="77777777" w:rsidR="000B5F1C" w:rsidRPr="00B36BE6" w:rsidRDefault="000B5F1C" w:rsidP="001950B2">
      <w:r w:rsidRPr="00B36BE6">
        <w:t>Please check in the Work Programme and call for proposals if there are other conditions that apply and, if so, include them in the specifications or in any other element of the proposal as appropriate.</w:t>
      </w:r>
    </w:p>
    <w:p w14:paraId="2850216F" w14:textId="77777777" w:rsidR="000B5F1C" w:rsidRPr="00B36BE6" w:rsidRDefault="000B5F1C" w:rsidP="001950B2"/>
    <w:p w14:paraId="251F5DF7" w14:textId="77777777" w:rsidR="000B5F1C" w:rsidRPr="00B36BE6" w:rsidRDefault="000B5F1C" w:rsidP="001950B2">
      <w:r w:rsidRPr="00B36BE6">
        <w:t>Financial support in the form of a prize</w:t>
      </w:r>
    </w:p>
    <w:p w14:paraId="3F64A0E0" w14:textId="77777777" w:rsidR="000B5F1C" w:rsidRPr="00B36BE6" w:rsidRDefault="000B5F1C" w:rsidP="001950B2">
      <w:r w:rsidRPr="00B36BE6">
        <w:t xml:space="preserve">Where this possibility is indicated under the relevant topic in the Work Programme, proposals which foresee a financial support in the form of a prize, shall: </w:t>
      </w:r>
    </w:p>
    <w:p w14:paraId="127C8A8B" w14:textId="77777777" w:rsidR="000B5F1C" w:rsidRPr="00B36BE6" w:rsidRDefault="000B5F1C" w:rsidP="00FE5E54">
      <w:pPr>
        <w:pStyle w:val="ListParagraph"/>
        <w:numPr>
          <w:ilvl w:val="0"/>
          <w:numId w:val="35"/>
        </w:numPr>
      </w:pPr>
      <w:r w:rsidRPr="00B36BE6">
        <w:t>clearly detail the objectives and the results to be obtained and</w:t>
      </w:r>
    </w:p>
    <w:p w14:paraId="4EDBAFD1" w14:textId="77777777" w:rsidR="000B5F1C" w:rsidRPr="00B36BE6" w:rsidRDefault="000B5F1C" w:rsidP="00FE5E54">
      <w:pPr>
        <w:pStyle w:val="ListParagraph"/>
        <w:numPr>
          <w:ilvl w:val="0"/>
          <w:numId w:val="35"/>
        </w:numPr>
      </w:pPr>
      <w:r w:rsidRPr="00B36BE6">
        <w:t xml:space="preserve">contain the following specifications (as a minimum):  </w:t>
      </w:r>
    </w:p>
    <w:p w14:paraId="5CF4BD0A" w14:textId="77777777" w:rsidR="000B5F1C" w:rsidRPr="00B36BE6" w:rsidRDefault="000B5F1C" w:rsidP="00FE5E54">
      <w:pPr>
        <w:pStyle w:val="ListParagraph"/>
        <w:numPr>
          <w:ilvl w:val="0"/>
          <w:numId w:val="35"/>
        </w:numPr>
      </w:pPr>
      <w:r w:rsidRPr="00B36BE6">
        <w:t>the conditions for participation;</w:t>
      </w:r>
    </w:p>
    <w:p w14:paraId="340519DA" w14:textId="77777777" w:rsidR="000B5F1C" w:rsidRPr="00B36BE6" w:rsidRDefault="000B5F1C" w:rsidP="00FE5E54">
      <w:pPr>
        <w:pStyle w:val="ListParagraph"/>
        <w:numPr>
          <w:ilvl w:val="0"/>
          <w:numId w:val="35"/>
        </w:numPr>
      </w:pPr>
      <w:r w:rsidRPr="00B36BE6">
        <w:t>the award criteria;</w:t>
      </w:r>
    </w:p>
    <w:p w14:paraId="42BD8548" w14:textId="77777777" w:rsidR="000B5F1C" w:rsidRPr="00B36BE6" w:rsidRDefault="000B5F1C" w:rsidP="00FE5E54">
      <w:pPr>
        <w:pStyle w:val="ListParagraph"/>
        <w:numPr>
          <w:ilvl w:val="0"/>
          <w:numId w:val="35"/>
        </w:numPr>
      </w:pPr>
      <w:r w:rsidRPr="00B36BE6">
        <w:t xml:space="preserve">the amount of the prize; </w:t>
      </w:r>
    </w:p>
    <w:p w14:paraId="7BAEE0C3" w14:textId="77777777" w:rsidR="000B5F1C" w:rsidRPr="00B36BE6" w:rsidRDefault="000B5F1C" w:rsidP="00FE5E54">
      <w:pPr>
        <w:pStyle w:val="ListParagraph"/>
        <w:numPr>
          <w:ilvl w:val="0"/>
          <w:numId w:val="35"/>
        </w:numPr>
      </w:pPr>
      <w:r w:rsidRPr="00B36BE6">
        <w:t>the arrangements for payment.</w:t>
      </w:r>
    </w:p>
    <w:p w14:paraId="7EF18F39" w14:textId="77777777" w:rsidR="000B5F1C" w:rsidRPr="00B36BE6" w:rsidRDefault="000B5F1C" w:rsidP="001950B2">
      <w:r w:rsidRPr="00B36BE6">
        <w:t>Please check in the Work Programme and the call for proposals if the are other conditions that apply and, if so, include them in the specifications or in any other element of the proposal as appropriate.</w:t>
      </w:r>
    </w:p>
    <w:p w14:paraId="30FDE23B" w14:textId="0B6F811E" w:rsidR="000605A2" w:rsidRPr="00B36BE6" w:rsidRDefault="000605A2" w:rsidP="001950B2"/>
    <w:p w14:paraId="16DCCBA6" w14:textId="0CC882BD" w:rsidR="000605A2" w:rsidRPr="00B36BE6" w:rsidRDefault="000605A2" w:rsidP="001950B2">
      <w:r w:rsidRPr="00B36BE6">
        <w:br w:type="page"/>
      </w:r>
    </w:p>
    <w:p w14:paraId="2F7D6D75" w14:textId="77777777" w:rsidR="000605A2" w:rsidRPr="00B36BE6" w:rsidRDefault="003E06D3" w:rsidP="00D641D9">
      <w:pPr>
        <w:pStyle w:val="Heading1"/>
      </w:pPr>
      <w:bookmarkStart w:id="164" w:name="_Toc3735407"/>
      <w:r w:rsidRPr="00B36BE6">
        <w:lastRenderedPageBreak/>
        <w:t xml:space="preserve">5. </w:t>
      </w:r>
      <w:r w:rsidR="000605A2" w:rsidRPr="00B36BE6">
        <w:t>Ethics and Security</w:t>
      </w:r>
      <w:bookmarkEnd w:id="164"/>
    </w:p>
    <w:p w14:paraId="79DCE649" w14:textId="77777777" w:rsidR="000605A2" w:rsidRPr="00B36BE6" w:rsidRDefault="000605A2" w:rsidP="00D641D9"/>
    <w:p w14:paraId="2A7B74FC" w14:textId="77777777" w:rsidR="000605A2" w:rsidRPr="00B36BE6" w:rsidRDefault="000605A2" w:rsidP="00D641D9">
      <w:r w:rsidRPr="00B36BE6">
        <w:rPr>
          <w:noProof/>
          <w:lang w:val="nl-NL" w:eastAsia="nl-NL"/>
        </w:rPr>
        <w:drawing>
          <wp:inline distT="0" distB="0" distL="0" distR="0" wp14:anchorId="6474D1D1" wp14:editId="70A23097">
            <wp:extent cx="129540" cy="129540"/>
            <wp:effectExtent l="0" t="0" r="3810" b="381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Pr="00B36BE6">
        <w:t xml:space="preserve"> </w:t>
      </w:r>
      <w:r w:rsidRPr="00B36BE6">
        <w:rPr>
          <w:spacing w:val="1"/>
        </w:rPr>
        <w:t>T</w:t>
      </w:r>
      <w:r w:rsidRPr="00B36BE6">
        <w:t xml:space="preserve">his </w:t>
      </w:r>
      <w:r w:rsidRPr="00B36BE6">
        <w:rPr>
          <w:spacing w:val="1"/>
        </w:rPr>
        <w:t>s</w:t>
      </w:r>
      <w:r w:rsidRPr="00B36BE6">
        <w:rPr>
          <w:spacing w:val="-1"/>
        </w:rPr>
        <w:t>ec</w:t>
      </w:r>
      <w:r w:rsidRPr="00B36BE6">
        <w:t>t</w:t>
      </w:r>
      <w:r w:rsidRPr="00B36BE6">
        <w:rPr>
          <w:spacing w:val="1"/>
        </w:rPr>
        <w:t>i</w:t>
      </w:r>
      <w:r w:rsidRPr="00B36BE6">
        <w:t>on is not co</w:t>
      </w:r>
      <w:r w:rsidRPr="00B36BE6">
        <w:rPr>
          <w:spacing w:val="-1"/>
        </w:rPr>
        <w:t>ve</w:t>
      </w:r>
      <w:r w:rsidRPr="00B36BE6">
        <w:t>r</w:t>
      </w:r>
      <w:r w:rsidRPr="00B36BE6">
        <w:rPr>
          <w:spacing w:val="-1"/>
        </w:rPr>
        <w:t>e</w:t>
      </w:r>
      <w:r w:rsidRPr="00B36BE6">
        <w:t>d by</w:t>
      </w:r>
      <w:r w:rsidRPr="00B36BE6">
        <w:rPr>
          <w:spacing w:val="-1"/>
        </w:rPr>
        <w:t xml:space="preserve"> </w:t>
      </w:r>
      <w:r w:rsidRPr="00B36BE6">
        <w:t>the page</w:t>
      </w:r>
      <w:r w:rsidRPr="00B36BE6">
        <w:rPr>
          <w:spacing w:val="-1"/>
        </w:rPr>
        <w:t xml:space="preserve"> </w:t>
      </w:r>
      <w:r w:rsidRPr="00B36BE6">
        <w:t>l</w:t>
      </w:r>
      <w:r w:rsidRPr="00B36BE6">
        <w:rPr>
          <w:spacing w:val="1"/>
        </w:rPr>
        <w:t>i</w:t>
      </w:r>
      <w:r w:rsidRPr="00B36BE6">
        <w:t>mi</w:t>
      </w:r>
      <w:r w:rsidRPr="00B36BE6">
        <w:rPr>
          <w:spacing w:val="3"/>
        </w:rPr>
        <w:t>t</w:t>
      </w:r>
      <w:r w:rsidRPr="00B36BE6">
        <w:t>.</w:t>
      </w:r>
    </w:p>
    <w:p w14:paraId="5D43A1C4" w14:textId="77777777" w:rsidR="000605A2" w:rsidRPr="00B36BE6" w:rsidRDefault="000605A2" w:rsidP="00D641D9"/>
    <w:p w14:paraId="06A1BB37" w14:textId="77777777" w:rsidR="000605A2" w:rsidRPr="00B36BE6" w:rsidRDefault="000605A2" w:rsidP="00D641D9">
      <w:pPr>
        <w:pStyle w:val="Heading2"/>
      </w:pPr>
      <w:bookmarkStart w:id="165" w:name="_Toc3735408"/>
      <w:r w:rsidRPr="00B36BE6">
        <w:t>5.1 Ethics</w:t>
      </w:r>
      <w:bookmarkEnd w:id="165"/>
    </w:p>
    <w:p w14:paraId="0597ECC0" w14:textId="77777777" w:rsidR="000605A2" w:rsidRPr="00B36BE6" w:rsidRDefault="000605A2" w:rsidP="00D641D9"/>
    <w:p w14:paraId="306224F8" w14:textId="77777777" w:rsidR="000605A2" w:rsidRPr="00B36BE6" w:rsidRDefault="000605A2" w:rsidP="00D641D9">
      <w:pPr>
        <w:rPr>
          <w:i/>
          <w:color w:val="009900"/>
          <w:szCs w:val="22"/>
        </w:rPr>
      </w:pPr>
      <w:r w:rsidRPr="00B36BE6">
        <w:rPr>
          <w:noProof/>
          <w:color w:val="009900"/>
          <w:lang w:val="nl-NL" w:eastAsia="nl-NL"/>
        </w:rPr>
        <w:drawing>
          <wp:inline distT="0" distB="0" distL="0" distR="0" wp14:anchorId="192EFFC1" wp14:editId="3B163BFF">
            <wp:extent cx="129540" cy="129540"/>
            <wp:effectExtent l="0" t="0" r="3810" b="381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Pr="00B36BE6">
        <w:rPr>
          <w:color w:val="009900"/>
        </w:rPr>
        <w:t xml:space="preserve"> </w:t>
      </w:r>
      <w:r w:rsidRPr="00B36BE6">
        <w:rPr>
          <w:i/>
          <w:color w:val="009900"/>
          <w:szCs w:val="22"/>
        </w:rPr>
        <w:t xml:space="preserve">For more guidance, see the </w:t>
      </w:r>
      <w:hyperlink r:id="rId24" w:history="1">
        <w:r w:rsidRPr="00B36BE6">
          <w:rPr>
            <w:rStyle w:val="Hyperlink"/>
            <w:i/>
            <w:color w:val="009900"/>
            <w:szCs w:val="22"/>
          </w:rPr>
          <w:t>document "How to complete your ethics self-assessment"</w:t>
        </w:r>
      </w:hyperlink>
      <w:r w:rsidRPr="00B36BE6">
        <w:rPr>
          <w:i/>
          <w:color w:val="009900"/>
          <w:szCs w:val="22"/>
        </w:rPr>
        <w:t>.</w:t>
      </w:r>
    </w:p>
    <w:p w14:paraId="4030FFCE" w14:textId="77777777" w:rsidR="000605A2" w:rsidRPr="00B36BE6" w:rsidRDefault="000605A2" w:rsidP="00D641D9">
      <w:r w:rsidRPr="00B36BE6">
        <w:rPr>
          <w:spacing w:val="-3"/>
        </w:rPr>
        <w:t>I</w:t>
      </w:r>
      <w:r w:rsidRPr="00B36BE6">
        <w:t>f</w:t>
      </w:r>
      <w:r w:rsidRPr="00B36BE6">
        <w:rPr>
          <w:spacing w:val="6"/>
        </w:rPr>
        <w:t xml:space="preserve"> </w:t>
      </w:r>
      <w:r w:rsidRPr="00B36BE6">
        <w:rPr>
          <w:spacing w:val="-5"/>
        </w:rPr>
        <w:t>y</w:t>
      </w:r>
      <w:r w:rsidRPr="00B36BE6">
        <w:t>ou h</w:t>
      </w:r>
      <w:r w:rsidRPr="00B36BE6">
        <w:rPr>
          <w:spacing w:val="-1"/>
        </w:rPr>
        <w:t>a</w:t>
      </w:r>
      <w:r w:rsidRPr="00B36BE6">
        <w:t>ve</w:t>
      </w:r>
      <w:r w:rsidRPr="00B36BE6">
        <w:rPr>
          <w:spacing w:val="1"/>
        </w:rPr>
        <w:t xml:space="preserve"> </w:t>
      </w:r>
      <w:r w:rsidRPr="00B36BE6">
        <w:rPr>
          <w:spacing w:val="-1"/>
        </w:rPr>
        <w:t>e</w:t>
      </w:r>
      <w:r w:rsidRPr="00B36BE6">
        <w:t>nte</w:t>
      </w:r>
      <w:r w:rsidRPr="00B36BE6">
        <w:rPr>
          <w:spacing w:val="1"/>
        </w:rPr>
        <w:t>r</w:t>
      </w:r>
      <w:r w:rsidRPr="00B36BE6">
        <w:rPr>
          <w:spacing w:val="-1"/>
        </w:rPr>
        <w:t>e</w:t>
      </w:r>
      <w:r w:rsidRPr="00B36BE6">
        <w:t xml:space="preserve">d </w:t>
      </w:r>
      <w:r w:rsidRPr="00B36BE6">
        <w:rPr>
          <w:spacing w:val="-1"/>
        </w:rPr>
        <w:t>a</w:t>
      </w:r>
      <w:r w:rsidRPr="00B36BE6">
        <w:rPr>
          <w:spacing w:val="5"/>
        </w:rPr>
        <w:t>n</w:t>
      </w:r>
      <w:r w:rsidRPr="00B36BE6">
        <w:t>y</w:t>
      </w:r>
      <w:r w:rsidRPr="00B36BE6">
        <w:rPr>
          <w:spacing w:val="-5"/>
        </w:rPr>
        <w:t xml:space="preserve"> </w:t>
      </w:r>
      <w:r w:rsidRPr="00B36BE6">
        <w:rPr>
          <w:spacing w:val="1"/>
        </w:rPr>
        <w:t>e</w:t>
      </w:r>
      <w:r w:rsidRPr="00B36BE6">
        <w:t>th</w:t>
      </w:r>
      <w:r w:rsidRPr="00B36BE6">
        <w:rPr>
          <w:spacing w:val="1"/>
        </w:rPr>
        <w:t>i</w:t>
      </w:r>
      <w:r w:rsidRPr="00B36BE6">
        <w:rPr>
          <w:spacing w:val="-1"/>
        </w:rPr>
        <w:t>c</w:t>
      </w:r>
      <w:r w:rsidRPr="00B36BE6">
        <w:t>s i</w:t>
      </w:r>
      <w:r w:rsidRPr="00B36BE6">
        <w:rPr>
          <w:spacing w:val="1"/>
        </w:rPr>
        <w:t>s</w:t>
      </w:r>
      <w:r w:rsidRPr="00B36BE6">
        <w:t xml:space="preserve">sues in the </w:t>
      </w:r>
      <w:r w:rsidRPr="00B36BE6">
        <w:rPr>
          <w:spacing w:val="-1"/>
        </w:rPr>
        <w:t>e</w:t>
      </w:r>
      <w:r w:rsidRPr="00B36BE6">
        <w:t>th</w:t>
      </w:r>
      <w:r w:rsidRPr="00B36BE6">
        <w:rPr>
          <w:spacing w:val="1"/>
        </w:rPr>
        <w:t>i</w:t>
      </w:r>
      <w:r w:rsidRPr="00B36BE6">
        <w:rPr>
          <w:spacing w:val="-1"/>
        </w:rPr>
        <w:t>ca</w:t>
      </w:r>
      <w:r w:rsidRPr="00B36BE6">
        <w:t xml:space="preserve">l </w:t>
      </w:r>
      <w:r w:rsidRPr="00B36BE6">
        <w:rPr>
          <w:spacing w:val="1"/>
        </w:rPr>
        <w:t>i</w:t>
      </w:r>
      <w:r w:rsidRPr="00B36BE6">
        <w:t>ssue t</w:t>
      </w:r>
      <w:r w:rsidRPr="00B36BE6">
        <w:rPr>
          <w:spacing w:val="-1"/>
        </w:rPr>
        <w:t>a</w:t>
      </w:r>
      <w:r w:rsidRPr="00B36BE6">
        <w:t>ble in</w:t>
      </w:r>
      <w:r w:rsidRPr="00B36BE6">
        <w:rPr>
          <w:spacing w:val="3"/>
        </w:rPr>
        <w:t xml:space="preserve"> </w:t>
      </w:r>
      <w:r w:rsidRPr="00B36BE6">
        <w:t xml:space="preserve">the </w:t>
      </w:r>
      <w:r w:rsidRPr="00B36BE6">
        <w:rPr>
          <w:spacing w:val="-1"/>
        </w:rPr>
        <w:t>a</w:t>
      </w:r>
      <w:r w:rsidRPr="00B36BE6">
        <w:t>dm</w:t>
      </w:r>
      <w:r w:rsidRPr="00B36BE6">
        <w:rPr>
          <w:spacing w:val="1"/>
        </w:rPr>
        <w:t>i</w:t>
      </w:r>
      <w:r w:rsidRPr="00B36BE6">
        <w:t>nis</w:t>
      </w:r>
      <w:r w:rsidRPr="00B36BE6">
        <w:rPr>
          <w:spacing w:val="1"/>
        </w:rPr>
        <w:t>t</w:t>
      </w:r>
      <w:r w:rsidRPr="00B36BE6">
        <w:t>r</w:t>
      </w:r>
      <w:r w:rsidRPr="00B36BE6">
        <w:rPr>
          <w:spacing w:val="-2"/>
        </w:rPr>
        <w:t>a</w:t>
      </w:r>
      <w:r w:rsidRPr="00B36BE6">
        <w:t>t</w:t>
      </w:r>
      <w:r w:rsidRPr="00B36BE6">
        <w:rPr>
          <w:spacing w:val="1"/>
        </w:rPr>
        <w:t>i</w:t>
      </w:r>
      <w:r w:rsidRPr="00B36BE6">
        <w:t>ve</w:t>
      </w:r>
      <w:r w:rsidRPr="00B36BE6">
        <w:rPr>
          <w:spacing w:val="-1"/>
        </w:rPr>
        <w:t xml:space="preserve"> </w:t>
      </w:r>
      <w:r w:rsidRPr="00B36BE6">
        <w:t>pro</w:t>
      </w:r>
      <w:r w:rsidRPr="00B36BE6">
        <w:rPr>
          <w:spacing w:val="-1"/>
        </w:rPr>
        <w:t>p</w:t>
      </w:r>
      <w:r w:rsidRPr="00B36BE6">
        <w:t xml:space="preserve">osal </w:t>
      </w:r>
      <w:r w:rsidRPr="00B36BE6">
        <w:rPr>
          <w:spacing w:val="-1"/>
        </w:rPr>
        <w:t>f</w:t>
      </w:r>
      <w:r w:rsidRPr="00B36BE6">
        <w:t>o</w:t>
      </w:r>
      <w:r w:rsidRPr="00B36BE6">
        <w:rPr>
          <w:spacing w:val="-1"/>
        </w:rPr>
        <w:t>r</w:t>
      </w:r>
      <w:r w:rsidRPr="00B36BE6">
        <w:t>m</w:t>
      </w:r>
      <w:r w:rsidRPr="00B36BE6">
        <w:rPr>
          <w:spacing w:val="2"/>
        </w:rPr>
        <w:t>s</w:t>
      </w:r>
      <w:r w:rsidRPr="00B36BE6">
        <w:t xml:space="preserve">, </w:t>
      </w:r>
      <w:r w:rsidRPr="00B36BE6">
        <w:rPr>
          <w:spacing w:val="-5"/>
        </w:rPr>
        <w:t>y</w:t>
      </w:r>
      <w:r w:rsidRPr="00B36BE6">
        <w:rPr>
          <w:spacing w:val="2"/>
        </w:rPr>
        <w:t>o</w:t>
      </w:r>
      <w:r w:rsidRPr="00B36BE6">
        <w:t>u mus</w:t>
      </w:r>
      <w:r w:rsidRPr="00B36BE6">
        <w:rPr>
          <w:spacing w:val="1"/>
        </w:rPr>
        <w:t>t</w:t>
      </w:r>
      <w:r w:rsidRPr="00B36BE6">
        <w:t>:</w:t>
      </w:r>
    </w:p>
    <w:p w14:paraId="32D26724" w14:textId="77777777" w:rsidR="000605A2" w:rsidRPr="00B36BE6" w:rsidRDefault="000605A2" w:rsidP="00FE5E54">
      <w:pPr>
        <w:pStyle w:val="ListParagraph"/>
        <w:numPr>
          <w:ilvl w:val="0"/>
          <w:numId w:val="6"/>
        </w:numPr>
      </w:pPr>
      <w:r w:rsidRPr="00B36BE6">
        <w:t>subm</w:t>
      </w:r>
      <w:r w:rsidRPr="00B36BE6">
        <w:rPr>
          <w:spacing w:val="1"/>
        </w:rPr>
        <w:t>i</w:t>
      </w:r>
      <w:r w:rsidRPr="00B36BE6">
        <w:t xml:space="preserve">t an </w:t>
      </w:r>
      <w:r w:rsidRPr="00B36BE6">
        <w:rPr>
          <w:spacing w:val="-1"/>
        </w:rPr>
        <w:t>e</w:t>
      </w:r>
      <w:r w:rsidRPr="00B36BE6">
        <w:t>th</w:t>
      </w:r>
      <w:r w:rsidRPr="00B36BE6">
        <w:rPr>
          <w:spacing w:val="1"/>
        </w:rPr>
        <w:t>i</w:t>
      </w:r>
      <w:r w:rsidRPr="00B36BE6">
        <w:rPr>
          <w:spacing w:val="-1"/>
        </w:rPr>
        <w:t>c</w:t>
      </w:r>
      <w:r w:rsidRPr="00B36BE6">
        <w:t>s self</w:t>
      </w:r>
      <w:r w:rsidRPr="00B36BE6">
        <w:rPr>
          <w:spacing w:val="-1"/>
        </w:rPr>
        <w:t>-a</w:t>
      </w:r>
      <w:r w:rsidRPr="00B36BE6">
        <w:t>ss</w:t>
      </w:r>
      <w:r w:rsidRPr="00B36BE6">
        <w:rPr>
          <w:spacing w:val="2"/>
        </w:rPr>
        <w:t>e</w:t>
      </w:r>
      <w:r w:rsidRPr="00B36BE6">
        <w:t>ss</w:t>
      </w:r>
      <w:r w:rsidRPr="00B36BE6">
        <w:rPr>
          <w:spacing w:val="1"/>
        </w:rPr>
        <w:t>m</w:t>
      </w:r>
      <w:r w:rsidRPr="00B36BE6">
        <w:rPr>
          <w:spacing w:val="-1"/>
        </w:rPr>
        <w:t>e</w:t>
      </w:r>
      <w:r w:rsidRPr="00B36BE6">
        <w:t>nt, which:</w:t>
      </w:r>
    </w:p>
    <w:p w14:paraId="4CCB99BB" w14:textId="77777777" w:rsidR="000605A2" w:rsidRPr="00B36BE6" w:rsidRDefault="000605A2" w:rsidP="00FE5E54">
      <w:pPr>
        <w:pStyle w:val="ListParagraph"/>
        <w:numPr>
          <w:ilvl w:val="1"/>
          <w:numId w:val="6"/>
        </w:numPr>
      </w:pPr>
      <w:r w:rsidRPr="00B36BE6">
        <w:t>d</w:t>
      </w:r>
      <w:r w:rsidRPr="00B36BE6">
        <w:rPr>
          <w:spacing w:val="-1"/>
        </w:rPr>
        <w:t>e</w:t>
      </w:r>
      <w:r w:rsidRPr="00B36BE6">
        <w:t>s</w:t>
      </w:r>
      <w:r w:rsidRPr="00B36BE6">
        <w:rPr>
          <w:spacing w:val="-1"/>
        </w:rPr>
        <w:t>c</w:t>
      </w:r>
      <w:r w:rsidRPr="00B36BE6">
        <w:t>rib</w:t>
      </w:r>
      <w:r w:rsidRPr="00B36BE6">
        <w:rPr>
          <w:spacing w:val="-1"/>
        </w:rPr>
        <w:t>e</w:t>
      </w:r>
      <w:r w:rsidRPr="00B36BE6">
        <w:t>s</w:t>
      </w:r>
      <w:r w:rsidRPr="00B36BE6">
        <w:rPr>
          <w:spacing w:val="44"/>
        </w:rPr>
        <w:t xml:space="preserve"> </w:t>
      </w:r>
      <w:r w:rsidRPr="00B36BE6">
        <w:t>h</w:t>
      </w:r>
      <w:r w:rsidRPr="00B36BE6">
        <w:rPr>
          <w:spacing w:val="2"/>
        </w:rPr>
        <w:t>o</w:t>
      </w:r>
      <w:r w:rsidRPr="00B36BE6">
        <w:t>w</w:t>
      </w:r>
      <w:r w:rsidRPr="00B36BE6">
        <w:rPr>
          <w:spacing w:val="42"/>
        </w:rPr>
        <w:t xml:space="preserve"> </w:t>
      </w:r>
      <w:r w:rsidRPr="00B36BE6">
        <w:t>the</w:t>
      </w:r>
      <w:r w:rsidRPr="00B36BE6">
        <w:rPr>
          <w:spacing w:val="45"/>
        </w:rPr>
        <w:t xml:space="preserve"> </w:t>
      </w:r>
      <w:r w:rsidRPr="00B36BE6">
        <w:t>p</w:t>
      </w:r>
      <w:r w:rsidRPr="00B36BE6">
        <w:rPr>
          <w:spacing w:val="-1"/>
        </w:rPr>
        <w:t>r</w:t>
      </w:r>
      <w:r w:rsidRPr="00B36BE6">
        <w:t>o</w:t>
      </w:r>
      <w:r w:rsidRPr="00B36BE6">
        <w:rPr>
          <w:spacing w:val="2"/>
        </w:rPr>
        <w:t>p</w:t>
      </w:r>
      <w:r w:rsidRPr="00B36BE6">
        <w:t>osal</w:t>
      </w:r>
      <w:r w:rsidRPr="00B36BE6">
        <w:rPr>
          <w:spacing w:val="43"/>
        </w:rPr>
        <w:t xml:space="preserve"> </w:t>
      </w:r>
      <w:r w:rsidRPr="00B36BE6">
        <w:t>me</w:t>
      </w:r>
      <w:r w:rsidRPr="00B36BE6">
        <w:rPr>
          <w:spacing w:val="-1"/>
        </w:rPr>
        <w:t>e</w:t>
      </w:r>
      <w:r w:rsidRPr="00B36BE6">
        <w:t>ts</w:t>
      </w:r>
      <w:r w:rsidRPr="00B36BE6">
        <w:rPr>
          <w:spacing w:val="44"/>
        </w:rPr>
        <w:t xml:space="preserve"> </w:t>
      </w:r>
      <w:r w:rsidRPr="00B36BE6">
        <w:t>the</w:t>
      </w:r>
      <w:r w:rsidRPr="00B36BE6">
        <w:rPr>
          <w:spacing w:val="45"/>
        </w:rPr>
        <w:t xml:space="preserve"> </w:t>
      </w:r>
      <w:r w:rsidRPr="00B36BE6">
        <w:t>n</w:t>
      </w:r>
      <w:r w:rsidRPr="00B36BE6">
        <w:rPr>
          <w:spacing w:val="-1"/>
        </w:rPr>
        <w:t>a</w:t>
      </w:r>
      <w:r w:rsidRPr="00B36BE6">
        <w:t>t</w:t>
      </w:r>
      <w:r w:rsidRPr="00B36BE6">
        <w:rPr>
          <w:spacing w:val="1"/>
        </w:rPr>
        <w:t>i</w:t>
      </w:r>
      <w:r w:rsidRPr="00B36BE6">
        <w:t>on</w:t>
      </w:r>
      <w:r w:rsidRPr="00B36BE6">
        <w:rPr>
          <w:spacing w:val="-1"/>
        </w:rPr>
        <w:t>a</w:t>
      </w:r>
      <w:r w:rsidRPr="00B36BE6">
        <w:t>l</w:t>
      </w:r>
      <w:r w:rsidRPr="00B36BE6">
        <w:rPr>
          <w:spacing w:val="46"/>
        </w:rPr>
        <w:t xml:space="preserve"> </w:t>
      </w:r>
      <w:r w:rsidRPr="00B36BE6">
        <w:t>leg</w:t>
      </w:r>
      <w:r w:rsidRPr="00B36BE6">
        <w:rPr>
          <w:spacing w:val="-1"/>
        </w:rPr>
        <w:t>a</w:t>
      </w:r>
      <w:r w:rsidRPr="00B36BE6">
        <w:t>l</w:t>
      </w:r>
      <w:r w:rsidRPr="00B36BE6">
        <w:rPr>
          <w:spacing w:val="43"/>
        </w:rPr>
        <w:t xml:space="preserve"> </w:t>
      </w:r>
      <w:r w:rsidRPr="00B36BE6">
        <w:rPr>
          <w:spacing w:val="-1"/>
        </w:rPr>
        <w:t>a</w:t>
      </w:r>
      <w:r w:rsidRPr="00B36BE6">
        <w:t>nd</w:t>
      </w:r>
      <w:r w:rsidRPr="00B36BE6">
        <w:rPr>
          <w:spacing w:val="45"/>
        </w:rPr>
        <w:t xml:space="preserve"> </w:t>
      </w:r>
      <w:r w:rsidRPr="00B36BE6">
        <w:rPr>
          <w:spacing w:val="-1"/>
        </w:rPr>
        <w:t>e</w:t>
      </w:r>
      <w:r w:rsidRPr="00B36BE6">
        <w:t>th</w:t>
      </w:r>
      <w:r w:rsidRPr="00B36BE6">
        <w:rPr>
          <w:spacing w:val="1"/>
        </w:rPr>
        <w:t>i</w:t>
      </w:r>
      <w:r w:rsidRPr="00B36BE6">
        <w:rPr>
          <w:spacing w:val="-1"/>
        </w:rPr>
        <w:t>ca</w:t>
      </w:r>
      <w:r w:rsidRPr="00B36BE6">
        <w:t>l</w:t>
      </w:r>
      <w:r w:rsidRPr="00B36BE6">
        <w:rPr>
          <w:spacing w:val="46"/>
        </w:rPr>
        <w:t xml:space="preserve"> </w:t>
      </w:r>
      <w:r w:rsidRPr="00B36BE6">
        <w:t>r</w:t>
      </w:r>
      <w:r w:rsidRPr="00B36BE6">
        <w:rPr>
          <w:spacing w:val="-2"/>
        </w:rPr>
        <w:t>e</w:t>
      </w:r>
      <w:r w:rsidRPr="00B36BE6">
        <w:t>quir</w:t>
      </w:r>
      <w:r w:rsidRPr="00B36BE6">
        <w:rPr>
          <w:spacing w:val="1"/>
        </w:rPr>
        <w:t>e</w:t>
      </w:r>
      <w:r w:rsidRPr="00B36BE6">
        <w:t>ments</w:t>
      </w:r>
      <w:r w:rsidRPr="00B36BE6">
        <w:rPr>
          <w:spacing w:val="43"/>
        </w:rPr>
        <w:t xml:space="preserve"> </w:t>
      </w:r>
      <w:r w:rsidRPr="00B36BE6">
        <w:t>of</w:t>
      </w:r>
      <w:r w:rsidRPr="00B36BE6">
        <w:rPr>
          <w:spacing w:val="42"/>
        </w:rPr>
        <w:t xml:space="preserve"> </w:t>
      </w:r>
      <w:r w:rsidRPr="00B36BE6">
        <w:t xml:space="preserve">the </w:t>
      </w:r>
      <w:r w:rsidRPr="00B36BE6">
        <w:rPr>
          <w:spacing w:val="-1"/>
        </w:rPr>
        <w:t>c</w:t>
      </w:r>
      <w:r w:rsidRPr="00B36BE6">
        <w:t>ount</w:t>
      </w:r>
      <w:r w:rsidRPr="00B36BE6">
        <w:rPr>
          <w:spacing w:val="2"/>
        </w:rPr>
        <w:t>r</w:t>
      </w:r>
      <w:r w:rsidRPr="00B36BE6">
        <w:t>y</w:t>
      </w:r>
      <w:r w:rsidRPr="00B36BE6">
        <w:rPr>
          <w:spacing w:val="-5"/>
        </w:rPr>
        <w:t xml:space="preserve"> </w:t>
      </w:r>
      <w:r w:rsidRPr="00B36BE6">
        <w:rPr>
          <w:spacing w:val="2"/>
        </w:rPr>
        <w:t>o</w:t>
      </w:r>
      <w:r w:rsidRPr="00B36BE6">
        <w:t xml:space="preserve">r </w:t>
      </w:r>
      <w:r w:rsidRPr="00B36BE6">
        <w:rPr>
          <w:spacing w:val="-2"/>
        </w:rPr>
        <w:t>c</w:t>
      </w:r>
      <w:r w:rsidRPr="00B36BE6">
        <w:t>ountri</w:t>
      </w:r>
      <w:r w:rsidRPr="00B36BE6">
        <w:rPr>
          <w:spacing w:val="-1"/>
        </w:rPr>
        <w:t>e</w:t>
      </w:r>
      <w:r w:rsidRPr="00B36BE6">
        <w:t>s</w:t>
      </w:r>
      <w:r w:rsidRPr="00B36BE6">
        <w:rPr>
          <w:spacing w:val="2"/>
        </w:rPr>
        <w:t xml:space="preserve"> </w:t>
      </w:r>
      <w:r w:rsidRPr="00B36BE6">
        <w:t>wh</w:t>
      </w:r>
      <w:r w:rsidRPr="00B36BE6">
        <w:rPr>
          <w:spacing w:val="1"/>
        </w:rPr>
        <w:t>e</w:t>
      </w:r>
      <w:r w:rsidRPr="00B36BE6">
        <w:t>re</w:t>
      </w:r>
      <w:r w:rsidRPr="00B36BE6">
        <w:rPr>
          <w:spacing w:val="-2"/>
        </w:rPr>
        <w:t xml:space="preserve"> </w:t>
      </w:r>
      <w:r w:rsidRPr="00B36BE6">
        <w:t>the t</w:t>
      </w:r>
      <w:r w:rsidRPr="00B36BE6">
        <w:rPr>
          <w:spacing w:val="-1"/>
        </w:rPr>
        <w:t>a</w:t>
      </w:r>
      <w:r w:rsidRPr="00B36BE6">
        <w:t xml:space="preserve">sks </w:t>
      </w:r>
      <w:r w:rsidRPr="00B36BE6">
        <w:rPr>
          <w:spacing w:val="2"/>
        </w:rPr>
        <w:t>r</w:t>
      </w:r>
      <w:r w:rsidRPr="00B36BE6">
        <w:rPr>
          <w:spacing w:val="-1"/>
        </w:rPr>
        <w:t>a</w:t>
      </w:r>
      <w:r w:rsidRPr="00B36BE6">
        <w:t>is</w:t>
      </w:r>
      <w:r w:rsidRPr="00B36BE6">
        <w:rPr>
          <w:spacing w:val="1"/>
        </w:rPr>
        <w:t>i</w:t>
      </w:r>
      <w:r w:rsidRPr="00B36BE6">
        <w:t>ng</w:t>
      </w:r>
      <w:r w:rsidRPr="00B36BE6">
        <w:rPr>
          <w:spacing w:val="-2"/>
        </w:rPr>
        <w:t xml:space="preserve"> </w:t>
      </w:r>
      <w:r w:rsidRPr="00B36BE6">
        <w:rPr>
          <w:spacing w:val="-1"/>
        </w:rPr>
        <w:t>e</w:t>
      </w:r>
      <w:r w:rsidRPr="00B36BE6">
        <w:t>th</w:t>
      </w:r>
      <w:r w:rsidRPr="00B36BE6">
        <w:rPr>
          <w:spacing w:val="1"/>
        </w:rPr>
        <w:t>ica</w:t>
      </w:r>
      <w:r w:rsidRPr="00B36BE6">
        <w:t xml:space="preserve">l </w:t>
      </w:r>
      <w:r w:rsidRPr="00B36BE6">
        <w:rPr>
          <w:spacing w:val="1"/>
        </w:rPr>
        <w:t>i</w:t>
      </w:r>
      <w:r w:rsidRPr="00B36BE6">
        <w:t>s</w:t>
      </w:r>
      <w:r w:rsidRPr="00B36BE6">
        <w:rPr>
          <w:spacing w:val="4"/>
        </w:rPr>
        <w:t>s</w:t>
      </w:r>
      <w:r w:rsidRPr="00B36BE6">
        <w:t>u</w:t>
      </w:r>
      <w:r w:rsidRPr="00B36BE6">
        <w:rPr>
          <w:spacing w:val="-1"/>
        </w:rPr>
        <w:t>e</w:t>
      </w:r>
      <w:r w:rsidRPr="00B36BE6">
        <w:t>s a</w:t>
      </w:r>
      <w:r w:rsidRPr="00B36BE6">
        <w:rPr>
          <w:spacing w:val="-1"/>
        </w:rPr>
        <w:t>r</w:t>
      </w:r>
      <w:r w:rsidRPr="00B36BE6">
        <w:t>e</w:t>
      </w:r>
      <w:r w:rsidRPr="00B36BE6">
        <w:rPr>
          <w:spacing w:val="-1"/>
        </w:rPr>
        <w:t xml:space="preserve"> </w:t>
      </w:r>
      <w:r w:rsidRPr="00B36BE6">
        <w:t xml:space="preserve">to be </w:t>
      </w:r>
      <w:r w:rsidRPr="00B36BE6">
        <w:rPr>
          <w:spacing w:val="1"/>
        </w:rPr>
        <w:t>c</w:t>
      </w:r>
      <w:r w:rsidRPr="00B36BE6">
        <w:rPr>
          <w:spacing w:val="-1"/>
        </w:rPr>
        <w:t>a</w:t>
      </w:r>
      <w:r w:rsidRPr="00B36BE6">
        <w:t>r</w:t>
      </w:r>
      <w:r w:rsidRPr="00B36BE6">
        <w:rPr>
          <w:spacing w:val="-1"/>
        </w:rPr>
        <w:t>r</w:t>
      </w:r>
      <w:r w:rsidRPr="00B36BE6">
        <w:rPr>
          <w:spacing w:val="3"/>
        </w:rPr>
        <w:t>i</w:t>
      </w:r>
      <w:r w:rsidRPr="00B36BE6">
        <w:rPr>
          <w:spacing w:val="-1"/>
        </w:rPr>
        <w:t>e</w:t>
      </w:r>
      <w:r w:rsidRPr="00B36BE6">
        <w:t>d</w:t>
      </w:r>
      <w:r w:rsidRPr="00B36BE6">
        <w:rPr>
          <w:spacing w:val="2"/>
        </w:rPr>
        <w:t xml:space="preserve"> </w:t>
      </w:r>
      <w:r w:rsidRPr="00B36BE6">
        <w:t>out;</w:t>
      </w:r>
    </w:p>
    <w:p w14:paraId="39D589FA" w14:textId="77777777" w:rsidR="000605A2" w:rsidRPr="00B36BE6" w:rsidRDefault="000605A2" w:rsidP="00FE5E54">
      <w:pPr>
        <w:pStyle w:val="ListParagraph"/>
        <w:numPr>
          <w:ilvl w:val="1"/>
          <w:numId w:val="6"/>
        </w:numPr>
      </w:pPr>
      <w:r w:rsidRPr="00B36BE6">
        <w:rPr>
          <w:spacing w:val="-1"/>
        </w:rPr>
        <w:t>e</w:t>
      </w:r>
      <w:r w:rsidRPr="00B36BE6">
        <w:rPr>
          <w:spacing w:val="2"/>
        </w:rPr>
        <w:t>x</w:t>
      </w:r>
      <w:r w:rsidRPr="00B36BE6">
        <w:t>plains</w:t>
      </w:r>
      <w:r w:rsidRPr="00B36BE6">
        <w:rPr>
          <w:spacing w:val="36"/>
        </w:rPr>
        <w:t xml:space="preserve"> </w:t>
      </w:r>
      <w:r w:rsidRPr="00B36BE6">
        <w:t>in</w:t>
      </w:r>
      <w:r w:rsidRPr="00B36BE6">
        <w:rPr>
          <w:spacing w:val="34"/>
        </w:rPr>
        <w:t xml:space="preserve"> </w:t>
      </w:r>
      <w:r w:rsidRPr="00B36BE6">
        <w:t>d</w:t>
      </w:r>
      <w:r w:rsidRPr="00B36BE6">
        <w:rPr>
          <w:spacing w:val="-1"/>
        </w:rPr>
        <w:t>e</w:t>
      </w:r>
      <w:r w:rsidRPr="00B36BE6">
        <w:t>tail</w:t>
      </w:r>
      <w:r w:rsidRPr="00B36BE6">
        <w:rPr>
          <w:spacing w:val="36"/>
        </w:rPr>
        <w:t xml:space="preserve"> </w:t>
      </w:r>
      <w:r w:rsidRPr="00B36BE6">
        <w:t>how</w:t>
      </w:r>
      <w:r w:rsidRPr="00B36BE6">
        <w:rPr>
          <w:spacing w:val="38"/>
        </w:rPr>
        <w:t xml:space="preserve"> </w:t>
      </w:r>
      <w:r w:rsidRPr="00B36BE6">
        <w:rPr>
          <w:spacing w:val="-5"/>
        </w:rPr>
        <w:t>y</w:t>
      </w:r>
      <w:r w:rsidRPr="00B36BE6">
        <w:t>ou</w:t>
      </w:r>
      <w:r w:rsidRPr="00B36BE6">
        <w:rPr>
          <w:spacing w:val="36"/>
        </w:rPr>
        <w:t xml:space="preserve"> </w:t>
      </w:r>
      <w:r w:rsidRPr="00B36BE6">
        <w:t>in</w:t>
      </w:r>
      <w:r w:rsidRPr="00B36BE6">
        <w:rPr>
          <w:spacing w:val="1"/>
        </w:rPr>
        <w:t>t</w:t>
      </w:r>
      <w:r w:rsidRPr="00B36BE6">
        <w:rPr>
          <w:spacing w:val="-1"/>
        </w:rPr>
        <w:t>e</w:t>
      </w:r>
      <w:r w:rsidRPr="00B36BE6">
        <w:t>nd</w:t>
      </w:r>
      <w:r w:rsidRPr="00B36BE6">
        <w:rPr>
          <w:spacing w:val="36"/>
        </w:rPr>
        <w:t xml:space="preserve"> </w:t>
      </w:r>
      <w:r w:rsidRPr="00B36BE6">
        <w:t>to</w:t>
      </w:r>
      <w:r w:rsidRPr="00B36BE6">
        <w:rPr>
          <w:spacing w:val="36"/>
        </w:rPr>
        <w:t xml:space="preserve"> </w:t>
      </w:r>
      <w:r w:rsidRPr="00B36BE6">
        <w:rPr>
          <w:spacing w:val="-1"/>
        </w:rPr>
        <w:t>a</w:t>
      </w:r>
      <w:r w:rsidRPr="00B36BE6">
        <w:t>ddr</w:t>
      </w:r>
      <w:r w:rsidRPr="00B36BE6">
        <w:rPr>
          <w:spacing w:val="-2"/>
        </w:rPr>
        <w:t>e</w:t>
      </w:r>
      <w:r w:rsidRPr="00B36BE6">
        <w:t>ss</w:t>
      </w:r>
      <w:r w:rsidRPr="00B36BE6">
        <w:rPr>
          <w:spacing w:val="39"/>
        </w:rPr>
        <w:t xml:space="preserve"> </w:t>
      </w:r>
      <w:r w:rsidRPr="00B36BE6">
        <w:t>the</w:t>
      </w:r>
      <w:r w:rsidRPr="00B36BE6">
        <w:rPr>
          <w:spacing w:val="33"/>
        </w:rPr>
        <w:t xml:space="preserve"> </w:t>
      </w:r>
      <w:r w:rsidRPr="00B36BE6">
        <w:t>is</w:t>
      </w:r>
      <w:r w:rsidRPr="00B36BE6">
        <w:rPr>
          <w:spacing w:val="1"/>
        </w:rPr>
        <w:t>s</w:t>
      </w:r>
      <w:r w:rsidRPr="00B36BE6">
        <w:t>u</w:t>
      </w:r>
      <w:r w:rsidRPr="00B36BE6">
        <w:rPr>
          <w:spacing w:val="-1"/>
        </w:rPr>
        <w:t>e</w:t>
      </w:r>
      <w:r w:rsidRPr="00B36BE6">
        <w:t>s</w:t>
      </w:r>
      <w:r w:rsidRPr="00B36BE6">
        <w:rPr>
          <w:spacing w:val="36"/>
        </w:rPr>
        <w:t xml:space="preserve"> </w:t>
      </w:r>
      <w:r w:rsidRPr="00B36BE6">
        <w:t>in</w:t>
      </w:r>
      <w:r w:rsidRPr="00B36BE6">
        <w:rPr>
          <w:spacing w:val="34"/>
        </w:rPr>
        <w:t xml:space="preserve"> </w:t>
      </w:r>
      <w:r w:rsidRPr="00B36BE6">
        <w:t>the</w:t>
      </w:r>
      <w:r w:rsidRPr="00B36BE6">
        <w:rPr>
          <w:spacing w:val="35"/>
        </w:rPr>
        <w:t xml:space="preserve"> </w:t>
      </w:r>
      <w:r w:rsidRPr="00B36BE6">
        <w:rPr>
          <w:spacing w:val="-1"/>
        </w:rPr>
        <w:t>e</w:t>
      </w:r>
      <w:r w:rsidRPr="00B36BE6">
        <w:t>th</w:t>
      </w:r>
      <w:r w:rsidRPr="00B36BE6">
        <w:rPr>
          <w:spacing w:val="1"/>
        </w:rPr>
        <w:t>i</w:t>
      </w:r>
      <w:r w:rsidRPr="00B36BE6">
        <w:rPr>
          <w:spacing w:val="-1"/>
        </w:rPr>
        <w:t>ca</w:t>
      </w:r>
      <w:r w:rsidRPr="00B36BE6">
        <w:t>l</w:t>
      </w:r>
      <w:r w:rsidRPr="00B36BE6">
        <w:rPr>
          <w:spacing w:val="36"/>
        </w:rPr>
        <w:t xml:space="preserve"> </w:t>
      </w:r>
      <w:r w:rsidRPr="00B36BE6">
        <w:t>is</w:t>
      </w:r>
      <w:r w:rsidRPr="00B36BE6">
        <w:rPr>
          <w:spacing w:val="-1"/>
        </w:rPr>
        <w:t>s</w:t>
      </w:r>
      <w:r w:rsidRPr="00B36BE6">
        <w:t>u</w:t>
      </w:r>
      <w:r w:rsidRPr="00B36BE6">
        <w:rPr>
          <w:spacing w:val="-1"/>
        </w:rPr>
        <w:t>e</w:t>
      </w:r>
      <w:r w:rsidRPr="00B36BE6">
        <w:t>s</w:t>
      </w:r>
      <w:r w:rsidRPr="00B36BE6">
        <w:rPr>
          <w:spacing w:val="36"/>
        </w:rPr>
        <w:t xml:space="preserve"> </w:t>
      </w:r>
      <w:r w:rsidRPr="00B36BE6">
        <w:t>tabl</w:t>
      </w:r>
      <w:r w:rsidRPr="00B36BE6">
        <w:rPr>
          <w:spacing w:val="-1"/>
        </w:rPr>
        <w:t>e</w:t>
      </w:r>
      <w:r w:rsidRPr="00B36BE6">
        <w:t>,</w:t>
      </w:r>
      <w:r w:rsidRPr="00B36BE6">
        <w:rPr>
          <w:spacing w:val="36"/>
        </w:rPr>
        <w:t xml:space="preserve"> </w:t>
      </w:r>
      <w:r w:rsidRPr="00B36BE6">
        <w:t>in p</w:t>
      </w:r>
      <w:r w:rsidRPr="00B36BE6">
        <w:rPr>
          <w:spacing w:val="-1"/>
        </w:rPr>
        <w:t>a</w:t>
      </w:r>
      <w:r w:rsidRPr="00B36BE6">
        <w:t>rticul</w:t>
      </w:r>
      <w:r w:rsidRPr="00B36BE6">
        <w:rPr>
          <w:spacing w:val="-1"/>
        </w:rPr>
        <w:t>a</w:t>
      </w:r>
      <w:r w:rsidRPr="00B36BE6">
        <w:t>r</w:t>
      </w:r>
      <w:r w:rsidRPr="00B36BE6">
        <w:rPr>
          <w:spacing w:val="1"/>
        </w:rPr>
        <w:t xml:space="preserve"> </w:t>
      </w:r>
      <w:r w:rsidRPr="00B36BE6">
        <w:rPr>
          <w:spacing w:val="-1"/>
        </w:rPr>
        <w:t>a</w:t>
      </w:r>
      <w:r w:rsidRPr="00B36BE6">
        <w:t>s r</w:t>
      </w:r>
      <w:r w:rsidRPr="00B36BE6">
        <w:rPr>
          <w:spacing w:val="1"/>
        </w:rPr>
        <w:t>e</w:t>
      </w:r>
      <w:r w:rsidRPr="00B36BE6">
        <w:t>g</w:t>
      </w:r>
      <w:r w:rsidRPr="00B36BE6">
        <w:rPr>
          <w:spacing w:val="-1"/>
        </w:rPr>
        <w:t>a</w:t>
      </w:r>
      <w:r w:rsidRPr="00B36BE6">
        <w:t>rds:</w:t>
      </w:r>
    </w:p>
    <w:p w14:paraId="501B1D00" w14:textId="77777777" w:rsidR="000605A2" w:rsidRPr="00B36BE6" w:rsidRDefault="000605A2" w:rsidP="00FE5E54">
      <w:pPr>
        <w:pStyle w:val="ListParagraph"/>
        <w:numPr>
          <w:ilvl w:val="2"/>
          <w:numId w:val="6"/>
        </w:numPr>
      </w:pPr>
      <w:r w:rsidRPr="00B36BE6">
        <w:t>r</w:t>
      </w:r>
      <w:r w:rsidRPr="00B36BE6">
        <w:rPr>
          <w:spacing w:val="-2"/>
        </w:rPr>
        <w:t>e</w:t>
      </w:r>
      <w:r w:rsidRPr="00B36BE6">
        <w:t>s</w:t>
      </w:r>
      <w:r w:rsidRPr="00B36BE6">
        <w:rPr>
          <w:spacing w:val="-1"/>
        </w:rPr>
        <w:t>e</w:t>
      </w:r>
      <w:r w:rsidRPr="00B36BE6">
        <w:rPr>
          <w:spacing w:val="1"/>
        </w:rPr>
        <w:t>a</w:t>
      </w:r>
      <w:r w:rsidRPr="00B36BE6">
        <w:t>r</w:t>
      </w:r>
      <w:r w:rsidRPr="00B36BE6">
        <w:rPr>
          <w:spacing w:val="-2"/>
        </w:rPr>
        <w:t>c</w:t>
      </w:r>
      <w:r w:rsidRPr="00B36BE6">
        <w:t>h obj</w:t>
      </w:r>
      <w:r w:rsidRPr="00B36BE6">
        <w:rPr>
          <w:spacing w:val="2"/>
        </w:rPr>
        <w:t>e</w:t>
      </w:r>
      <w:r w:rsidRPr="00B36BE6">
        <w:rPr>
          <w:spacing w:val="-1"/>
        </w:rPr>
        <w:t>c</w:t>
      </w:r>
      <w:r w:rsidRPr="00B36BE6">
        <w:t>t</w:t>
      </w:r>
      <w:r w:rsidRPr="00B36BE6">
        <w:rPr>
          <w:spacing w:val="1"/>
        </w:rPr>
        <w:t>i</w:t>
      </w:r>
      <w:r w:rsidRPr="00B36BE6">
        <w:t>v</w:t>
      </w:r>
      <w:r w:rsidRPr="00B36BE6">
        <w:rPr>
          <w:spacing w:val="-1"/>
        </w:rPr>
        <w:t>e</w:t>
      </w:r>
      <w:r w:rsidRPr="00B36BE6">
        <w:t>s (</w:t>
      </w:r>
      <w:r w:rsidRPr="00B36BE6">
        <w:rPr>
          <w:spacing w:val="-1"/>
        </w:rPr>
        <w:t>e</w:t>
      </w:r>
      <w:r w:rsidRPr="00B36BE6">
        <w:rPr>
          <w:spacing w:val="2"/>
        </w:rPr>
        <w:t>.</w:t>
      </w:r>
      <w:r w:rsidRPr="00B36BE6">
        <w:rPr>
          <w:spacing w:val="-2"/>
        </w:rPr>
        <w:t>g</w:t>
      </w:r>
      <w:r w:rsidRPr="00B36BE6">
        <w:t>.</w:t>
      </w:r>
      <w:r w:rsidRPr="00B36BE6">
        <w:rPr>
          <w:spacing w:val="2"/>
        </w:rPr>
        <w:t xml:space="preserve"> </w:t>
      </w:r>
      <w:r w:rsidRPr="00B36BE6">
        <w:t>stu</w:t>
      </w:r>
      <w:r w:rsidRPr="00B36BE6">
        <w:rPr>
          <w:spacing w:val="3"/>
        </w:rPr>
        <w:t>d</w:t>
      </w:r>
      <w:r w:rsidRPr="00B36BE6">
        <w:t>y</w:t>
      </w:r>
      <w:r w:rsidRPr="00B36BE6">
        <w:rPr>
          <w:spacing w:val="-5"/>
        </w:rPr>
        <w:t xml:space="preserve"> </w:t>
      </w:r>
      <w:r w:rsidRPr="00B36BE6">
        <w:t>of v</w:t>
      </w:r>
      <w:r w:rsidRPr="00B36BE6">
        <w:rPr>
          <w:spacing w:val="-1"/>
        </w:rPr>
        <w:t>u</w:t>
      </w:r>
      <w:r w:rsidRPr="00B36BE6">
        <w:t>ln</w:t>
      </w:r>
      <w:r w:rsidRPr="00B36BE6">
        <w:rPr>
          <w:spacing w:val="2"/>
        </w:rPr>
        <w:t>e</w:t>
      </w:r>
      <w:r w:rsidRPr="00B36BE6">
        <w:t>r</w:t>
      </w:r>
      <w:r w:rsidRPr="00B36BE6">
        <w:rPr>
          <w:spacing w:val="-2"/>
        </w:rPr>
        <w:t>a</w:t>
      </w:r>
      <w:r w:rsidRPr="00B36BE6">
        <w:t>ble pop</w:t>
      </w:r>
      <w:r w:rsidRPr="00B36BE6">
        <w:rPr>
          <w:spacing w:val="2"/>
        </w:rPr>
        <w:t>u</w:t>
      </w:r>
      <w:r w:rsidRPr="00B36BE6">
        <w:t>lations, du</w:t>
      </w:r>
      <w:r w:rsidRPr="00B36BE6">
        <w:rPr>
          <w:spacing w:val="-1"/>
        </w:rPr>
        <w:t>a</w:t>
      </w:r>
      <w:r w:rsidRPr="00B36BE6">
        <w:t xml:space="preserve">l use, </w:t>
      </w:r>
      <w:r w:rsidRPr="00B36BE6">
        <w:rPr>
          <w:spacing w:val="-1"/>
        </w:rPr>
        <w:t>e</w:t>
      </w:r>
      <w:r w:rsidRPr="00B36BE6">
        <w:t>tc.)</w:t>
      </w:r>
    </w:p>
    <w:p w14:paraId="3B347965" w14:textId="77777777" w:rsidR="000605A2" w:rsidRPr="00B36BE6" w:rsidRDefault="000605A2" w:rsidP="00FE5E54">
      <w:pPr>
        <w:pStyle w:val="ListParagraph"/>
        <w:numPr>
          <w:ilvl w:val="2"/>
          <w:numId w:val="6"/>
        </w:numPr>
      </w:pPr>
      <w:r w:rsidRPr="00B36BE6">
        <w:t>r</w:t>
      </w:r>
      <w:r w:rsidRPr="00B36BE6">
        <w:rPr>
          <w:spacing w:val="-2"/>
        </w:rPr>
        <w:t>e</w:t>
      </w:r>
      <w:r w:rsidRPr="00B36BE6">
        <w:t>s</w:t>
      </w:r>
      <w:r w:rsidRPr="00B36BE6">
        <w:rPr>
          <w:spacing w:val="-1"/>
        </w:rPr>
        <w:t>e</w:t>
      </w:r>
      <w:r w:rsidRPr="00B36BE6">
        <w:rPr>
          <w:spacing w:val="1"/>
        </w:rPr>
        <w:t>a</w:t>
      </w:r>
      <w:r w:rsidRPr="00B36BE6">
        <w:t>r</w:t>
      </w:r>
      <w:r w:rsidRPr="00B36BE6">
        <w:rPr>
          <w:spacing w:val="-2"/>
        </w:rPr>
        <w:t>c</w:t>
      </w:r>
      <w:r w:rsidRPr="00B36BE6">
        <w:t>h</w:t>
      </w:r>
      <w:r w:rsidRPr="00B36BE6">
        <w:rPr>
          <w:spacing w:val="3"/>
        </w:rPr>
        <w:t xml:space="preserve"> m</w:t>
      </w:r>
      <w:r w:rsidRPr="00B36BE6">
        <w:rPr>
          <w:spacing w:val="-1"/>
        </w:rPr>
        <w:t>e</w:t>
      </w:r>
      <w:r w:rsidRPr="00B36BE6">
        <w:t>thodo</w:t>
      </w:r>
      <w:r w:rsidRPr="00B36BE6">
        <w:rPr>
          <w:spacing w:val="1"/>
        </w:rPr>
        <w:t>l</w:t>
      </w:r>
      <w:r w:rsidRPr="00B36BE6">
        <w:t>o</w:t>
      </w:r>
      <w:r w:rsidRPr="00B36BE6">
        <w:rPr>
          <w:spacing w:val="2"/>
        </w:rPr>
        <w:t>g</w:t>
      </w:r>
      <w:r w:rsidRPr="00B36BE6">
        <w:t>y (e.</w:t>
      </w:r>
      <w:r w:rsidRPr="00B36BE6">
        <w:rPr>
          <w:spacing w:val="-2"/>
        </w:rPr>
        <w:t>g</w:t>
      </w:r>
      <w:r w:rsidRPr="00B36BE6">
        <w:t>.</w:t>
      </w:r>
      <w:r w:rsidRPr="00B36BE6">
        <w:rPr>
          <w:spacing w:val="5"/>
        </w:rPr>
        <w:t xml:space="preserve"> </w:t>
      </w:r>
      <w:r w:rsidRPr="00B36BE6">
        <w:rPr>
          <w:spacing w:val="-1"/>
        </w:rPr>
        <w:t>c</w:t>
      </w:r>
      <w:r w:rsidRPr="00B36BE6">
        <w:t>l</w:t>
      </w:r>
      <w:r w:rsidRPr="00B36BE6">
        <w:rPr>
          <w:spacing w:val="1"/>
        </w:rPr>
        <w:t>i</w:t>
      </w:r>
      <w:r w:rsidRPr="00B36BE6">
        <w:t>nic</w:t>
      </w:r>
      <w:r w:rsidRPr="00B36BE6">
        <w:rPr>
          <w:spacing w:val="-1"/>
        </w:rPr>
        <w:t>a</w:t>
      </w:r>
      <w:r w:rsidRPr="00B36BE6">
        <w:t>l</w:t>
      </w:r>
      <w:r w:rsidRPr="00B36BE6">
        <w:rPr>
          <w:spacing w:val="3"/>
        </w:rPr>
        <w:t xml:space="preserve"> </w:t>
      </w:r>
      <w:r w:rsidRPr="00B36BE6">
        <w:t>trials,</w:t>
      </w:r>
      <w:r w:rsidRPr="00B36BE6">
        <w:rPr>
          <w:spacing w:val="3"/>
        </w:rPr>
        <w:t xml:space="preserve"> </w:t>
      </w:r>
      <w:r w:rsidRPr="00B36BE6">
        <w:t>invo</w:t>
      </w:r>
      <w:r w:rsidRPr="00B36BE6">
        <w:rPr>
          <w:spacing w:val="1"/>
        </w:rPr>
        <w:t>l</w:t>
      </w:r>
      <w:r w:rsidRPr="00B36BE6">
        <w:rPr>
          <w:spacing w:val="2"/>
        </w:rPr>
        <w:t>v</w:t>
      </w:r>
      <w:r w:rsidRPr="00B36BE6">
        <w:rPr>
          <w:spacing w:val="-1"/>
        </w:rPr>
        <w:t>e</w:t>
      </w:r>
      <w:r w:rsidRPr="00B36BE6">
        <w:t>ment</w:t>
      </w:r>
      <w:r w:rsidRPr="00B36BE6">
        <w:rPr>
          <w:spacing w:val="3"/>
        </w:rPr>
        <w:t xml:space="preserve"> </w:t>
      </w:r>
      <w:r w:rsidRPr="00B36BE6">
        <w:t>of</w:t>
      </w:r>
      <w:r w:rsidRPr="00B36BE6">
        <w:rPr>
          <w:spacing w:val="4"/>
        </w:rPr>
        <w:t xml:space="preserve"> </w:t>
      </w:r>
      <w:r w:rsidRPr="00B36BE6">
        <w:rPr>
          <w:spacing w:val="-1"/>
        </w:rPr>
        <w:t>c</w:t>
      </w:r>
      <w:r w:rsidRPr="00B36BE6">
        <w:t>hi</w:t>
      </w:r>
      <w:r w:rsidRPr="00B36BE6">
        <w:rPr>
          <w:spacing w:val="1"/>
        </w:rPr>
        <w:t>l</w:t>
      </w:r>
      <w:r w:rsidRPr="00B36BE6">
        <w:t>d</w:t>
      </w:r>
      <w:r w:rsidRPr="00B36BE6">
        <w:rPr>
          <w:spacing w:val="-1"/>
        </w:rPr>
        <w:t>re</w:t>
      </w:r>
      <w:r w:rsidRPr="00B36BE6">
        <w:t>n</w:t>
      </w:r>
      <w:r w:rsidRPr="00B36BE6">
        <w:rPr>
          <w:spacing w:val="5"/>
        </w:rPr>
        <w:t xml:space="preserve"> </w:t>
      </w:r>
      <w:r w:rsidRPr="00B36BE6">
        <w:rPr>
          <w:spacing w:val="-1"/>
        </w:rPr>
        <w:t>a</w:t>
      </w:r>
      <w:r w:rsidRPr="00B36BE6">
        <w:t>nd</w:t>
      </w:r>
      <w:r w:rsidRPr="00B36BE6">
        <w:rPr>
          <w:spacing w:val="3"/>
        </w:rPr>
        <w:t xml:space="preserve"> </w:t>
      </w:r>
      <w:r w:rsidRPr="00B36BE6">
        <w:rPr>
          <w:spacing w:val="1"/>
        </w:rPr>
        <w:t>r</w:t>
      </w:r>
      <w:r w:rsidRPr="00B36BE6">
        <w:rPr>
          <w:spacing w:val="-1"/>
        </w:rPr>
        <w:t>e</w:t>
      </w:r>
      <w:r w:rsidRPr="00B36BE6">
        <w:t>lat</w:t>
      </w:r>
      <w:r w:rsidRPr="00B36BE6">
        <w:rPr>
          <w:spacing w:val="-1"/>
        </w:rPr>
        <w:t>e</w:t>
      </w:r>
      <w:r w:rsidRPr="00B36BE6">
        <w:t xml:space="preserve">d </w:t>
      </w:r>
      <w:r w:rsidRPr="00B36BE6">
        <w:rPr>
          <w:spacing w:val="-1"/>
        </w:rPr>
        <w:t>c</w:t>
      </w:r>
      <w:r w:rsidRPr="00B36BE6">
        <w:t>onse</w:t>
      </w:r>
      <w:r w:rsidRPr="00B36BE6">
        <w:rPr>
          <w:spacing w:val="-1"/>
        </w:rPr>
        <w:t>n</w:t>
      </w:r>
      <w:r w:rsidRPr="00B36BE6">
        <w:t>t pro</w:t>
      </w:r>
      <w:r w:rsidRPr="00B36BE6">
        <w:rPr>
          <w:spacing w:val="1"/>
        </w:rPr>
        <w:t>c</w:t>
      </w:r>
      <w:r w:rsidRPr="00B36BE6">
        <w:rPr>
          <w:spacing w:val="-1"/>
        </w:rPr>
        <w:t>e</w:t>
      </w:r>
      <w:r w:rsidRPr="00B36BE6">
        <w:t>dur</w:t>
      </w:r>
      <w:r w:rsidRPr="00B36BE6">
        <w:rPr>
          <w:spacing w:val="-2"/>
        </w:rPr>
        <w:t>e</w:t>
      </w:r>
      <w:r w:rsidRPr="00B36BE6">
        <w:t xml:space="preserve">s, </w:t>
      </w:r>
      <w:r w:rsidRPr="00B36BE6">
        <w:rPr>
          <w:spacing w:val="2"/>
        </w:rPr>
        <w:t>p</w:t>
      </w:r>
      <w:r w:rsidRPr="00B36BE6">
        <w:t>rot</w:t>
      </w:r>
      <w:r w:rsidRPr="00B36BE6">
        <w:rPr>
          <w:spacing w:val="-1"/>
        </w:rPr>
        <w:t>ec</w:t>
      </w:r>
      <w:r w:rsidRPr="00B36BE6">
        <w:t>t</w:t>
      </w:r>
      <w:r w:rsidRPr="00B36BE6">
        <w:rPr>
          <w:spacing w:val="1"/>
        </w:rPr>
        <w:t>i</w:t>
      </w:r>
      <w:r w:rsidRPr="00B36BE6">
        <w:t>on</w:t>
      </w:r>
      <w:r w:rsidRPr="00B36BE6">
        <w:rPr>
          <w:spacing w:val="2"/>
        </w:rPr>
        <w:t xml:space="preserve"> </w:t>
      </w:r>
      <w:r w:rsidRPr="00B36BE6">
        <w:t>of</w:t>
      </w:r>
      <w:r w:rsidRPr="00B36BE6">
        <w:rPr>
          <w:spacing w:val="-1"/>
        </w:rPr>
        <w:t xml:space="preserve"> a</w:t>
      </w:r>
      <w:r w:rsidRPr="00B36BE6">
        <w:rPr>
          <w:spacing w:val="5"/>
        </w:rPr>
        <w:t>n</w:t>
      </w:r>
      <w:r w:rsidRPr="00B36BE6">
        <w:t>y</w:t>
      </w:r>
      <w:r w:rsidRPr="00B36BE6">
        <w:rPr>
          <w:spacing w:val="-5"/>
        </w:rPr>
        <w:t xml:space="preserve"> </w:t>
      </w:r>
      <w:r w:rsidRPr="00B36BE6">
        <w:t>d</w:t>
      </w:r>
      <w:r w:rsidRPr="00B36BE6">
        <w:rPr>
          <w:spacing w:val="-1"/>
        </w:rPr>
        <w:t>a</w:t>
      </w:r>
      <w:r w:rsidRPr="00B36BE6">
        <w:rPr>
          <w:spacing w:val="3"/>
        </w:rPr>
        <w:t>t</w:t>
      </w:r>
      <w:r w:rsidRPr="00B36BE6">
        <w:t>a</w:t>
      </w:r>
      <w:r w:rsidRPr="00B36BE6">
        <w:rPr>
          <w:spacing w:val="-1"/>
        </w:rPr>
        <w:t xml:space="preserve"> c</w:t>
      </w:r>
      <w:r w:rsidRPr="00B36BE6">
        <w:t>ol</w:t>
      </w:r>
      <w:r w:rsidRPr="00B36BE6">
        <w:rPr>
          <w:spacing w:val="1"/>
        </w:rPr>
        <w:t>l</w:t>
      </w:r>
      <w:r w:rsidRPr="00B36BE6">
        <w:rPr>
          <w:spacing w:val="-1"/>
        </w:rPr>
        <w:t>ec</w:t>
      </w:r>
      <w:r w:rsidRPr="00B36BE6">
        <w:rPr>
          <w:spacing w:val="3"/>
        </w:rPr>
        <w:t>t</w:t>
      </w:r>
      <w:r w:rsidRPr="00B36BE6">
        <w:rPr>
          <w:spacing w:val="-1"/>
        </w:rPr>
        <w:t>e</w:t>
      </w:r>
      <w:r w:rsidRPr="00B36BE6">
        <w:t xml:space="preserve">d, </w:t>
      </w:r>
      <w:r w:rsidRPr="00B36BE6">
        <w:rPr>
          <w:spacing w:val="-1"/>
        </w:rPr>
        <w:t>e</w:t>
      </w:r>
      <w:r w:rsidRPr="00B36BE6">
        <w:t>tc.)</w:t>
      </w:r>
    </w:p>
    <w:p w14:paraId="6721DCD9" w14:textId="77777777" w:rsidR="000605A2" w:rsidRPr="00B36BE6" w:rsidRDefault="000605A2" w:rsidP="00FE5E54">
      <w:pPr>
        <w:pStyle w:val="ListParagraph"/>
        <w:numPr>
          <w:ilvl w:val="2"/>
          <w:numId w:val="6"/>
        </w:numPr>
      </w:pPr>
      <w:r w:rsidRPr="00B36BE6">
        <w:t>the</w:t>
      </w:r>
      <w:r w:rsidRPr="00B36BE6">
        <w:rPr>
          <w:spacing w:val="1"/>
        </w:rPr>
        <w:t xml:space="preserve"> </w:t>
      </w:r>
      <w:r w:rsidRPr="00B36BE6">
        <w:t>potential</w:t>
      </w:r>
      <w:r w:rsidRPr="00B36BE6">
        <w:rPr>
          <w:spacing w:val="1"/>
        </w:rPr>
        <w:t xml:space="preserve"> </w:t>
      </w:r>
      <w:r w:rsidRPr="00B36BE6">
        <w:t>i</w:t>
      </w:r>
      <w:r w:rsidRPr="00B36BE6">
        <w:rPr>
          <w:spacing w:val="1"/>
        </w:rPr>
        <w:t>m</w:t>
      </w:r>
      <w:r w:rsidRPr="00B36BE6">
        <w:t>p</w:t>
      </w:r>
      <w:r w:rsidRPr="00B36BE6">
        <w:rPr>
          <w:spacing w:val="-1"/>
        </w:rPr>
        <w:t>ac</w:t>
      </w:r>
      <w:r w:rsidRPr="00B36BE6">
        <w:t>t</w:t>
      </w:r>
      <w:r w:rsidRPr="00B36BE6">
        <w:rPr>
          <w:spacing w:val="2"/>
        </w:rPr>
        <w:t xml:space="preserve"> o</w:t>
      </w:r>
      <w:r w:rsidRPr="00B36BE6">
        <w:t>f</w:t>
      </w:r>
      <w:r w:rsidRPr="00B36BE6">
        <w:rPr>
          <w:spacing w:val="1"/>
        </w:rPr>
        <w:t xml:space="preserve"> </w:t>
      </w:r>
      <w:r w:rsidRPr="00B36BE6">
        <w:t>t</w:t>
      </w:r>
      <w:r w:rsidRPr="00B36BE6">
        <w:rPr>
          <w:spacing w:val="3"/>
        </w:rPr>
        <w:t>h</w:t>
      </w:r>
      <w:r w:rsidRPr="00B36BE6">
        <w:t>e r</w:t>
      </w:r>
      <w:r w:rsidRPr="00B36BE6">
        <w:rPr>
          <w:spacing w:val="-2"/>
        </w:rPr>
        <w:t>e</w:t>
      </w:r>
      <w:r w:rsidRPr="00B36BE6">
        <w:rPr>
          <w:spacing w:val="2"/>
        </w:rPr>
        <w:t>s</w:t>
      </w:r>
      <w:r w:rsidRPr="00B36BE6">
        <w:rPr>
          <w:spacing w:val="-1"/>
        </w:rPr>
        <w:t>ea</w:t>
      </w:r>
      <w:r w:rsidRPr="00B36BE6">
        <w:rPr>
          <w:spacing w:val="1"/>
        </w:rPr>
        <w:t>r</w:t>
      </w:r>
      <w:r w:rsidRPr="00B36BE6">
        <w:rPr>
          <w:spacing w:val="-1"/>
        </w:rPr>
        <w:t>c</w:t>
      </w:r>
      <w:r w:rsidRPr="00B36BE6">
        <w:t>h</w:t>
      </w:r>
      <w:r w:rsidRPr="00B36BE6">
        <w:rPr>
          <w:spacing w:val="1"/>
        </w:rPr>
        <w:t xml:space="preserve"> (</w:t>
      </w:r>
      <w:r w:rsidRPr="00B36BE6">
        <w:rPr>
          <w:spacing w:val="-1"/>
        </w:rPr>
        <w:t>e</w:t>
      </w:r>
      <w:r w:rsidRPr="00B36BE6">
        <w:rPr>
          <w:spacing w:val="2"/>
        </w:rPr>
        <w:t>.</w:t>
      </w:r>
      <w:r w:rsidRPr="00B36BE6">
        <w:rPr>
          <w:spacing w:val="-2"/>
        </w:rPr>
        <w:t>g</w:t>
      </w:r>
      <w:r w:rsidRPr="00B36BE6">
        <w:t>.</w:t>
      </w:r>
      <w:r w:rsidRPr="00B36BE6">
        <w:rPr>
          <w:spacing w:val="1"/>
        </w:rPr>
        <w:t xml:space="preserve"> </w:t>
      </w:r>
      <w:r w:rsidRPr="00B36BE6">
        <w:t>d</w:t>
      </w:r>
      <w:r w:rsidRPr="00B36BE6">
        <w:rPr>
          <w:spacing w:val="2"/>
        </w:rPr>
        <w:t>u</w:t>
      </w:r>
      <w:r w:rsidRPr="00B36BE6">
        <w:rPr>
          <w:spacing w:val="-1"/>
        </w:rPr>
        <w:t>a</w:t>
      </w:r>
      <w:r w:rsidRPr="00B36BE6">
        <w:t>l</w:t>
      </w:r>
      <w:r w:rsidRPr="00B36BE6">
        <w:rPr>
          <w:spacing w:val="2"/>
        </w:rPr>
        <w:t xml:space="preserve"> </w:t>
      </w:r>
      <w:r w:rsidRPr="00B36BE6">
        <w:t>use</w:t>
      </w:r>
      <w:r w:rsidRPr="00B36BE6">
        <w:rPr>
          <w:spacing w:val="3"/>
        </w:rPr>
        <w:t xml:space="preserve"> </w:t>
      </w:r>
      <w:r w:rsidRPr="00B36BE6">
        <w:t>is</w:t>
      </w:r>
      <w:r w:rsidRPr="00B36BE6">
        <w:rPr>
          <w:spacing w:val="1"/>
        </w:rPr>
        <w:t>s</w:t>
      </w:r>
      <w:r w:rsidRPr="00B36BE6">
        <w:t>u</w:t>
      </w:r>
      <w:r w:rsidRPr="00B36BE6">
        <w:rPr>
          <w:spacing w:val="-1"/>
        </w:rPr>
        <w:t>e</w:t>
      </w:r>
      <w:r w:rsidRPr="00B36BE6">
        <w:t>s,</w:t>
      </w:r>
      <w:r w:rsidRPr="00B36BE6">
        <w:rPr>
          <w:spacing w:val="2"/>
        </w:rPr>
        <w:t xml:space="preserve"> </w:t>
      </w:r>
      <w:r w:rsidRPr="00B36BE6">
        <w:rPr>
          <w:spacing w:val="-1"/>
        </w:rPr>
        <w:t>e</w:t>
      </w:r>
      <w:r w:rsidRPr="00B36BE6">
        <w:t>nvironme</w:t>
      </w:r>
      <w:r w:rsidRPr="00B36BE6">
        <w:rPr>
          <w:spacing w:val="-1"/>
        </w:rPr>
        <w:t>n</w:t>
      </w:r>
      <w:r w:rsidRPr="00B36BE6">
        <w:t>tal</w:t>
      </w:r>
      <w:r w:rsidRPr="00B36BE6">
        <w:rPr>
          <w:spacing w:val="1"/>
        </w:rPr>
        <w:t xml:space="preserve"> </w:t>
      </w:r>
      <w:r w:rsidRPr="00B36BE6">
        <w:rPr>
          <w:spacing w:val="2"/>
        </w:rPr>
        <w:t>d</w:t>
      </w:r>
      <w:r w:rsidRPr="00B36BE6">
        <w:rPr>
          <w:spacing w:val="1"/>
        </w:rPr>
        <w:t>a</w:t>
      </w:r>
      <w:r w:rsidRPr="00B36BE6">
        <w:t>mag</w:t>
      </w:r>
      <w:r w:rsidRPr="00B36BE6">
        <w:rPr>
          <w:spacing w:val="-1"/>
        </w:rPr>
        <w:t>e</w:t>
      </w:r>
      <w:r w:rsidRPr="00B36BE6">
        <w:t>, st</w:t>
      </w:r>
      <w:r w:rsidRPr="00B36BE6">
        <w:rPr>
          <w:spacing w:val="1"/>
        </w:rPr>
        <w:t>i</w:t>
      </w:r>
      <w:r w:rsidRPr="00B36BE6">
        <w:rPr>
          <w:spacing w:val="-2"/>
        </w:rPr>
        <w:t>g</w:t>
      </w:r>
      <w:r w:rsidRPr="00B36BE6">
        <w:t>matis</w:t>
      </w:r>
      <w:r w:rsidRPr="00B36BE6">
        <w:rPr>
          <w:spacing w:val="-1"/>
        </w:rPr>
        <w:t>a</w:t>
      </w:r>
      <w:r w:rsidRPr="00B36BE6">
        <w:t>t</w:t>
      </w:r>
      <w:r w:rsidRPr="00B36BE6">
        <w:rPr>
          <w:spacing w:val="1"/>
        </w:rPr>
        <w:t>i</w:t>
      </w:r>
      <w:r w:rsidRPr="00B36BE6">
        <w:t>on of p</w:t>
      </w:r>
      <w:r w:rsidRPr="00B36BE6">
        <w:rPr>
          <w:spacing w:val="-1"/>
        </w:rPr>
        <w:t>a</w:t>
      </w:r>
      <w:r w:rsidRPr="00B36BE6">
        <w:t>rticul</w:t>
      </w:r>
      <w:r w:rsidRPr="00B36BE6">
        <w:rPr>
          <w:spacing w:val="-1"/>
        </w:rPr>
        <w:t>a</w:t>
      </w:r>
      <w:r w:rsidRPr="00B36BE6">
        <w:t>r soci</w:t>
      </w:r>
      <w:r w:rsidRPr="00B36BE6">
        <w:rPr>
          <w:spacing w:val="-1"/>
        </w:rPr>
        <w:t>a</w:t>
      </w:r>
      <w:r w:rsidRPr="00B36BE6">
        <w:t xml:space="preserve">l </w:t>
      </w:r>
      <w:r w:rsidRPr="00B36BE6">
        <w:rPr>
          <w:spacing w:val="-2"/>
        </w:rPr>
        <w:t>g</w:t>
      </w:r>
      <w:r w:rsidRPr="00B36BE6">
        <w:t>roups, po</w:t>
      </w:r>
      <w:r w:rsidRPr="00B36BE6">
        <w:rPr>
          <w:spacing w:val="3"/>
        </w:rPr>
        <w:t>l</w:t>
      </w:r>
      <w:r w:rsidRPr="00B36BE6">
        <w:t>i</w:t>
      </w:r>
      <w:r w:rsidRPr="00B36BE6">
        <w:rPr>
          <w:spacing w:val="1"/>
        </w:rPr>
        <w:t>t</w:t>
      </w:r>
      <w:r w:rsidRPr="00B36BE6">
        <w:t>ic</w:t>
      </w:r>
      <w:r w:rsidRPr="00B36BE6">
        <w:rPr>
          <w:spacing w:val="-1"/>
        </w:rPr>
        <w:t>a</w:t>
      </w:r>
      <w:r w:rsidRPr="00B36BE6">
        <w:t>l or fin</w:t>
      </w:r>
      <w:r w:rsidRPr="00B36BE6">
        <w:rPr>
          <w:spacing w:val="-1"/>
        </w:rPr>
        <w:t>a</w:t>
      </w:r>
      <w:r w:rsidRPr="00B36BE6">
        <w:t>n</w:t>
      </w:r>
      <w:r w:rsidRPr="00B36BE6">
        <w:rPr>
          <w:spacing w:val="-1"/>
        </w:rPr>
        <w:t>c</w:t>
      </w:r>
      <w:r w:rsidRPr="00B36BE6">
        <w:t>ial r</w:t>
      </w:r>
      <w:r w:rsidRPr="00B36BE6">
        <w:rPr>
          <w:spacing w:val="-2"/>
        </w:rPr>
        <w:t>e</w:t>
      </w:r>
      <w:r w:rsidRPr="00B36BE6">
        <w:t>ta</w:t>
      </w:r>
      <w:r w:rsidRPr="00B36BE6">
        <w:rPr>
          <w:spacing w:val="2"/>
        </w:rPr>
        <w:t>l</w:t>
      </w:r>
      <w:r w:rsidRPr="00B36BE6">
        <w:t>iation, b</w:t>
      </w:r>
      <w:r w:rsidRPr="00B36BE6">
        <w:rPr>
          <w:spacing w:val="-1"/>
        </w:rPr>
        <w:t>e</w:t>
      </w:r>
      <w:r w:rsidRPr="00B36BE6">
        <w:t>n</w:t>
      </w:r>
      <w:r w:rsidRPr="00B36BE6">
        <w:rPr>
          <w:spacing w:val="-1"/>
        </w:rPr>
        <w:t>e</w:t>
      </w:r>
      <w:r w:rsidRPr="00B36BE6">
        <w:t>fi</w:t>
      </w:r>
      <w:r w:rsidRPr="00B36BE6">
        <w:rPr>
          <w:spacing w:val="1"/>
        </w:rPr>
        <w:t>t</w:t>
      </w:r>
      <w:r w:rsidRPr="00B36BE6">
        <w:rPr>
          <w:spacing w:val="-1"/>
        </w:rPr>
        <w:t>-</w:t>
      </w:r>
      <w:r w:rsidRPr="00B36BE6">
        <w:t>sh</w:t>
      </w:r>
      <w:r w:rsidRPr="00B36BE6">
        <w:rPr>
          <w:spacing w:val="1"/>
        </w:rPr>
        <w:t>a</w:t>
      </w:r>
      <w:r w:rsidRPr="00B36BE6">
        <w:t>rin</w:t>
      </w:r>
      <w:r w:rsidRPr="00B36BE6">
        <w:rPr>
          <w:spacing w:val="-3"/>
        </w:rPr>
        <w:t>g</w:t>
      </w:r>
      <w:r w:rsidRPr="00B36BE6">
        <w:t xml:space="preserve">, misuse, </w:t>
      </w:r>
      <w:r w:rsidRPr="00B36BE6">
        <w:rPr>
          <w:spacing w:val="-1"/>
        </w:rPr>
        <w:t>e</w:t>
      </w:r>
      <w:r w:rsidRPr="00B36BE6">
        <w:t>tc.</w:t>
      </w:r>
      <w:r w:rsidRPr="00B36BE6">
        <w:rPr>
          <w:spacing w:val="-1"/>
        </w:rPr>
        <w:t>)</w:t>
      </w:r>
      <w:r w:rsidRPr="00B36BE6">
        <w:t>.</w:t>
      </w:r>
    </w:p>
    <w:p w14:paraId="192263C6" w14:textId="14A20C03" w:rsidR="000605A2" w:rsidRPr="00B36BE6" w:rsidRDefault="000605A2" w:rsidP="00FE5E54">
      <w:pPr>
        <w:pStyle w:val="ListParagraph"/>
        <w:numPr>
          <w:ilvl w:val="0"/>
          <w:numId w:val="6"/>
        </w:numPr>
      </w:pPr>
      <w:r w:rsidRPr="00B36BE6">
        <w:t>p</w:t>
      </w:r>
      <w:r w:rsidRPr="00B36BE6">
        <w:rPr>
          <w:spacing w:val="-1"/>
        </w:rPr>
        <w:t>r</w:t>
      </w:r>
      <w:r w:rsidRPr="00B36BE6">
        <w:t>ovide the</w:t>
      </w:r>
      <w:r w:rsidRPr="00B36BE6">
        <w:rPr>
          <w:spacing w:val="-1"/>
        </w:rPr>
        <w:t xml:space="preserve"> </w:t>
      </w:r>
      <w:r w:rsidRPr="00B36BE6">
        <w:t>do</w:t>
      </w:r>
      <w:r w:rsidRPr="00B36BE6">
        <w:rPr>
          <w:spacing w:val="-1"/>
        </w:rPr>
        <w:t>c</w:t>
      </w:r>
      <w:r w:rsidRPr="00B36BE6">
        <w:t>u</w:t>
      </w:r>
      <w:r w:rsidRPr="00B36BE6">
        <w:rPr>
          <w:spacing w:val="1"/>
        </w:rPr>
        <w:t>m</w:t>
      </w:r>
      <w:r w:rsidRPr="00B36BE6">
        <w:rPr>
          <w:spacing w:val="-1"/>
        </w:rPr>
        <w:t>e</w:t>
      </w:r>
      <w:r w:rsidRPr="00B36BE6">
        <w:t xml:space="preserve">nts </w:t>
      </w:r>
      <w:r w:rsidRPr="00B36BE6">
        <w:rPr>
          <w:spacing w:val="1"/>
        </w:rPr>
        <w:t>t</w:t>
      </w:r>
      <w:r w:rsidRPr="00B36BE6">
        <w:rPr>
          <w:spacing w:val="2"/>
        </w:rPr>
        <w:t>h</w:t>
      </w:r>
      <w:r w:rsidRPr="00B36BE6">
        <w:rPr>
          <w:spacing w:val="-1"/>
        </w:rPr>
        <w:t>a</w:t>
      </w:r>
      <w:r w:rsidRPr="00B36BE6">
        <w:t>t</w:t>
      </w:r>
      <w:r w:rsidRPr="00B36BE6">
        <w:rPr>
          <w:spacing w:val="3"/>
        </w:rPr>
        <w:t xml:space="preserve"> </w:t>
      </w:r>
      <w:r w:rsidRPr="00B36BE6">
        <w:rPr>
          <w:spacing w:val="-5"/>
        </w:rPr>
        <w:t>y</w:t>
      </w:r>
      <w:r w:rsidRPr="00B36BE6">
        <w:t xml:space="preserve">ou </w:t>
      </w:r>
      <w:r w:rsidRPr="00B36BE6">
        <w:rPr>
          <w:spacing w:val="2"/>
        </w:rPr>
        <w:t>n</w:t>
      </w:r>
      <w:r w:rsidRPr="00B36BE6">
        <w:rPr>
          <w:spacing w:val="-1"/>
        </w:rPr>
        <w:t>ee</w:t>
      </w:r>
      <w:r w:rsidRPr="00B36BE6">
        <w:t>d und</w:t>
      </w:r>
      <w:r w:rsidRPr="00B36BE6">
        <w:rPr>
          <w:spacing w:val="1"/>
        </w:rPr>
        <w:t>e</w:t>
      </w:r>
      <w:r w:rsidRPr="00B36BE6">
        <w:t>r n</w:t>
      </w:r>
      <w:r w:rsidRPr="00B36BE6">
        <w:rPr>
          <w:spacing w:val="-2"/>
        </w:rPr>
        <w:t>a</w:t>
      </w:r>
      <w:r w:rsidRPr="00B36BE6">
        <w:t>t</w:t>
      </w:r>
      <w:r w:rsidRPr="00B36BE6">
        <w:rPr>
          <w:spacing w:val="1"/>
        </w:rPr>
        <w:t>i</w:t>
      </w:r>
      <w:r w:rsidRPr="00B36BE6">
        <w:t>o</w:t>
      </w:r>
      <w:r w:rsidRPr="00B36BE6">
        <w:rPr>
          <w:spacing w:val="2"/>
        </w:rPr>
        <w:t>n</w:t>
      </w:r>
      <w:r w:rsidRPr="00B36BE6">
        <w:rPr>
          <w:spacing w:val="-1"/>
        </w:rPr>
        <w:t>a</w:t>
      </w:r>
      <w:r w:rsidRPr="00B36BE6">
        <w:t xml:space="preserve">l </w:t>
      </w:r>
      <w:r w:rsidR="00EB1A58" w:rsidRPr="00B36BE6">
        <w:rPr>
          <w:spacing w:val="1"/>
        </w:rPr>
        <w:t>l</w:t>
      </w:r>
      <w:r w:rsidR="00EB1A58" w:rsidRPr="00B36BE6">
        <w:rPr>
          <w:spacing w:val="-1"/>
        </w:rPr>
        <w:t>a</w:t>
      </w:r>
      <w:r w:rsidR="00EB1A58" w:rsidRPr="00B36BE6">
        <w:t>w</w:t>
      </w:r>
      <w:r w:rsidR="00EB1A58" w:rsidRPr="00B36BE6">
        <w:rPr>
          <w:spacing w:val="-1"/>
        </w:rPr>
        <w:t xml:space="preserve"> (</w:t>
      </w:r>
      <w:r w:rsidRPr="00B36BE6">
        <w:rPr>
          <w:spacing w:val="3"/>
        </w:rPr>
        <w:t>i</w:t>
      </w:r>
      <w:r w:rsidRPr="00B36BE6">
        <w:t>f</w:t>
      </w:r>
      <w:r w:rsidRPr="00B36BE6">
        <w:rPr>
          <w:spacing w:val="4"/>
        </w:rPr>
        <w:t xml:space="preserve"> </w:t>
      </w:r>
      <w:r w:rsidRPr="00B36BE6">
        <w:rPr>
          <w:spacing w:val="-5"/>
        </w:rPr>
        <w:t>y</w:t>
      </w:r>
      <w:r w:rsidRPr="00B36BE6">
        <w:t xml:space="preserve">ou </w:t>
      </w:r>
      <w:r w:rsidRPr="00B36BE6">
        <w:rPr>
          <w:spacing w:val="-1"/>
        </w:rPr>
        <w:t>a</w:t>
      </w:r>
      <w:r w:rsidRPr="00B36BE6">
        <w:t>l</w:t>
      </w:r>
      <w:r w:rsidRPr="00B36BE6">
        <w:rPr>
          <w:spacing w:val="2"/>
        </w:rPr>
        <w:t>r</w:t>
      </w:r>
      <w:r w:rsidRPr="00B36BE6">
        <w:rPr>
          <w:spacing w:val="-1"/>
        </w:rPr>
        <w:t>ea</w:t>
      </w:r>
      <w:r w:rsidRPr="00B36BE6">
        <w:rPr>
          <w:spacing w:val="5"/>
        </w:rPr>
        <w:t>d</w:t>
      </w:r>
      <w:r w:rsidRPr="00B36BE6">
        <w:t>y</w:t>
      </w:r>
      <w:r w:rsidRPr="00B36BE6">
        <w:rPr>
          <w:spacing w:val="-5"/>
        </w:rPr>
        <w:t xml:space="preserve"> </w:t>
      </w:r>
      <w:r w:rsidRPr="00B36BE6">
        <w:rPr>
          <w:spacing w:val="2"/>
        </w:rPr>
        <w:t>h</w:t>
      </w:r>
      <w:r w:rsidRPr="00B36BE6">
        <w:rPr>
          <w:spacing w:val="-1"/>
        </w:rPr>
        <w:t>a</w:t>
      </w:r>
      <w:r w:rsidRPr="00B36BE6">
        <w:rPr>
          <w:spacing w:val="2"/>
        </w:rPr>
        <w:t>v</w:t>
      </w:r>
      <w:r w:rsidRPr="00B36BE6">
        <w:t>e</w:t>
      </w:r>
      <w:r w:rsidRPr="00B36BE6">
        <w:rPr>
          <w:spacing w:val="-1"/>
        </w:rPr>
        <w:t xml:space="preserve"> </w:t>
      </w:r>
      <w:r w:rsidRPr="00B36BE6">
        <w:t>them</w:t>
      </w:r>
      <w:r w:rsidRPr="00B36BE6">
        <w:rPr>
          <w:spacing w:val="1"/>
        </w:rPr>
        <w:t>)</w:t>
      </w:r>
      <w:r w:rsidRPr="00B36BE6">
        <w:t xml:space="preserve">, </w:t>
      </w:r>
      <w:r w:rsidRPr="00B36BE6">
        <w:rPr>
          <w:spacing w:val="-1"/>
        </w:rPr>
        <w:t>e</w:t>
      </w:r>
      <w:r w:rsidRPr="00B36BE6">
        <w:rPr>
          <w:spacing w:val="2"/>
        </w:rPr>
        <w:t>.</w:t>
      </w:r>
      <w:r w:rsidRPr="00B36BE6">
        <w:rPr>
          <w:spacing w:val="-2"/>
        </w:rPr>
        <w:t>g</w:t>
      </w:r>
      <w:r w:rsidRPr="00B36BE6">
        <w:t>.:</w:t>
      </w:r>
    </w:p>
    <w:p w14:paraId="575A6ED5" w14:textId="77777777" w:rsidR="000605A2" w:rsidRPr="00B36BE6" w:rsidRDefault="000605A2" w:rsidP="00FE5E54">
      <w:pPr>
        <w:pStyle w:val="ListParagraph"/>
        <w:numPr>
          <w:ilvl w:val="1"/>
          <w:numId w:val="6"/>
        </w:numPr>
      </w:pPr>
      <w:r w:rsidRPr="00B36BE6">
        <w:rPr>
          <w:spacing w:val="-1"/>
        </w:rPr>
        <w:t>a</w:t>
      </w:r>
      <w:r w:rsidRPr="00B36BE6">
        <w:t xml:space="preserve">n </w:t>
      </w:r>
      <w:r w:rsidRPr="00B36BE6">
        <w:rPr>
          <w:spacing w:val="-1"/>
        </w:rPr>
        <w:t>e</w:t>
      </w:r>
      <w:r w:rsidRPr="00B36BE6">
        <w:t>th</w:t>
      </w:r>
      <w:r w:rsidRPr="00B36BE6">
        <w:rPr>
          <w:spacing w:val="1"/>
        </w:rPr>
        <w:t>i</w:t>
      </w:r>
      <w:r w:rsidRPr="00B36BE6">
        <w:rPr>
          <w:spacing w:val="-1"/>
        </w:rPr>
        <w:t>c</w:t>
      </w:r>
      <w:r w:rsidRPr="00B36BE6">
        <w:t>s commit</w:t>
      </w:r>
      <w:r w:rsidRPr="00B36BE6">
        <w:rPr>
          <w:spacing w:val="1"/>
        </w:rPr>
        <w:t>t</w:t>
      </w:r>
      <w:r w:rsidRPr="00B36BE6">
        <w:rPr>
          <w:spacing w:val="-1"/>
        </w:rPr>
        <w:t>e</w:t>
      </w:r>
      <w:r w:rsidRPr="00B36BE6">
        <w:t>e</w:t>
      </w:r>
      <w:r w:rsidRPr="00B36BE6">
        <w:rPr>
          <w:spacing w:val="-1"/>
        </w:rPr>
        <w:t xml:space="preserve"> </w:t>
      </w:r>
      <w:r w:rsidRPr="00B36BE6">
        <w:t>opi</w:t>
      </w:r>
      <w:r w:rsidRPr="00B36BE6">
        <w:rPr>
          <w:spacing w:val="3"/>
        </w:rPr>
        <w:t>n</w:t>
      </w:r>
      <w:r w:rsidRPr="00B36BE6">
        <w:t>io</w:t>
      </w:r>
      <w:r w:rsidRPr="00B36BE6">
        <w:rPr>
          <w:spacing w:val="2"/>
        </w:rPr>
        <w:t>n</w:t>
      </w:r>
      <w:r w:rsidRPr="00B36BE6">
        <w:t>;</w:t>
      </w:r>
    </w:p>
    <w:p w14:paraId="435ABB4B" w14:textId="77777777" w:rsidR="000605A2" w:rsidRPr="00B36BE6" w:rsidRDefault="000605A2" w:rsidP="00FE5E54">
      <w:pPr>
        <w:pStyle w:val="ListParagraph"/>
        <w:numPr>
          <w:ilvl w:val="1"/>
          <w:numId w:val="6"/>
        </w:numPr>
      </w:pPr>
      <w:r w:rsidRPr="00B36BE6">
        <w:t>the do</w:t>
      </w:r>
      <w:r w:rsidRPr="00B36BE6">
        <w:rPr>
          <w:spacing w:val="-1"/>
        </w:rPr>
        <w:t>c</w:t>
      </w:r>
      <w:r w:rsidRPr="00B36BE6">
        <w:t>ument not</w:t>
      </w:r>
      <w:r w:rsidRPr="00B36BE6">
        <w:rPr>
          <w:spacing w:val="1"/>
        </w:rPr>
        <w:t>if</w:t>
      </w:r>
      <w:r w:rsidRPr="00B36BE6">
        <w:rPr>
          <w:spacing w:val="-5"/>
        </w:rPr>
        <w:t>y</w:t>
      </w:r>
      <w:r w:rsidRPr="00B36BE6">
        <w:t>i</w:t>
      </w:r>
      <w:r w:rsidRPr="00B36BE6">
        <w:rPr>
          <w:spacing w:val="3"/>
        </w:rPr>
        <w:t>n</w:t>
      </w:r>
      <w:r w:rsidRPr="00B36BE6">
        <w:t xml:space="preserve">g </w:t>
      </w:r>
      <w:r w:rsidRPr="00B36BE6">
        <w:rPr>
          <w:spacing w:val="1"/>
        </w:rPr>
        <w:t>a</w:t>
      </w:r>
      <w:r w:rsidRPr="00B36BE6">
        <w:rPr>
          <w:spacing w:val="-1"/>
        </w:rPr>
        <w:t>c</w:t>
      </w:r>
      <w:r w:rsidRPr="00B36BE6">
        <w:t>t</w:t>
      </w:r>
      <w:r w:rsidRPr="00B36BE6">
        <w:rPr>
          <w:spacing w:val="1"/>
        </w:rPr>
        <w:t>i</w:t>
      </w:r>
      <w:r w:rsidRPr="00B36BE6">
        <w:t>vi</w:t>
      </w:r>
      <w:r w:rsidRPr="00B36BE6">
        <w:rPr>
          <w:spacing w:val="1"/>
        </w:rPr>
        <w:t>t</w:t>
      </w:r>
      <w:r w:rsidRPr="00B36BE6">
        <w:t xml:space="preserve">ies </w:t>
      </w:r>
      <w:r w:rsidRPr="00B36BE6">
        <w:rPr>
          <w:spacing w:val="-1"/>
        </w:rPr>
        <w:t>ra</w:t>
      </w:r>
      <w:r w:rsidRPr="00B36BE6">
        <w:t>is</w:t>
      </w:r>
      <w:r w:rsidRPr="00B36BE6">
        <w:rPr>
          <w:spacing w:val="1"/>
        </w:rPr>
        <w:t>i</w:t>
      </w:r>
      <w:r w:rsidRPr="00B36BE6">
        <w:t>ng</w:t>
      </w:r>
      <w:r w:rsidRPr="00B36BE6">
        <w:rPr>
          <w:spacing w:val="-2"/>
        </w:rPr>
        <w:t xml:space="preserve"> </w:t>
      </w:r>
      <w:r w:rsidRPr="00B36BE6">
        <w:rPr>
          <w:spacing w:val="-1"/>
        </w:rPr>
        <w:t>e</w:t>
      </w:r>
      <w:r w:rsidRPr="00B36BE6">
        <w:t>th</w:t>
      </w:r>
      <w:r w:rsidRPr="00B36BE6">
        <w:rPr>
          <w:spacing w:val="1"/>
        </w:rPr>
        <w:t>ic</w:t>
      </w:r>
      <w:r w:rsidRPr="00B36BE6">
        <w:rPr>
          <w:spacing w:val="-1"/>
        </w:rPr>
        <w:t>a</w:t>
      </w:r>
      <w:r w:rsidRPr="00B36BE6">
        <w:t>l</w:t>
      </w:r>
      <w:r w:rsidRPr="00B36BE6">
        <w:rPr>
          <w:spacing w:val="4"/>
        </w:rPr>
        <w:t xml:space="preserve"> </w:t>
      </w:r>
      <w:r w:rsidRPr="00B36BE6">
        <w:t>is</w:t>
      </w:r>
      <w:r w:rsidRPr="00B36BE6">
        <w:rPr>
          <w:spacing w:val="1"/>
        </w:rPr>
        <w:t>s</w:t>
      </w:r>
      <w:r w:rsidRPr="00B36BE6">
        <w:t>u</w:t>
      </w:r>
      <w:r w:rsidRPr="00B36BE6">
        <w:rPr>
          <w:spacing w:val="-1"/>
        </w:rPr>
        <w:t>e</w:t>
      </w:r>
      <w:r w:rsidRPr="00B36BE6">
        <w:t xml:space="preserve">s or </w:t>
      </w:r>
      <w:r w:rsidRPr="00B36BE6">
        <w:rPr>
          <w:spacing w:val="-1"/>
        </w:rPr>
        <w:t>a</w:t>
      </w:r>
      <w:r w:rsidRPr="00B36BE6">
        <w:t>uthoris</w:t>
      </w:r>
      <w:r w:rsidRPr="00B36BE6">
        <w:rPr>
          <w:spacing w:val="1"/>
        </w:rPr>
        <w:t>i</w:t>
      </w:r>
      <w:r w:rsidRPr="00B36BE6">
        <w:rPr>
          <w:spacing w:val="2"/>
        </w:rPr>
        <w:t>n</w:t>
      </w:r>
      <w:r w:rsidRPr="00B36BE6">
        <w:t>g</w:t>
      </w:r>
      <w:r w:rsidRPr="00B36BE6">
        <w:rPr>
          <w:spacing w:val="-2"/>
        </w:rPr>
        <w:t xml:space="preserve"> </w:t>
      </w:r>
      <w:r w:rsidRPr="00B36BE6">
        <w:t>such</w:t>
      </w:r>
      <w:r w:rsidRPr="00B36BE6">
        <w:rPr>
          <w:spacing w:val="1"/>
        </w:rPr>
        <w:t xml:space="preserve"> </w:t>
      </w:r>
      <w:r w:rsidRPr="00B36BE6">
        <w:rPr>
          <w:spacing w:val="-1"/>
        </w:rPr>
        <w:t>ac</w:t>
      </w:r>
      <w:r w:rsidRPr="00B36BE6">
        <w:t>t</w:t>
      </w:r>
      <w:r w:rsidRPr="00B36BE6">
        <w:rPr>
          <w:spacing w:val="1"/>
        </w:rPr>
        <w:t>i</w:t>
      </w:r>
      <w:r w:rsidRPr="00B36BE6">
        <w:t>vi</w:t>
      </w:r>
      <w:r w:rsidRPr="00B36BE6">
        <w:rPr>
          <w:spacing w:val="1"/>
        </w:rPr>
        <w:t>t</w:t>
      </w:r>
      <w:r w:rsidRPr="00B36BE6">
        <w:t>ies</w:t>
      </w:r>
    </w:p>
    <w:p w14:paraId="69584DBB" w14:textId="2D797CC7" w:rsidR="000605A2" w:rsidRPr="00B36BE6" w:rsidRDefault="000605A2" w:rsidP="00D641D9">
      <w:r w:rsidRPr="00B36BE6">
        <w:rPr>
          <w:noProof/>
          <w:lang w:val="nl-NL" w:eastAsia="nl-NL"/>
        </w:rPr>
        <w:drawing>
          <wp:inline distT="0" distB="0" distL="0" distR="0" wp14:anchorId="5F0877E8" wp14:editId="62ECEA0D">
            <wp:extent cx="129540" cy="129540"/>
            <wp:effectExtent l="0" t="0" r="3810" b="381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Pr="00B36BE6">
        <w:t xml:space="preserve"> If th</w:t>
      </w:r>
      <w:r w:rsidRPr="00B36BE6">
        <w:rPr>
          <w:spacing w:val="-1"/>
        </w:rPr>
        <w:t>e</w:t>
      </w:r>
      <w:r w:rsidRPr="00B36BE6">
        <w:t>se</w:t>
      </w:r>
      <w:r w:rsidRPr="00B36BE6">
        <w:rPr>
          <w:spacing w:val="-1"/>
        </w:rPr>
        <w:t xml:space="preserve"> </w:t>
      </w:r>
      <w:r w:rsidRPr="00B36BE6">
        <w:t>do</w:t>
      </w:r>
      <w:r w:rsidRPr="00B36BE6">
        <w:rPr>
          <w:spacing w:val="-1"/>
        </w:rPr>
        <w:t>c</w:t>
      </w:r>
      <w:r w:rsidRPr="00B36BE6">
        <w:t>u</w:t>
      </w:r>
      <w:r w:rsidRPr="00B36BE6">
        <w:rPr>
          <w:spacing w:val="2"/>
        </w:rPr>
        <w:t>m</w:t>
      </w:r>
      <w:r w:rsidRPr="00B36BE6">
        <w:rPr>
          <w:spacing w:val="-1"/>
        </w:rPr>
        <w:t>e</w:t>
      </w:r>
      <w:r w:rsidRPr="00B36BE6">
        <w:t>nts a</w:t>
      </w:r>
      <w:r w:rsidRPr="00B36BE6">
        <w:rPr>
          <w:spacing w:val="1"/>
        </w:rPr>
        <w:t>r</w:t>
      </w:r>
      <w:r w:rsidRPr="00B36BE6">
        <w:t>e</w:t>
      </w:r>
      <w:r w:rsidRPr="00B36BE6">
        <w:rPr>
          <w:spacing w:val="-1"/>
        </w:rPr>
        <w:t xml:space="preserve"> </w:t>
      </w:r>
      <w:r w:rsidRPr="00B36BE6">
        <w:rPr>
          <w:spacing w:val="2"/>
        </w:rPr>
        <w:t>n</w:t>
      </w:r>
      <w:r w:rsidRPr="00B36BE6">
        <w:t xml:space="preserve">ot </w:t>
      </w:r>
      <w:r w:rsidRPr="00B36BE6">
        <w:rPr>
          <w:spacing w:val="1"/>
        </w:rPr>
        <w:t>i</w:t>
      </w:r>
      <w:r w:rsidRPr="00B36BE6">
        <w:t>n English, y</w:t>
      </w:r>
      <w:r w:rsidRPr="00B36BE6">
        <w:rPr>
          <w:spacing w:val="-1"/>
        </w:rPr>
        <w:t>o</w:t>
      </w:r>
      <w:r w:rsidRPr="00B36BE6">
        <w:t>u must a</w:t>
      </w:r>
      <w:r w:rsidRPr="00B36BE6">
        <w:rPr>
          <w:spacing w:val="-2"/>
        </w:rPr>
        <w:t>l</w:t>
      </w:r>
      <w:r w:rsidRPr="00B36BE6">
        <w:t>so submit</w:t>
      </w:r>
      <w:r w:rsidRPr="00B36BE6">
        <w:rPr>
          <w:spacing w:val="1"/>
        </w:rPr>
        <w:t xml:space="preserve"> </w:t>
      </w:r>
      <w:r w:rsidRPr="00B36BE6">
        <w:t>an English su</w:t>
      </w:r>
      <w:r w:rsidRPr="00B36BE6">
        <w:rPr>
          <w:spacing w:val="-2"/>
        </w:rPr>
        <w:t>m</w:t>
      </w:r>
      <w:r w:rsidRPr="00B36BE6">
        <w:t>mary</w:t>
      </w:r>
      <w:r w:rsidRPr="00B36BE6">
        <w:rPr>
          <w:spacing w:val="-1"/>
        </w:rPr>
        <w:t xml:space="preserve"> </w:t>
      </w:r>
      <w:r w:rsidRPr="00B36BE6">
        <w:t xml:space="preserve">of </w:t>
      </w:r>
      <w:r w:rsidRPr="00B36BE6">
        <w:rPr>
          <w:spacing w:val="1"/>
        </w:rPr>
        <w:t>t</w:t>
      </w:r>
      <w:r w:rsidRPr="00B36BE6">
        <w:t>h</w:t>
      </w:r>
      <w:r w:rsidRPr="00B36BE6">
        <w:rPr>
          <w:spacing w:val="-1"/>
        </w:rPr>
        <w:t>e</w:t>
      </w:r>
      <w:r w:rsidRPr="00B36BE6">
        <w:t>m</w:t>
      </w:r>
      <w:r w:rsidR="00CE26C8" w:rsidRPr="00B36BE6">
        <w:t xml:space="preserve"> </w:t>
      </w:r>
      <w:r w:rsidRPr="00B36BE6">
        <w:t>(</w:t>
      </w:r>
      <w:r w:rsidRPr="00B36BE6">
        <w:rPr>
          <w:spacing w:val="-2"/>
        </w:rPr>
        <w:t>c</w:t>
      </w:r>
      <w:r w:rsidRPr="00B36BE6">
        <w:t>onta</w:t>
      </w:r>
      <w:r w:rsidRPr="00B36BE6">
        <w:rPr>
          <w:spacing w:val="1"/>
        </w:rPr>
        <w:t>i</w:t>
      </w:r>
      <w:r w:rsidRPr="00B36BE6">
        <w:t xml:space="preserve">ning, </w:t>
      </w:r>
      <w:r w:rsidRPr="00B36BE6">
        <w:rPr>
          <w:spacing w:val="1"/>
        </w:rPr>
        <w:t>i</w:t>
      </w:r>
      <w:r w:rsidRPr="00B36BE6">
        <w:t>f availab</w:t>
      </w:r>
      <w:r w:rsidRPr="00B36BE6">
        <w:rPr>
          <w:spacing w:val="1"/>
        </w:rPr>
        <w:t>l</w:t>
      </w:r>
      <w:r w:rsidRPr="00B36BE6">
        <w:rPr>
          <w:spacing w:val="-1"/>
        </w:rPr>
        <w:t>e</w:t>
      </w:r>
      <w:r w:rsidRPr="00B36BE6">
        <w:t xml:space="preserve">, the </w:t>
      </w:r>
      <w:r w:rsidRPr="00B36BE6">
        <w:rPr>
          <w:spacing w:val="-1"/>
        </w:rPr>
        <w:t>c</w:t>
      </w:r>
      <w:r w:rsidRPr="00B36BE6">
        <w:t>on</w:t>
      </w:r>
      <w:r w:rsidRPr="00B36BE6">
        <w:rPr>
          <w:spacing w:val="-1"/>
        </w:rPr>
        <w:t>c</w:t>
      </w:r>
      <w:r w:rsidRPr="00B36BE6">
        <w:t>lus</w:t>
      </w:r>
      <w:r w:rsidRPr="00B36BE6">
        <w:rPr>
          <w:spacing w:val="1"/>
        </w:rPr>
        <w:t>i</w:t>
      </w:r>
      <w:r w:rsidRPr="00B36BE6">
        <w:t xml:space="preserve">ons of the </w:t>
      </w:r>
      <w:r w:rsidRPr="00B36BE6">
        <w:rPr>
          <w:spacing w:val="-1"/>
        </w:rPr>
        <w:t>c</w:t>
      </w:r>
      <w:r w:rsidRPr="00B36BE6">
        <w:rPr>
          <w:spacing w:val="2"/>
        </w:rPr>
        <w:t>o</w:t>
      </w:r>
      <w:r w:rsidRPr="00B36BE6">
        <w:t>m</w:t>
      </w:r>
      <w:r w:rsidRPr="00B36BE6">
        <w:rPr>
          <w:spacing w:val="-1"/>
        </w:rPr>
        <w:t>m</w:t>
      </w:r>
      <w:r w:rsidRPr="00B36BE6">
        <w:t>i</w:t>
      </w:r>
      <w:r w:rsidRPr="00B36BE6">
        <w:rPr>
          <w:spacing w:val="1"/>
        </w:rPr>
        <w:t>t</w:t>
      </w:r>
      <w:r w:rsidRPr="00B36BE6">
        <w:t>tee</w:t>
      </w:r>
      <w:r w:rsidRPr="00B36BE6">
        <w:rPr>
          <w:spacing w:val="-1"/>
        </w:rPr>
        <w:t xml:space="preserve"> </w:t>
      </w:r>
      <w:r w:rsidRPr="00B36BE6">
        <w:t xml:space="preserve">or authority </w:t>
      </w:r>
      <w:r w:rsidRPr="00B36BE6">
        <w:rPr>
          <w:spacing w:val="-1"/>
        </w:rPr>
        <w:t>c</w:t>
      </w:r>
      <w:r w:rsidRPr="00B36BE6">
        <w:t>o</w:t>
      </w:r>
      <w:r w:rsidRPr="00B36BE6">
        <w:rPr>
          <w:spacing w:val="2"/>
        </w:rPr>
        <w:t>n</w:t>
      </w:r>
      <w:r w:rsidRPr="00B36BE6">
        <w:rPr>
          <w:spacing w:val="-1"/>
        </w:rPr>
        <w:t>ce</w:t>
      </w:r>
      <w:r w:rsidRPr="00B36BE6">
        <w:t>rne</w:t>
      </w:r>
      <w:r w:rsidRPr="00B36BE6">
        <w:rPr>
          <w:spacing w:val="1"/>
        </w:rPr>
        <w:t>d</w:t>
      </w:r>
      <w:r w:rsidRPr="00B36BE6">
        <w:rPr>
          <w:spacing w:val="-3"/>
        </w:rPr>
        <w:t>)</w:t>
      </w:r>
      <w:r w:rsidRPr="00B36BE6">
        <w:t>.</w:t>
      </w:r>
    </w:p>
    <w:p w14:paraId="7BAAF3E5" w14:textId="77777777" w:rsidR="000605A2" w:rsidRPr="00B36BE6" w:rsidRDefault="000605A2" w:rsidP="00D641D9">
      <w:r w:rsidRPr="00B36BE6">
        <w:rPr>
          <w:noProof/>
          <w:lang w:val="nl-NL" w:eastAsia="nl-NL"/>
        </w:rPr>
        <w:drawing>
          <wp:inline distT="0" distB="0" distL="0" distR="0" wp14:anchorId="35DBEEB5" wp14:editId="51616481">
            <wp:extent cx="129540" cy="129540"/>
            <wp:effectExtent l="0" t="0" r="3810" b="381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Pr="00B36BE6">
        <w:t xml:space="preserve">If </w:t>
      </w:r>
      <w:r w:rsidRPr="00B36BE6">
        <w:rPr>
          <w:spacing w:val="-1"/>
        </w:rPr>
        <w:t>y</w:t>
      </w:r>
      <w:r w:rsidRPr="00B36BE6">
        <w:t xml:space="preserve">ou plan </w:t>
      </w:r>
      <w:r w:rsidRPr="00B36BE6">
        <w:rPr>
          <w:spacing w:val="1"/>
        </w:rPr>
        <w:t>t</w:t>
      </w:r>
      <w:r w:rsidRPr="00B36BE6">
        <w:t>o re</w:t>
      </w:r>
      <w:r w:rsidRPr="00B36BE6">
        <w:rPr>
          <w:spacing w:val="-1"/>
        </w:rPr>
        <w:t>q</w:t>
      </w:r>
      <w:r w:rsidRPr="00B36BE6">
        <w:t>u</w:t>
      </w:r>
      <w:r w:rsidRPr="00B36BE6">
        <w:rPr>
          <w:spacing w:val="-1"/>
        </w:rPr>
        <w:t>e</w:t>
      </w:r>
      <w:r w:rsidRPr="00B36BE6">
        <w:t xml:space="preserve">st </w:t>
      </w:r>
      <w:r w:rsidRPr="00B36BE6">
        <w:rPr>
          <w:spacing w:val="1"/>
        </w:rPr>
        <w:t>t</w:t>
      </w:r>
      <w:r w:rsidRPr="00B36BE6">
        <w:t>h</w:t>
      </w:r>
      <w:r w:rsidRPr="00B36BE6">
        <w:rPr>
          <w:spacing w:val="-1"/>
        </w:rPr>
        <w:t>e</w:t>
      </w:r>
      <w:r w:rsidRPr="00B36BE6">
        <w:t>se</w:t>
      </w:r>
      <w:r w:rsidRPr="00B36BE6">
        <w:rPr>
          <w:spacing w:val="-1"/>
        </w:rPr>
        <w:t xml:space="preserve"> </w:t>
      </w:r>
      <w:r w:rsidRPr="00B36BE6">
        <w:t>do</w:t>
      </w:r>
      <w:r w:rsidRPr="00B36BE6">
        <w:rPr>
          <w:spacing w:val="-1"/>
        </w:rPr>
        <w:t>c</w:t>
      </w:r>
      <w:r w:rsidRPr="00B36BE6">
        <w:t>u</w:t>
      </w:r>
      <w:r w:rsidRPr="00B36BE6">
        <w:rPr>
          <w:spacing w:val="2"/>
        </w:rPr>
        <w:t>m</w:t>
      </w:r>
      <w:r w:rsidRPr="00B36BE6">
        <w:rPr>
          <w:spacing w:val="-1"/>
        </w:rPr>
        <w:t>e</w:t>
      </w:r>
      <w:r w:rsidRPr="00B36BE6">
        <w:t xml:space="preserve">nts </w:t>
      </w:r>
      <w:r w:rsidRPr="00B36BE6">
        <w:rPr>
          <w:spacing w:val="1"/>
        </w:rPr>
        <w:t>s</w:t>
      </w:r>
      <w:r w:rsidRPr="00B36BE6">
        <w:t>p</w:t>
      </w:r>
      <w:r w:rsidRPr="00B36BE6">
        <w:rPr>
          <w:spacing w:val="-1"/>
        </w:rPr>
        <w:t>ec</w:t>
      </w:r>
      <w:r w:rsidRPr="00B36BE6">
        <w:t>i</w:t>
      </w:r>
      <w:r w:rsidRPr="00B36BE6">
        <w:rPr>
          <w:spacing w:val="1"/>
        </w:rPr>
        <w:t>f</w:t>
      </w:r>
      <w:r w:rsidRPr="00B36BE6">
        <w:t>ically for the</w:t>
      </w:r>
      <w:r w:rsidRPr="00B36BE6">
        <w:rPr>
          <w:spacing w:val="2"/>
        </w:rPr>
        <w:t xml:space="preserve"> </w:t>
      </w:r>
      <w:r w:rsidRPr="00B36BE6">
        <w:t>proj</w:t>
      </w:r>
      <w:r w:rsidRPr="00B36BE6">
        <w:rPr>
          <w:spacing w:val="-1"/>
        </w:rPr>
        <w:t>ec</w:t>
      </w:r>
      <w:r w:rsidRPr="00B36BE6">
        <w:t>t</w:t>
      </w:r>
      <w:r w:rsidRPr="00B36BE6">
        <w:rPr>
          <w:spacing w:val="1"/>
        </w:rPr>
        <w:t xml:space="preserve"> </w:t>
      </w:r>
      <w:r w:rsidRPr="00B36BE6">
        <w:rPr>
          <w:spacing w:val="-1"/>
        </w:rPr>
        <w:t>y</w:t>
      </w:r>
      <w:r w:rsidRPr="00B36BE6">
        <w:t>ou are</w:t>
      </w:r>
      <w:r w:rsidRPr="00B36BE6">
        <w:rPr>
          <w:spacing w:val="1"/>
        </w:rPr>
        <w:t xml:space="preserve"> </w:t>
      </w:r>
      <w:r w:rsidRPr="00B36BE6">
        <w:t>propos</w:t>
      </w:r>
      <w:r w:rsidRPr="00B36BE6">
        <w:rPr>
          <w:spacing w:val="1"/>
        </w:rPr>
        <w:t>i</w:t>
      </w:r>
      <w:r w:rsidRPr="00B36BE6">
        <w:t xml:space="preserve">ng, </w:t>
      </w:r>
      <w:r w:rsidRPr="00B36BE6">
        <w:rPr>
          <w:spacing w:val="-1"/>
        </w:rPr>
        <w:t>y</w:t>
      </w:r>
      <w:r w:rsidRPr="00B36BE6">
        <w:t>our requ</w:t>
      </w:r>
      <w:r w:rsidRPr="00B36BE6">
        <w:rPr>
          <w:spacing w:val="-1"/>
        </w:rPr>
        <w:t>e</w:t>
      </w:r>
      <w:r w:rsidR="00CE26C8" w:rsidRPr="00B36BE6">
        <w:t xml:space="preserve">st </w:t>
      </w:r>
      <w:r w:rsidRPr="00B36BE6">
        <w:t>must</w:t>
      </w:r>
      <w:r w:rsidRPr="00B36BE6">
        <w:rPr>
          <w:spacing w:val="1"/>
        </w:rPr>
        <w:t xml:space="preserve"> </w:t>
      </w:r>
      <w:r w:rsidRPr="00B36BE6">
        <w:rPr>
          <w:spacing w:val="-1"/>
        </w:rPr>
        <w:t>c</w:t>
      </w:r>
      <w:r w:rsidRPr="00B36BE6">
        <w:t>onta</w:t>
      </w:r>
      <w:r w:rsidRPr="00B36BE6">
        <w:rPr>
          <w:spacing w:val="3"/>
        </w:rPr>
        <w:t>i</w:t>
      </w:r>
      <w:r w:rsidRPr="00B36BE6">
        <w:t xml:space="preserve">n an </w:t>
      </w:r>
      <w:r w:rsidRPr="00B36BE6">
        <w:rPr>
          <w:spacing w:val="-1"/>
        </w:rPr>
        <w:t>ex</w:t>
      </w:r>
      <w:r w:rsidRPr="00B36BE6">
        <w:t>pl</w:t>
      </w:r>
      <w:r w:rsidRPr="00B36BE6">
        <w:rPr>
          <w:spacing w:val="1"/>
        </w:rPr>
        <w:t>i</w:t>
      </w:r>
      <w:r w:rsidRPr="00B36BE6">
        <w:rPr>
          <w:spacing w:val="-1"/>
        </w:rPr>
        <w:t>c</w:t>
      </w:r>
      <w:r w:rsidRPr="00B36BE6">
        <w:t>it</w:t>
      </w:r>
      <w:r w:rsidRPr="00B36BE6">
        <w:rPr>
          <w:spacing w:val="1"/>
        </w:rPr>
        <w:t xml:space="preserve"> </w:t>
      </w:r>
      <w:r w:rsidRPr="00B36BE6">
        <w:t>ref</w:t>
      </w:r>
      <w:r w:rsidRPr="00B36BE6">
        <w:rPr>
          <w:spacing w:val="-1"/>
        </w:rPr>
        <w:t>e</w:t>
      </w:r>
      <w:r w:rsidRPr="00B36BE6">
        <w:t>r</w:t>
      </w:r>
      <w:r w:rsidRPr="00B36BE6">
        <w:rPr>
          <w:spacing w:val="-1"/>
        </w:rPr>
        <w:t>e</w:t>
      </w:r>
      <w:r w:rsidRPr="00B36BE6">
        <w:rPr>
          <w:spacing w:val="2"/>
        </w:rPr>
        <w:t>n</w:t>
      </w:r>
      <w:r w:rsidRPr="00B36BE6">
        <w:rPr>
          <w:spacing w:val="-1"/>
        </w:rPr>
        <w:t>c</w:t>
      </w:r>
      <w:r w:rsidRPr="00B36BE6">
        <w:t>e</w:t>
      </w:r>
      <w:r w:rsidRPr="00B36BE6">
        <w:rPr>
          <w:spacing w:val="-1"/>
        </w:rPr>
        <w:t xml:space="preserve"> </w:t>
      </w:r>
      <w:r w:rsidRPr="00B36BE6">
        <w:t>to</w:t>
      </w:r>
      <w:r w:rsidRPr="00B36BE6">
        <w:rPr>
          <w:spacing w:val="5"/>
        </w:rPr>
        <w:t xml:space="preserve"> </w:t>
      </w:r>
      <w:r w:rsidRPr="00B36BE6">
        <w:t>the proj</w:t>
      </w:r>
      <w:r w:rsidRPr="00B36BE6">
        <w:rPr>
          <w:spacing w:val="-1"/>
        </w:rPr>
        <w:t>ec</w:t>
      </w:r>
      <w:r w:rsidRPr="00B36BE6">
        <w:t>t</w:t>
      </w:r>
      <w:r w:rsidRPr="00B36BE6">
        <w:rPr>
          <w:spacing w:val="1"/>
        </w:rPr>
        <w:t xml:space="preserve"> </w:t>
      </w:r>
      <w:r w:rsidRPr="00B36BE6">
        <w:t>t</w:t>
      </w:r>
      <w:r w:rsidRPr="00B36BE6">
        <w:rPr>
          <w:spacing w:val="1"/>
        </w:rPr>
        <w:t>i</w:t>
      </w:r>
      <w:r w:rsidRPr="00B36BE6">
        <w:t>t</w:t>
      </w:r>
      <w:r w:rsidRPr="00B36BE6">
        <w:rPr>
          <w:spacing w:val="1"/>
        </w:rPr>
        <w:t>l</w:t>
      </w:r>
      <w:r w:rsidRPr="00B36BE6">
        <w:rPr>
          <w:spacing w:val="-1"/>
        </w:rPr>
        <w:t>e</w:t>
      </w:r>
      <w:r w:rsidRPr="00B36BE6">
        <w:t>.</w:t>
      </w:r>
    </w:p>
    <w:p w14:paraId="685B86C9" w14:textId="77777777" w:rsidR="000605A2" w:rsidRPr="00B36BE6" w:rsidRDefault="000605A2" w:rsidP="00D641D9"/>
    <w:p w14:paraId="38423F70" w14:textId="77777777" w:rsidR="00EB1A58" w:rsidRPr="00B36BE6" w:rsidRDefault="00EB1A58">
      <w:pPr>
        <w:spacing w:before="0" w:after="0" w:line="240" w:lineRule="auto"/>
        <w:jc w:val="left"/>
        <w:rPr>
          <w:b/>
          <w:sz w:val="28"/>
          <w:szCs w:val="20"/>
        </w:rPr>
      </w:pPr>
      <w:r w:rsidRPr="00B36BE6">
        <w:br w:type="page"/>
      </w:r>
    </w:p>
    <w:p w14:paraId="1A4EAAC2" w14:textId="28B4B9A2" w:rsidR="000605A2" w:rsidRPr="00B36BE6" w:rsidRDefault="000605A2" w:rsidP="00D641D9">
      <w:pPr>
        <w:pStyle w:val="Heading2"/>
      </w:pPr>
      <w:bookmarkStart w:id="166" w:name="_Toc3735409"/>
      <w:r w:rsidRPr="00B36BE6">
        <w:lastRenderedPageBreak/>
        <w:t xml:space="preserve">5.2 </w:t>
      </w:r>
      <w:r w:rsidRPr="00B36BE6">
        <w:rPr>
          <w:spacing w:val="1"/>
        </w:rPr>
        <w:t>S</w:t>
      </w:r>
      <w:r w:rsidRPr="00B36BE6">
        <w:rPr>
          <w:spacing w:val="-1"/>
        </w:rPr>
        <w:t>ec</w:t>
      </w:r>
      <w:r w:rsidRPr="00B36BE6">
        <w:rPr>
          <w:spacing w:val="1"/>
        </w:rPr>
        <w:t>u</w:t>
      </w:r>
      <w:r w:rsidRPr="00B36BE6">
        <w:rPr>
          <w:spacing w:val="-1"/>
        </w:rPr>
        <w:t>r</w:t>
      </w:r>
      <w:r w:rsidRPr="00B36BE6">
        <w:t>it</w:t>
      </w:r>
      <w:r w:rsidRPr="00B36BE6">
        <w:rPr>
          <w:spacing w:val="3"/>
        </w:rPr>
        <w:t>y</w:t>
      </w:r>
      <w:r w:rsidRPr="00B36BE6">
        <w:rPr>
          <w:rStyle w:val="FootnoteReference"/>
          <w:b w:val="0"/>
          <w:spacing w:val="3"/>
        </w:rPr>
        <w:footnoteReference w:id="9"/>
      </w:r>
      <w:bookmarkEnd w:id="166"/>
    </w:p>
    <w:p w14:paraId="56F990DE" w14:textId="77777777" w:rsidR="000605A2" w:rsidRPr="00B36BE6" w:rsidRDefault="000605A2" w:rsidP="00D641D9"/>
    <w:p w14:paraId="3F377DEC" w14:textId="77777777" w:rsidR="000605A2" w:rsidRPr="00B36BE6" w:rsidRDefault="000605A2" w:rsidP="00D641D9">
      <w:r w:rsidRPr="00B36BE6">
        <w:rPr>
          <w:spacing w:val="-3"/>
        </w:rPr>
        <w:t>P</w:t>
      </w:r>
      <w:r w:rsidRPr="00B36BE6">
        <w:t>lea</w:t>
      </w:r>
      <w:r w:rsidRPr="00B36BE6">
        <w:rPr>
          <w:spacing w:val="2"/>
        </w:rPr>
        <w:t>s</w:t>
      </w:r>
      <w:r w:rsidRPr="00B36BE6">
        <w:t>e</w:t>
      </w:r>
      <w:r w:rsidRPr="00B36BE6">
        <w:rPr>
          <w:spacing w:val="-1"/>
        </w:rPr>
        <w:t xml:space="preserve"> </w:t>
      </w:r>
      <w:r w:rsidRPr="00B36BE6">
        <w:t>i</w:t>
      </w:r>
      <w:r w:rsidRPr="00B36BE6">
        <w:rPr>
          <w:spacing w:val="1"/>
        </w:rPr>
        <w:t>nd</w:t>
      </w:r>
      <w:r w:rsidRPr="00B36BE6">
        <w:t>ica</w:t>
      </w:r>
      <w:r w:rsidRPr="00B36BE6">
        <w:rPr>
          <w:spacing w:val="-1"/>
        </w:rPr>
        <w:t>t</w:t>
      </w:r>
      <w:r w:rsidRPr="00B36BE6">
        <w:t>e</w:t>
      </w:r>
      <w:r w:rsidRPr="00B36BE6">
        <w:rPr>
          <w:spacing w:val="-1"/>
        </w:rPr>
        <w:t xml:space="preserve"> </w:t>
      </w:r>
      <w:r w:rsidRPr="00B36BE6">
        <w:t>if</w:t>
      </w:r>
      <w:r w:rsidRPr="00B36BE6">
        <w:rPr>
          <w:spacing w:val="2"/>
        </w:rPr>
        <w:t xml:space="preserve"> </w:t>
      </w:r>
      <w:r w:rsidRPr="00B36BE6">
        <w:t>yo</w:t>
      </w:r>
      <w:r w:rsidRPr="00B36BE6">
        <w:rPr>
          <w:spacing w:val="1"/>
        </w:rPr>
        <w:t>u</w:t>
      </w:r>
      <w:r w:rsidRPr="00B36BE6">
        <w:t>r</w:t>
      </w:r>
      <w:r w:rsidRPr="00B36BE6">
        <w:rPr>
          <w:spacing w:val="-1"/>
        </w:rPr>
        <w:t xml:space="preserve"> pr</w:t>
      </w:r>
      <w:r w:rsidRPr="00B36BE6">
        <w:t>o</w:t>
      </w:r>
      <w:r w:rsidRPr="00B36BE6">
        <w:rPr>
          <w:spacing w:val="-1"/>
        </w:rPr>
        <w:t>je</w:t>
      </w:r>
      <w:r w:rsidRPr="00B36BE6">
        <w:rPr>
          <w:spacing w:val="1"/>
        </w:rPr>
        <w:t>c</w:t>
      </w:r>
      <w:r w:rsidRPr="00B36BE6">
        <w:t xml:space="preserve">t </w:t>
      </w:r>
      <w:r w:rsidRPr="00B36BE6">
        <w:rPr>
          <w:spacing w:val="1"/>
        </w:rPr>
        <w:t>w</w:t>
      </w:r>
      <w:r w:rsidRPr="00B36BE6">
        <w:t>i</w:t>
      </w:r>
      <w:r w:rsidRPr="00B36BE6">
        <w:rPr>
          <w:spacing w:val="1"/>
        </w:rPr>
        <w:t>l</w:t>
      </w:r>
      <w:r w:rsidRPr="00B36BE6">
        <w:t xml:space="preserve">l </w:t>
      </w:r>
      <w:r w:rsidRPr="00B36BE6">
        <w:rPr>
          <w:spacing w:val="1"/>
        </w:rPr>
        <w:t>in</w:t>
      </w:r>
      <w:r w:rsidRPr="00B36BE6">
        <w:t>volve:</w:t>
      </w:r>
    </w:p>
    <w:p w14:paraId="4EE6A871" w14:textId="77777777" w:rsidR="000605A2" w:rsidRPr="00B36BE6" w:rsidRDefault="000605A2" w:rsidP="00FE5E54">
      <w:pPr>
        <w:pStyle w:val="ListParagraph"/>
        <w:numPr>
          <w:ilvl w:val="0"/>
          <w:numId w:val="36"/>
        </w:numPr>
      </w:pPr>
      <w:r w:rsidRPr="00B36BE6">
        <w:rPr>
          <w:spacing w:val="-1"/>
        </w:rPr>
        <w:t>ac</w:t>
      </w:r>
      <w:r w:rsidRPr="00B36BE6">
        <w:t>t</w:t>
      </w:r>
      <w:r w:rsidRPr="00B36BE6">
        <w:rPr>
          <w:spacing w:val="1"/>
        </w:rPr>
        <w:t>i</w:t>
      </w:r>
      <w:r w:rsidRPr="00B36BE6">
        <w:t>vi</w:t>
      </w:r>
      <w:r w:rsidRPr="00B36BE6">
        <w:rPr>
          <w:spacing w:val="1"/>
        </w:rPr>
        <w:t>t</w:t>
      </w:r>
      <w:r w:rsidRPr="00B36BE6">
        <w:t>ies or</w:t>
      </w:r>
      <w:r w:rsidRPr="00B36BE6">
        <w:rPr>
          <w:spacing w:val="-1"/>
        </w:rPr>
        <w:t xml:space="preserve"> re</w:t>
      </w:r>
      <w:r w:rsidRPr="00B36BE6">
        <w:t>sul</w:t>
      </w:r>
      <w:r w:rsidRPr="00B36BE6">
        <w:rPr>
          <w:spacing w:val="1"/>
        </w:rPr>
        <w:t>t</w:t>
      </w:r>
      <w:r w:rsidRPr="00B36BE6">
        <w:t>s</w:t>
      </w:r>
      <w:r w:rsidRPr="00B36BE6">
        <w:rPr>
          <w:spacing w:val="1"/>
        </w:rPr>
        <w:t xml:space="preserve"> </w:t>
      </w:r>
      <w:r w:rsidRPr="00B36BE6">
        <w:t>r</w:t>
      </w:r>
      <w:r w:rsidRPr="00B36BE6">
        <w:rPr>
          <w:spacing w:val="-2"/>
        </w:rPr>
        <w:t>a</w:t>
      </w:r>
      <w:r w:rsidRPr="00B36BE6">
        <w:t>is</w:t>
      </w:r>
      <w:r w:rsidRPr="00B36BE6">
        <w:rPr>
          <w:spacing w:val="1"/>
        </w:rPr>
        <w:t>i</w:t>
      </w:r>
      <w:r w:rsidRPr="00B36BE6">
        <w:rPr>
          <w:spacing w:val="2"/>
        </w:rPr>
        <w:t>n</w:t>
      </w:r>
      <w:r w:rsidRPr="00B36BE6">
        <w:t>g</w:t>
      </w:r>
      <w:r w:rsidRPr="00B36BE6">
        <w:rPr>
          <w:spacing w:val="-2"/>
        </w:rPr>
        <w:t xml:space="preserve"> </w:t>
      </w:r>
      <w:r w:rsidRPr="00B36BE6">
        <w:t>s</w:t>
      </w:r>
      <w:r w:rsidRPr="00B36BE6">
        <w:rPr>
          <w:spacing w:val="1"/>
        </w:rPr>
        <w:t>e</w:t>
      </w:r>
      <w:r w:rsidRPr="00B36BE6">
        <w:rPr>
          <w:spacing w:val="-1"/>
        </w:rPr>
        <w:t>c</w:t>
      </w:r>
      <w:r w:rsidRPr="00B36BE6">
        <w:t>u</w:t>
      </w:r>
      <w:r w:rsidRPr="00B36BE6">
        <w:rPr>
          <w:spacing w:val="-1"/>
        </w:rPr>
        <w:t>r</w:t>
      </w:r>
      <w:r w:rsidRPr="00B36BE6">
        <w:t>i</w:t>
      </w:r>
      <w:r w:rsidRPr="00B36BE6">
        <w:rPr>
          <w:spacing w:val="6"/>
        </w:rPr>
        <w:t>t</w:t>
      </w:r>
      <w:r w:rsidRPr="00B36BE6">
        <w:t>y</w:t>
      </w:r>
      <w:r w:rsidRPr="00B36BE6">
        <w:rPr>
          <w:spacing w:val="-5"/>
        </w:rPr>
        <w:t xml:space="preserve"> </w:t>
      </w:r>
      <w:r w:rsidRPr="00B36BE6">
        <w:t>is</w:t>
      </w:r>
      <w:r w:rsidRPr="00B36BE6">
        <w:rPr>
          <w:spacing w:val="1"/>
        </w:rPr>
        <w:t>s</w:t>
      </w:r>
      <w:r w:rsidRPr="00B36BE6">
        <w:t>u</w:t>
      </w:r>
      <w:r w:rsidRPr="00B36BE6">
        <w:rPr>
          <w:spacing w:val="-1"/>
        </w:rPr>
        <w:t>e</w:t>
      </w:r>
      <w:r w:rsidRPr="00B36BE6">
        <w:t>s: (Y</w:t>
      </w:r>
      <w:r w:rsidRPr="00B36BE6">
        <w:rPr>
          <w:spacing w:val="-1"/>
        </w:rPr>
        <w:t>E</w:t>
      </w:r>
      <w:r w:rsidRPr="00B36BE6">
        <w:rPr>
          <w:spacing w:val="1"/>
        </w:rPr>
        <w:t>S</w:t>
      </w:r>
      <w:r w:rsidRPr="00B36BE6">
        <w:t>/NO)</w:t>
      </w:r>
    </w:p>
    <w:p w14:paraId="01D8CB80" w14:textId="77777777" w:rsidR="000605A2" w:rsidRPr="00B36BE6" w:rsidRDefault="000605A2" w:rsidP="00FE5E54">
      <w:pPr>
        <w:pStyle w:val="ListParagraph"/>
        <w:numPr>
          <w:ilvl w:val="0"/>
          <w:numId w:val="36"/>
        </w:numPr>
      </w:pPr>
      <w:r w:rsidRPr="00B36BE6">
        <w:rPr>
          <w:spacing w:val="-2"/>
        </w:rPr>
        <w:t>'</w:t>
      </w:r>
      <w:r w:rsidRPr="00B36BE6">
        <w:t>E</w:t>
      </w:r>
      <w:r w:rsidRPr="00B36BE6">
        <w:rPr>
          <w:spacing w:val="2"/>
        </w:rPr>
        <w:t>U</w:t>
      </w:r>
      <w:r w:rsidRPr="00B36BE6">
        <w:rPr>
          <w:spacing w:val="-1"/>
        </w:rPr>
        <w:t>-c</w:t>
      </w:r>
      <w:r w:rsidRPr="00B36BE6">
        <w:t>lassifi</w:t>
      </w:r>
      <w:r w:rsidRPr="00B36BE6">
        <w:rPr>
          <w:spacing w:val="-1"/>
        </w:rPr>
        <w:t>e</w:t>
      </w:r>
      <w:r w:rsidRPr="00B36BE6">
        <w:t>d inf</w:t>
      </w:r>
      <w:r w:rsidRPr="00B36BE6">
        <w:rPr>
          <w:spacing w:val="2"/>
        </w:rPr>
        <w:t>o</w:t>
      </w:r>
      <w:r w:rsidRPr="00B36BE6">
        <w:t>rm</w:t>
      </w:r>
      <w:r w:rsidRPr="00B36BE6">
        <w:rPr>
          <w:spacing w:val="-1"/>
        </w:rPr>
        <w:t>a</w:t>
      </w:r>
      <w:r w:rsidRPr="00B36BE6">
        <w:t>t</w:t>
      </w:r>
      <w:r w:rsidRPr="00B36BE6">
        <w:rPr>
          <w:spacing w:val="1"/>
        </w:rPr>
        <w:t>i</w:t>
      </w:r>
      <w:r w:rsidRPr="00B36BE6">
        <w:t>on'</w:t>
      </w:r>
      <w:r w:rsidRPr="00B36BE6">
        <w:rPr>
          <w:spacing w:val="-2"/>
        </w:rPr>
        <w:t xml:space="preserve"> </w:t>
      </w:r>
      <w:r w:rsidRPr="00B36BE6">
        <w:rPr>
          <w:spacing w:val="-1"/>
        </w:rPr>
        <w:t>a</w:t>
      </w:r>
      <w:r w:rsidRPr="00B36BE6">
        <w:t xml:space="preserve">s </w:t>
      </w:r>
      <w:r w:rsidRPr="00B36BE6">
        <w:rPr>
          <w:spacing w:val="2"/>
        </w:rPr>
        <w:t>b</w:t>
      </w:r>
      <w:r w:rsidRPr="00B36BE6">
        <w:rPr>
          <w:spacing w:val="-1"/>
        </w:rPr>
        <w:t>ac</w:t>
      </w:r>
      <w:r w:rsidRPr="00B36BE6">
        <w:rPr>
          <w:spacing w:val="2"/>
        </w:rPr>
        <w:t>k</w:t>
      </w:r>
      <w:r w:rsidRPr="00B36BE6">
        <w:rPr>
          <w:spacing w:val="-2"/>
        </w:rPr>
        <w:t>g</w:t>
      </w:r>
      <w:r w:rsidRPr="00B36BE6">
        <w:t>round</w:t>
      </w:r>
      <w:r w:rsidRPr="00B36BE6">
        <w:rPr>
          <w:spacing w:val="-1"/>
        </w:rPr>
        <w:t xml:space="preserve"> </w:t>
      </w:r>
      <w:r w:rsidRPr="00B36BE6">
        <w:rPr>
          <w:spacing w:val="2"/>
        </w:rPr>
        <w:t>o</w:t>
      </w:r>
      <w:r w:rsidRPr="00B36BE6">
        <w:t xml:space="preserve">r </w:t>
      </w:r>
      <w:r w:rsidRPr="00B36BE6">
        <w:rPr>
          <w:spacing w:val="-1"/>
        </w:rPr>
        <w:t>re</w:t>
      </w:r>
      <w:r w:rsidRPr="00B36BE6">
        <w:t>su</w:t>
      </w:r>
      <w:r w:rsidRPr="00B36BE6">
        <w:rPr>
          <w:spacing w:val="3"/>
        </w:rPr>
        <w:t>l</w:t>
      </w:r>
      <w:r w:rsidRPr="00B36BE6">
        <w:t>ts:</w:t>
      </w:r>
      <w:r w:rsidRPr="00B36BE6">
        <w:rPr>
          <w:spacing w:val="1"/>
        </w:rPr>
        <w:t xml:space="preserve"> </w:t>
      </w:r>
      <w:r w:rsidRPr="00B36BE6">
        <w:rPr>
          <w:spacing w:val="-1"/>
        </w:rPr>
        <w:t>(</w:t>
      </w:r>
      <w:r w:rsidRPr="00B36BE6">
        <w:t>YES/N</w:t>
      </w:r>
      <w:r w:rsidRPr="00B36BE6">
        <w:rPr>
          <w:spacing w:val="-1"/>
        </w:rPr>
        <w:t>O</w:t>
      </w:r>
      <w:r w:rsidRPr="00B36BE6">
        <w:t>)</w:t>
      </w:r>
    </w:p>
    <w:p w14:paraId="750395CF" w14:textId="77777777" w:rsidR="003C431E" w:rsidRPr="00B36BE6" w:rsidRDefault="006C5331" w:rsidP="00D641D9">
      <w:r w:rsidRPr="00B36BE6">
        <w:rPr>
          <w:noProof/>
          <w:lang w:val="nl-NL" w:eastAsia="nl-NL"/>
        </w:rPr>
        <mc:AlternateContent>
          <mc:Choice Requires="wpg">
            <w:drawing>
              <wp:anchor distT="0" distB="0" distL="114300" distR="114300" simplePos="0" relativeHeight="251657216" behindDoc="1" locked="0" layoutInCell="1" allowOverlap="1" wp14:anchorId="20597F08" wp14:editId="246B2B67">
                <wp:simplePos x="0" y="0"/>
                <wp:positionH relativeFrom="column">
                  <wp:posOffset>-3175</wp:posOffset>
                </wp:positionH>
                <wp:positionV relativeFrom="paragraph">
                  <wp:posOffset>175895</wp:posOffset>
                </wp:positionV>
                <wp:extent cx="212090" cy="212725"/>
                <wp:effectExtent l="2540" t="9525" r="4445" b="6350"/>
                <wp:wrapNone/>
                <wp:docPr id="4"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090" cy="212725"/>
                          <a:chOff x="1140" y="-5302"/>
                          <a:chExt cx="334" cy="335"/>
                        </a:xfrm>
                      </wpg:grpSpPr>
                      <wps:wsp>
                        <wps:cNvPr id="21" name="Freeform 146"/>
                        <wps:cNvSpPr>
                          <a:spLocks/>
                        </wps:cNvSpPr>
                        <wps:spPr bwMode="auto">
                          <a:xfrm>
                            <a:off x="1140" y="-5302"/>
                            <a:ext cx="334" cy="335"/>
                          </a:xfrm>
                          <a:custGeom>
                            <a:avLst/>
                            <a:gdLst>
                              <a:gd name="T0" fmla="+- 0 1321 1140"/>
                              <a:gd name="T1" fmla="*/ T0 w 334"/>
                              <a:gd name="T2" fmla="+- 0 -5302 -5302"/>
                              <a:gd name="T3" fmla="*/ -5302 h 335"/>
                              <a:gd name="T4" fmla="+- 0 1249 1140"/>
                              <a:gd name="T5" fmla="*/ T4 w 334"/>
                              <a:gd name="T6" fmla="+- 0 -5290 -5302"/>
                              <a:gd name="T7" fmla="*/ -5290 h 335"/>
                              <a:gd name="T8" fmla="+- 0 1193 1140"/>
                              <a:gd name="T9" fmla="*/ T8 w 334"/>
                              <a:gd name="T10" fmla="+- 0 -5256 -5302"/>
                              <a:gd name="T11" fmla="*/ -5256 h 335"/>
                              <a:gd name="T12" fmla="+- 0 1155 1140"/>
                              <a:gd name="T13" fmla="*/ T12 w 334"/>
                              <a:gd name="T14" fmla="+- 0 -5205 -5302"/>
                              <a:gd name="T15" fmla="*/ -5205 h 335"/>
                              <a:gd name="T16" fmla="+- 0 1140 1140"/>
                              <a:gd name="T17" fmla="*/ T16 w 334"/>
                              <a:gd name="T18" fmla="+- 0 -5143 -5302"/>
                              <a:gd name="T19" fmla="*/ -5143 h 335"/>
                              <a:gd name="T20" fmla="+- 0 1141 1140"/>
                              <a:gd name="T21" fmla="*/ T20 w 334"/>
                              <a:gd name="T22" fmla="+- 0 -5119 -5302"/>
                              <a:gd name="T23" fmla="*/ -5119 h 335"/>
                              <a:gd name="T24" fmla="+- 0 1162 1140"/>
                              <a:gd name="T25" fmla="*/ T24 w 334"/>
                              <a:gd name="T26" fmla="+- 0 -5053 -5302"/>
                              <a:gd name="T27" fmla="*/ -5053 h 335"/>
                              <a:gd name="T28" fmla="+- 0 1203 1140"/>
                              <a:gd name="T29" fmla="*/ T28 w 334"/>
                              <a:gd name="T30" fmla="+- 0 -5004 -5302"/>
                              <a:gd name="T31" fmla="*/ -5004 h 335"/>
                              <a:gd name="T32" fmla="+- 0 1260 1140"/>
                              <a:gd name="T33" fmla="*/ T32 w 334"/>
                              <a:gd name="T34" fmla="+- 0 -4974 -5302"/>
                              <a:gd name="T35" fmla="*/ -4974 h 335"/>
                              <a:gd name="T36" fmla="+- 0 1307 1140"/>
                              <a:gd name="T37" fmla="*/ T36 w 334"/>
                              <a:gd name="T38" fmla="+- 0 -4967 -5302"/>
                              <a:gd name="T39" fmla="*/ -4967 h 335"/>
                              <a:gd name="T40" fmla="+- 0 1330 1140"/>
                              <a:gd name="T41" fmla="*/ T40 w 334"/>
                              <a:gd name="T42" fmla="+- 0 -4968 -5302"/>
                              <a:gd name="T43" fmla="*/ -4968 h 335"/>
                              <a:gd name="T44" fmla="+- 0 1393 1140"/>
                              <a:gd name="T45" fmla="*/ T44 w 334"/>
                              <a:gd name="T46" fmla="+- 0 -4990 -5302"/>
                              <a:gd name="T47" fmla="*/ -4990 h 335"/>
                              <a:gd name="T48" fmla="+- 0 1441 1140"/>
                              <a:gd name="T49" fmla="*/ T48 w 334"/>
                              <a:gd name="T50" fmla="+- 0 -5033 -5302"/>
                              <a:gd name="T51" fmla="*/ -5033 h 335"/>
                              <a:gd name="T52" fmla="+- 0 1469 1140"/>
                              <a:gd name="T53" fmla="*/ T52 w 334"/>
                              <a:gd name="T54" fmla="+- 0 -5093 -5302"/>
                              <a:gd name="T55" fmla="*/ -5093 h 335"/>
                              <a:gd name="T56" fmla="+- 0 1474 1140"/>
                              <a:gd name="T57" fmla="*/ T56 w 334"/>
                              <a:gd name="T58" fmla="+- 0 -5115 -5302"/>
                              <a:gd name="T59" fmla="*/ -5115 h 335"/>
                              <a:gd name="T60" fmla="+- 0 1472 1140"/>
                              <a:gd name="T61" fmla="*/ T60 w 334"/>
                              <a:gd name="T62" fmla="+- 0 -5141 -5302"/>
                              <a:gd name="T63" fmla="*/ -5141 h 335"/>
                              <a:gd name="T64" fmla="+- 0 1454 1140"/>
                              <a:gd name="T65" fmla="*/ T64 w 334"/>
                              <a:gd name="T66" fmla="+- 0 -5209 -5302"/>
                              <a:gd name="T67" fmla="*/ -5209 h 335"/>
                              <a:gd name="T68" fmla="+- 0 1415 1140"/>
                              <a:gd name="T69" fmla="*/ T68 w 334"/>
                              <a:gd name="T70" fmla="+- 0 -5261 -5302"/>
                              <a:gd name="T71" fmla="*/ -5261 h 335"/>
                              <a:gd name="T72" fmla="+- 0 1362 1140"/>
                              <a:gd name="T73" fmla="*/ T72 w 334"/>
                              <a:gd name="T74" fmla="+- 0 -5293 -5302"/>
                              <a:gd name="T75" fmla="*/ -5293 h 335"/>
                              <a:gd name="T76" fmla="+- 0 1321 1140"/>
                              <a:gd name="T77" fmla="*/ T76 w 334"/>
                              <a:gd name="T78" fmla="+- 0 -5302 -5302"/>
                              <a:gd name="T79" fmla="*/ -5302 h 3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34" h="335">
                                <a:moveTo>
                                  <a:pt x="181" y="0"/>
                                </a:moveTo>
                                <a:lnTo>
                                  <a:pt x="109" y="12"/>
                                </a:lnTo>
                                <a:lnTo>
                                  <a:pt x="53" y="46"/>
                                </a:lnTo>
                                <a:lnTo>
                                  <a:pt x="15" y="97"/>
                                </a:lnTo>
                                <a:lnTo>
                                  <a:pt x="0" y="159"/>
                                </a:lnTo>
                                <a:lnTo>
                                  <a:pt x="1" y="183"/>
                                </a:lnTo>
                                <a:lnTo>
                                  <a:pt x="22" y="249"/>
                                </a:lnTo>
                                <a:lnTo>
                                  <a:pt x="63" y="298"/>
                                </a:lnTo>
                                <a:lnTo>
                                  <a:pt x="120" y="328"/>
                                </a:lnTo>
                                <a:lnTo>
                                  <a:pt x="167" y="335"/>
                                </a:lnTo>
                                <a:lnTo>
                                  <a:pt x="190" y="334"/>
                                </a:lnTo>
                                <a:lnTo>
                                  <a:pt x="253" y="312"/>
                                </a:lnTo>
                                <a:lnTo>
                                  <a:pt x="301" y="269"/>
                                </a:lnTo>
                                <a:lnTo>
                                  <a:pt x="329" y="209"/>
                                </a:lnTo>
                                <a:lnTo>
                                  <a:pt x="334" y="187"/>
                                </a:lnTo>
                                <a:lnTo>
                                  <a:pt x="332" y="161"/>
                                </a:lnTo>
                                <a:lnTo>
                                  <a:pt x="314" y="93"/>
                                </a:lnTo>
                                <a:lnTo>
                                  <a:pt x="275" y="41"/>
                                </a:lnTo>
                                <a:lnTo>
                                  <a:pt x="222" y="9"/>
                                </a:lnTo>
                                <a:lnTo>
                                  <a:pt x="181"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962667" id="Group 145" o:spid="_x0000_s1026" style="position:absolute;margin-left:-.25pt;margin-top:13.85pt;width:16.7pt;height:16.75pt;z-index:-251659264" coordorigin="1140,-5302" coordsize="334,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">
                <v:shape id="Freeform 146" o:spid="_x0000_s1027" style="position:absolute;left:1140;top:-5302;width:334;height:335;visibility:visible;mso-wrap-style:square;v-text-anchor:top" coordsize="33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" path="m181,l109,12,53,46,15,97,,159r1,24l22,249r41,49l120,328r47,7l190,334r63,-22l301,269r28,-60l334,187r-2,-26l314,93,275,41,222,9,181,e" stroked="f">
                  <v:path arrowok="t" o:connecttype="custom" o:connectlocs="181,-5302;109,-5290;53,-5256;15,-5205;0,-5143;1,-5119;22,-5053;63,-5004;120,-4974;167,-4967;190,-4968;253,-4990;301,-5033;329,-5093;334,-5115;332,-5141;314,-5209;275,-5261;222,-5293;181,-5302" o:connectangles="0,0,0,0,0,0,0,0,0,0,0,0,0,0,0,0,0,0,0,0"/>
                </v:shape>
              </v:group>
            </w:pict>
          </mc:Fallback>
        </mc:AlternateContent>
      </w:r>
    </w:p>
    <w:sectPr w:rsidR="003C431E" w:rsidRPr="00B36BE6" w:rsidSect="0067177E">
      <w:footerReference w:type="default" r:id="rId25"/>
      <w:footerReference w:type="first" r:id="rId26"/>
      <w:type w:val="continuous"/>
      <w:pgSz w:w="11907" w:h="16840" w:code="9"/>
      <w:pgMar w:top="1417" w:right="1417" w:bottom="1417" w:left="1417"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Uitterdijk, JJ" w:date="2019-03-21T16:02:00Z" w:initials="JJU">
    <w:p w14:paraId="6295CE90" w14:textId="77777777" w:rsidR="006B0AA7" w:rsidRPr="00024148" w:rsidRDefault="006B0AA7" w:rsidP="00163224">
      <w:pPr>
        <w:rPr>
          <w:rFonts w:asciiTheme="minorHAnsi" w:hAnsiTheme="minorHAnsi"/>
          <w:lang w:val="en-US"/>
        </w:rPr>
      </w:pPr>
      <w:r>
        <w:rPr>
          <w:rStyle w:val="CommentReference"/>
        </w:rPr>
        <w:annotationRef/>
      </w:r>
      <w:r w:rsidRPr="00024148">
        <w:rPr>
          <w:b/>
          <w:u w:val="single"/>
          <w:lang w:val="en-US"/>
        </w:rPr>
        <w:t xml:space="preserve">Research </w:t>
      </w:r>
      <w:proofErr w:type="gramStart"/>
      <w:r>
        <w:rPr>
          <w:b/>
          <w:u w:val="single"/>
          <w:lang w:val="en-US"/>
        </w:rPr>
        <w:t>Workspace</w:t>
      </w:r>
      <w:r w:rsidRPr="00024148">
        <w:rPr>
          <w:b/>
          <w:u w:val="single"/>
          <w:lang w:val="en-US"/>
        </w:rPr>
        <w:t xml:space="preserve"> :</w:t>
      </w:r>
      <w:proofErr w:type="gramEnd"/>
      <w:r w:rsidRPr="00024148">
        <w:rPr>
          <w:b/>
          <w:u w:val="single"/>
          <w:lang w:val="en-US"/>
        </w:rPr>
        <w:t xml:space="preserve"> </w:t>
      </w:r>
      <w:r>
        <w:rPr>
          <w:b/>
          <w:u w:val="single"/>
          <w:lang w:val="en-US"/>
        </w:rPr>
        <w:t>Data Storage &amp; Analyze facility</w:t>
      </w:r>
    </w:p>
    <w:p w14:paraId="28225B88" w14:textId="77777777" w:rsidR="006B0AA7" w:rsidRPr="00024148" w:rsidRDefault="006B0AA7" w:rsidP="00163224">
      <w:pPr>
        <w:rPr>
          <w:rFonts w:asciiTheme="minorHAnsi" w:hAnsiTheme="minorHAnsi"/>
          <w:b/>
          <w:u w:val="single"/>
          <w:lang w:val="en-US"/>
        </w:rPr>
      </w:pPr>
    </w:p>
    <w:p w14:paraId="491E357D" w14:textId="77777777" w:rsidR="006B0AA7" w:rsidRDefault="006B0AA7" w:rsidP="00163224">
      <w:pPr>
        <w:rPr>
          <w:rFonts w:asciiTheme="minorHAnsi" w:hAnsiTheme="minorHAnsi"/>
          <w:b/>
          <w:lang w:val="en-US"/>
        </w:rPr>
      </w:pPr>
      <w:r w:rsidRPr="0074670D">
        <w:rPr>
          <w:rFonts w:asciiTheme="minorHAnsi" w:hAnsiTheme="minorHAnsi"/>
          <w:lang w:val="en-US"/>
        </w:rPr>
        <w:t xml:space="preserve">The Research Workspace is a safe and secure </w:t>
      </w:r>
      <w:r w:rsidRPr="0074670D">
        <w:rPr>
          <w:rFonts w:asciiTheme="minorHAnsi" w:hAnsiTheme="minorHAnsi"/>
          <w:b/>
          <w:lang w:val="en-US"/>
        </w:rPr>
        <w:t>storage and analyze solution</w:t>
      </w:r>
      <w:r>
        <w:rPr>
          <w:rFonts w:asciiTheme="minorHAnsi" w:hAnsiTheme="minorHAnsi"/>
          <w:b/>
          <w:lang w:val="en-US"/>
        </w:rPr>
        <w:t>.</w:t>
      </w:r>
    </w:p>
    <w:p w14:paraId="26F6E862" w14:textId="77777777" w:rsidR="006B0AA7" w:rsidRDefault="006B0AA7" w:rsidP="00163224">
      <w:pPr>
        <w:rPr>
          <w:rFonts w:asciiTheme="minorHAnsi" w:hAnsiTheme="minorHAnsi"/>
          <w:b/>
          <w:lang w:val="en-US"/>
        </w:rPr>
      </w:pPr>
    </w:p>
    <w:p w14:paraId="693DC79F" w14:textId="77777777" w:rsidR="006B0AA7" w:rsidRPr="00B75871" w:rsidRDefault="006B0AA7" w:rsidP="00163224">
      <w:pPr>
        <w:pStyle w:val="ListParagraph"/>
        <w:spacing w:before="0" w:after="0" w:line="240" w:lineRule="auto"/>
        <w:ind w:left="0"/>
        <w:jc w:val="left"/>
        <w:rPr>
          <w:rFonts w:asciiTheme="minorHAnsi" w:hAnsiTheme="minorHAnsi"/>
          <w:lang w:val="en-US"/>
        </w:rPr>
      </w:pPr>
      <w:r w:rsidRPr="00B75871">
        <w:rPr>
          <w:rFonts w:asciiTheme="minorHAnsi" w:hAnsiTheme="minorHAnsi"/>
          <w:lang w:val="en-US"/>
        </w:rPr>
        <w:t>We</w:t>
      </w:r>
      <w:r>
        <w:rPr>
          <w:rFonts w:asciiTheme="minorHAnsi" w:hAnsiTheme="minorHAnsi"/>
          <w:lang w:val="en-US"/>
        </w:rPr>
        <w:t xml:space="preserve"> (UMCG)</w:t>
      </w:r>
      <w:r w:rsidRPr="00B75871">
        <w:rPr>
          <w:rFonts w:asciiTheme="minorHAnsi" w:hAnsiTheme="minorHAnsi"/>
          <w:lang w:val="en-US"/>
        </w:rPr>
        <w:t xml:space="preserve"> developed this environment together with the Compute Centre of the University of </w:t>
      </w:r>
      <w:proofErr w:type="gramStart"/>
      <w:r w:rsidRPr="00B75871">
        <w:rPr>
          <w:rFonts w:asciiTheme="minorHAnsi" w:hAnsiTheme="minorHAnsi"/>
          <w:lang w:val="en-US"/>
        </w:rPr>
        <w:t>Groningen..</w:t>
      </w:r>
      <w:proofErr w:type="gramEnd"/>
    </w:p>
    <w:p w14:paraId="02201EAB" w14:textId="77777777" w:rsidR="006B0AA7" w:rsidRDefault="006B0AA7" w:rsidP="00163224">
      <w:pPr>
        <w:widowControl w:val="0"/>
        <w:ind w:left="360"/>
        <w:rPr>
          <w:rFonts w:asciiTheme="minorHAnsi" w:hAnsiTheme="minorHAnsi"/>
          <w:lang w:val="en-US"/>
        </w:rPr>
      </w:pPr>
    </w:p>
    <w:p w14:paraId="25453BEC" w14:textId="77777777" w:rsidR="006B0AA7" w:rsidRPr="005E2AF3" w:rsidRDefault="006B0AA7" w:rsidP="00163224">
      <w:pPr>
        <w:widowControl w:val="0"/>
        <w:ind w:left="360"/>
        <w:rPr>
          <w:rFonts w:asciiTheme="minorHAnsi" w:hAnsiTheme="minorHAnsi"/>
          <w:b/>
          <w:lang w:val="en-US"/>
        </w:rPr>
      </w:pPr>
      <w:r w:rsidRPr="005E2AF3">
        <w:rPr>
          <w:rFonts w:asciiTheme="minorHAnsi" w:hAnsiTheme="minorHAnsi"/>
          <w:b/>
          <w:lang w:val="en-US"/>
        </w:rPr>
        <w:t>benefits</w:t>
      </w:r>
    </w:p>
    <w:p w14:paraId="6C18903F" w14:textId="77777777" w:rsidR="006B0AA7" w:rsidRPr="00163224" w:rsidRDefault="006B0AA7" w:rsidP="00163224">
      <w:pPr>
        <w:pStyle w:val="ListParagraph"/>
        <w:widowControl w:val="0"/>
        <w:numPr>
          <w:ilvl w:val="0"/>
          <w:numId w:val="50"/>
        </w:numPr>
        <w:spacing w:before="0" w:after="0" w:line="240" w:lineRule="auto"/>
        <w:jc w:val="left"/>
        <w:rPr>
          <w:rFonts w:asciiTheme="minorHAnsi" w:hAnsiTheme="minorHAnsi"/>
          <w:lang w:val="en-US"/>
        </w:rPr>
      </w:pPr>
      <w:r>
        <w:rPr>
          <w:rFonts w:asciiTheme="minorHAnsi" w:hAnsiTheme="minorHAnsi"/>
          <w:lang w:val="en-US"/>
        </w:rPr>
        <w:t xml:space="preserve">Not only one central place where the research data is </w:t>
      </w:r>
      <w:r w:rsidRPr="008D1B87">
        <w:rPr>
          <w:rFonts w:asciiTheme="minorHAnsi" w:hAnsiTheme="minorHAnsi"/>
          <w:b/>
          <w:lang w:val="en-US"/>
        </w:rPr>
        <w:t>stored and backup</w:t>
      </w:r>
      <w:r w:rsidRPr="00D205CB">
        <w:rPr>
          <w:rFonts w:asciiTheme="minorHAnsi" w:hAnsiTheme="minorHAnsi"/>
          <w:lang w:val="en-US"/>
        </w:rPr>
        <w:t xml:space="preserve">, but it also provides a possibility to </w:t>
      </w:r>
      <w:r>
        <w:rPr>
          <w:rFonts w:asciiTheme="minorHAnsi" w:hAnsiTheme="minorHAnsi"/>
          <w:b/>
          <w:lang w:val="en-US"/>
        </w:rPr>
        <w:t>analyze or clean the research data in a closed environment.</w:t>
      </w:r>
    </w:p>
    <w:p w14:paraId="1DD5D35F" w14:textId="202E5FB9" w:rsidR="006B0AA7" w:rsidRPr="005E2AF3" w:rsidRDefault="006B0AA7" w:rsidP="00163224">
      <w:pPr>
        <w:pStyle w:val="ListParagraph"/>
        <w:widowControl w:val="0"/>
        <w:numPr>
          <w:ilvl w:val="0"/>
          <w:numId w:val="50"/>
        </w:numPr>
        <w:spacing w:before="0" w:after="0" w:line="240" w:lineRule="auto"/>
        <w:jc w:val="left"/>
        <w:rPr>
          <w:rFonts w:asciiTheme="minorHAnsi" w:hAnsiTheme="minorHAnsi"/>
          <w:lang w:val="en-US"/>
        </w:rPr>
      </w:pPr>
      <w:r>
        <w:rPr>
          <w:rFonts w:asciiTheme="minorHAnsi" w:hAnsiTheme="minorHAnsi"/>
          <w:lang w:val="en-US"/>
        </w:rPr>
        <w:t>give access to research data in a closed and secure environment instead of transporting research datasets to other parties</w:t>
      </w:r>
    </w:p>
    <w:p w14:paraId="0562A49F" w14:textId="05F2C84A" w:rsidR="006B0AA7" w:rsidRDefault="006B0AA7" w:rsidP="00163224">
      <w:pPr>
        <w:pStyle w:val="ListParagraph"/>
        <w:widowControl w:val="0"/>
        <w:numPr>
          <w:ilvl w:val="0"/>
          <w:numId w:val="50"/>
        </w:numPr>
        <w:spacing w:before="0" w:after="0" w:line="240" w:lineRule="auto"/>
        <w:jc w:val="left"/>
        <w:rPr>
          <w:rFonts w:asciiTheme="minorHAnsi" w:hAnsiTheme="minorHAnsi"/>
          <w:lang w:val="en-US"/>
        </w:rPr>
      </w:pPr>
      <w:proofErr w:type="spellStart"/>
      <w:r>
        <w:rPr>
          <w:rFonts w:asciiTheme="minorHAnsi" w:hAnsiTheme="minorHAnsi"/>
          <w:lang w:val="en-US"/>
        </w:rPr>
        <w:t>Usecase</w:t>
      </w:r>
      <w:proofErr w:type="spellEnd"/>
      <w:r>
        <w:rPr>
          <w:rFonts w:asciiTheme="minorHAnsi" w:hAnsiTheme="minorHAnsi"/>
          <w:lang w:val="en-US"/>
        </w:rPr>
        <w:t>: make sensitive data available to researchers or data managers so they can work or analyze the data in a closed environment</w:t>
      </w:r>
    </w:p>
    <w:p w14:paraId="0EF02EAC" w14:textId="67AE817A" w:rsidR="006B0AA7" w:rsidRPr="00163224" w:rsidRDefault="006B0AA7" w:rsidP="00163224">
      <w:pPr>
        <w:pStyle w:val="ListParagraph"/>
        <w:widowControl w:val="0"/>
        <w:numPr>
          <w:ilvl w:val="0"/>
          <w:numId w:val="50"/>
        </w:numPr>
        <w:spacing w:before="0" w:after="0" w:line="240" w:lineRule="auto"/>
        <w:jc w:val="left"/>
        <w:rPr>
          <w:rFonts w:asciiTheme="minorHAnsi" w:hAnsiTheme="minorHAnsi"/>
          <w:lang w:val="en-US"/>
        </w:rPr>
      </w:pPr>
      <w:proofErr w:type="spellStart"/>
      <w:r>
        <w:rPr>
          <w:rFonts w:asciiTheme="minorHAnsi" w:hAnsiTheme="minorHAnsi"/>
          <w:lang w:val="en-US"/>
        </w:rPr>
        <w:t>Usecase</w:t>
      </w:r>
      <w:proofErr w:type="spellEnd"/>
      <w:r>
        <w:rPr>
          <w:rFonts w:asciiTheme="minorHAnsi" w:hAnsiTheme="minorHAnsi"/>
          <w:lang w:val="en-US"/>
        </w:rPr>
        <w:t xml:space="preserve">: </w:t>
      </w:r>
      <w:r w:rsidRPr="00D205CB">
        <w:rPr>
          <w:rFonts w:asciiTheme="minorHAnsi" w:hAnsiTheme="minorHAnsi"/>
          <w:lang w:val="en-US"/>
        </w:rPr>
        <w:t xml:space="preserve">Researchers </w:t>
      </w:r>
      <w:r w:rsidRPr="00D205CB">
        <w:rPr>
          <w:rFonts w:asciiTheme="minorHAnsi" w:hAnsiTheme="minorHAnsi"/>
          <w:b/>
          <w:lang w:val="en-US"/>
        </w:rPr>
        <w:t>collaborate</w:t>
      </w:r>
      <w:r w:rsidRPr="00D205CB">
        <w:rPr>
          <w:rFonts w:asciiTheme="minorHAnsi" w:hAnsiTheme="minorHAnsi"/>
          <w:lang w:val="en-US"/>
        </w:rPr>
        <w:t xml:space="preserve"> on datasets </w:t>
      </w:r>
      <w:r w:rsidRPr="00D205CB">
        <w:rPr>
          <w:rFonts w:asciiTheme="minorHAnsi" w:hAnsiTheme="minorHAnsi"/>
          <w:b/>
          <w:lang w:val="en-US"/>
        </w:rPr>
        <w:t>with other researchers</w:t>
      </w:r>
      <w:r w:rsidRPr="00D205CB">
        <w:rPr>
          <w:rFonts w:asciiTheme="minorHAnsi" w:hAnsiTheme="minorHAnsi"/>
          <w:lang w:val="en-US"/>
        </w:rPr>
        <w:t xml:space="preserve">, even </w:t>
      </w:r>
      <w:r w:rsidRPr="00D205CB">
        <w:rPr>
          <w:rFonts w:asciiTheme="minorHAnsi" w:hAnsiTheme="minorHAnsi"/>
          <w:b/>
          <w:lang w:val="en-US"/>
        </w:rPr>
        <w:t>outside their own institute</w:t>
      </w:r>
      <w:r>
        <w:rPr>
          <w:rFonts w:asciiTheme="minorHAnsi" w:hAnsiTheme="minorHAnsi"/>
          <w:lang w:val="en-US"/>
        </w:rPr>
        <w:t xml:space="preserve"> (c</w:t>
      </w:r>
      <w:r w:rsidRPr="00142906">
        <w:rPr>
          <w:rFonts w:asciiTheme="minorHAnsi" w:hAnsiTheme="minorHAnsi"/>
          <w:lang w:val="en-US"/>
        </w:rPr>
        <w:t>ollaborate within National and International project</w:t>
      </w:r>
      <w:r>
        <w:rPr>
          <w:rFonts w:asciiTheme="minorHAnsi" w:hAnsiTheme="minorHAnsi"/>
          <w:lang w:val="en-US"/>
        </w:rPr>
        <w:t>s)</w:t>
      </w:r>
    </w:p>
    <w:p w14:paraId="29615AE1" w14:textId="16E82310" w:rsidR="006B0AA7" w:rsidRDefault="006B0AA7">
      <w:pPr>
        <w:pStyle w:val="CommentText"/>
      </w:pPr>
    </w:p>
  </w:comment>
  <w:comment w:id="7" w:author="Peter van Ooijen" w:date="2019-03-18T10:42:00Z" w:initials="PvO">
    <w:p w14:paraId="54F60A47" w14:textId="57606685" w:rsidR="006B0AA7" w:rsidRDefault="006B0AA7">
      <w:pPr>
        <w:pStyle w:val="CommentText"/>
      </w:pPr>
      <w:r>
        <w:rPr>
          <w:rStyle w:val="CommentReference"/>
        </w:rPr>
        <w:annotationRef/>
      </w:r>
      <w:r>
        <w:t xml:space="preserve">I would stress here that the data model will be based on common healthcare standards and conventions. </w:t>
      </w:r>
    </w:p>
  </w:comment>
  <w:comment w:id="9" w:author="Morris Swertz" w:date="2019-03-22T11:52:00Z" w:initials="MS">
    <w:p w14:paraId="5CCE31D4" w14:textId="3B64DB4C" w:rsidR="00EF24E0" w:rsidRDefault="00EF24E0">
      <w:pPr>
        <w:pStyle w:val="CommentText"/>
      </w:pPr>
      <w:r>
        <w:rPr>
          <w:rStyle w:val="CommentReference"/>
        </w:rPr>
        <w:annotationRef/>
      </w:r>
      <w:r>
        <w:t xml:space="preserve">We have EUCAN-Connect EU project that does this. And the resulting catalogue is under Research IT service. </w:t>
      </w:r>
      <w:proofErr w:type="gramStart"/>
      <w:r>
        <w:t>So</w:t>
      </w:r>
      <w:proofErr w:type="gramEnd"/>
      <w:r>
        <w:t xml:space="preserve"> you might want to consider this. If you like I can share more information about this project if you like.</w:t>
      </w:r>
    </w:p>
  </w:comment>
  <w:comment w:id="39" w:author="Morris Swertz" w:date="2019-03-22T11:54:00Z" w:initials="MS">
    <w:p w14:paraId="4B98A291" w14:textId="2FEE68DA" w:rsidR="00EF24E0" w:rsidRDefault="00EF24E0">
      <w:pPr>
        <w:pStyle w:val="CommentText"/>
      </w:pPr>
      <w:r>
        <w:rPr>
          <w:rStyle w:val="CommentReference"/>
        </w:rPr>
        <w:annotationRef/>
      </w:r>
      <w:r>
        <w:t>Only keep this is you believe the collection will be something that is reusable.</w:t>
      </w:r>
    </w:p>
  </w:comment>
  <w:comment w:id="45" w:author="Morris Swertz" w:date="2019-03-22T11:55:00Z" w:initials="MS">
    <w:p w14:paraId="6839313C" w14:textId="0EC8FFAA" w:rsidR="00EF24E0" w:rsidRDefault="00EF24E0">
      <w:pPr>
        <w:pStyle w:val="CommentText"/>
      </w:pPr>
      <w:r>
        <w:rPr>
          <w:rStyle w:val="CommentReference"/>
        </w:rPr>
        <w:annotationRef/>
      </w:r>
      <w:r>
        <w:t>I think you might here want to put in some of the (meta)data with the main datasets and/or outputs online in some portal.</w:t>
      </w:r>
    </w:p>
  </w:comment>
  <w:comment w:id="49" w:author="Morris Swertz" w:date="2019-03-22T11:57:00Z" w:initials="MS">
    <w:p w14:paraId="72964C4C" w14:textId="327BD009" w:rsidR="00EF24E0" w:rsidRDefault="00EF24E0">
      <w:pPr>
        <w:pStyle w:val="CommentText"/>
      </w:pPr>
      <w:r>
        <w:rPr>
          <w:rStyle w:val="CommentReference"/>
        </w:rPr>
        <w:annotationRef/>
      </w:r>
      <w:r>
        <w:t xml:space="preserve">Might be a </w:t>
      </w:r>
      <w:r>
        <w:t>catalogue?</w:t>
      </w:r>
      <w:bookmarkStart w:id="50" w:name="_GoBack"/>
      <w:bookmarkEnd w:id="50"/>
    </w:p>
  </w:comment>
  <w:comment w:id="54" w:author="Maurits, NM" w:date="2019-03-21T14:38:00Z" w:initials="MN">
    <w:p w14:paraId="4BE5E253" w14:textId="1787D640" w:rsidR="006B0AA7" w:rsidRPr="00252067" w:rsidRDefault="006B0AA7">
      <w:pPr>
        <w:pStyle w:val="CommentText"/>
        <w:rPr>
          <w:lang w:val="nl-NL"/>
        </w:rPr>
      </w:pPr>
      <w:r>
        <w:rPr>
          <w:rStyle w:val="CommentReference"/>
        </w:rPr>
        <w:annotationRef/>
      </w:r>
      <w:r w:rsidRPr="00252067">
        <w:rPr>
          <w:lang w:val="nl-NL"/>
        </w:rPr>
        <w:t xml:space="preserve">Moet dit voor alle EHS gaan werken? Alleen al het integreren met EPIC is een uitdaging, dus hoe </w:t>
      </w:r>
      <w:proofErr w:type="spellStart"/>
      <w:r w:rsidRPr="00252067">
        <w:rPr>
          <w:lang w:val="nl-NL"/>
        </w:rPr>
        <w:t>realiser</w:t>
      </w:r>
      <w:proofErr w:type="spellEnd"/>
      <w:r w:rsidRPr="00252067">
        <w:rPr>
          <w:lang w:val="nl-NL"/>
        </w:rPr>
        <w:t xml:space="preserve"> je dit?</w:t>
      </w:r>
    </w:p>
  </w:comment>
  <w:comment w:id="53" w:author="Peter van Ooijen" w:date="2019-03-18T11:13:00Z" w:initials="PvO">
    <w:p w14:paraId="17159396" w14:textId="73333803" w:rsidR="006B0AA7" w:rsidRPr="00252067" w:rsidRDefault="006B0AA7">
      <w:pPr>
        <w:pStyle w:val="CommentText"/>
        <w:rPr>
          <w:lang w:val="nl-NL"/>
        </w:rPr>
      </w:pPr>
      <w:r>
        <w:rPr>
          <w:rStyle w:val="CommentReference"/>
        </w:rPr>
        <w:annotationRef/>
      </w:r>
      <w:r w:rsidRPr="00252067">
        <w:rPr>
          <w:lang w:val="nl-NL"/>
        </w:rPr>
        <w:t xml:space="preserve">Is het de bedoeling dat </w:t>
      </w:r>
      <w:proofErr w:type="spellStart"/>
      <w:r w:rsidRPr="00252067">
        <w:rPr>
          <w:lang w:val="nl-NL"/>
        </w:rPr>
        <w:t>Evidencio</w:t>
      </w:r>
      <w:proofErr w:type="spellEnd"/>
      <w:r w:rsidRPr="00252067">
        <w:rPr>
          <w:lang w:val="nl-NL"/>
        </w:rPr>
        <w:t xml:space="preserve"> het geheel gaat bouwen? Of wordt hun API gebruikt om de achterliggende logica die zij bieden te integreren in een applicatie die binnen het project wordt ontwikkeld door andere partners??</w:t>
      </w:r>
    </w:p>
  </w:comment>
  <w:comment w:id="56" w:author="Maurits, NM" w:date="2019-03-21T14:39:00Z" w:initials="MN">
    <w:p w14:paraId="51331BFB" w14:textId="00B34D56" w:rsidR="006B0AA7" w:rsidRPr="00252067" w:rsidRDefault="006B0AA7">
      <w:pPr>
        <w:pStyle w:val="CommentText"/>
        <w:rPr>
          <w:lang w:val="nl-NL"/>
        </w:rPr>
      </w:pPr>
      <w:r>
        <w:rPr>
          <w:rStyle w:val="CommentReference"/>
        </w:rPr>
        <w:annotationRef/>
      </w:r>
      <w:r w:rsidRPr="00252067">
        <w:rPr>
          <w:lang w:val="nl-NL"/>
        </w:rPr>
        <w:t xml:space="preserve">Dit leest al </w:t>
      </w:r>
      <w:proofErr w:type="spellStart"/>
      <w:r w:rsidRPr="00252067">
        <w:rPr>
          <w:lang w:val="nl-NL"/>
        </w:rPr>
        <w:t>seen</w:t>
      </w:r>
      <w:proofErr w:type="spellEnd"/>
      <w:r w:rsidRPr="00252067">
        <w:rPr>
          <w:lang w:val="nl-NL"/>
        </w:rPr>
        <w:t xml:space="preserve"> heel algemene doelstelling; ik zou hem beperken tot de algoritmen die </w:t>
      </w:r>
      <w:proofErr w:type="spellStart"/>
      <w:r w:rsidRPr="00252067">
        <w:rPr>
          <w:lang w:val="nl-NL"/>
        </w:rPr>
        <w:t>Evidencio</w:t>
      </w:r>
      <w:proofErr w:type="spellEnd"/>
      <w:r w:rsidRPr="00252067">
        <w:rPr>
          <w:lang w:val="nl-NL"/>
        </w:rPr>
        <w:t xml:space="preserve"> gebruikt</w:t>
      </w:r>
    </w:p>
  </w:comment>
  <w:comment w:id="55" w:author="Peter van Ooijen" w:date="2019-03-18T11:15:00Z" w:initials="PvO">
    <w:p w14:paraId="44A1065F" w14:textId="77777777" w:rsidR="006B0AA7" w:rsidRDefault="006B0AA7">
      <w:pPr>
        <w:pStyle w:val="CommentText"/>
      </w:pPr>
      <w:r>
        <w:rPr>
          <w:rStyle w:val="CommentReference"/>
        </w:rPr>
        <w:annotationRef/>
      </w:r>
      <w:r w:rsidRPr="00252067">
        <w:rPr>
          <w:lang w:val="nl-NL"/>
        </w:rPr>
        <w:t xml:space="preserve">Dit stukje gaat eigenlijk alleen over het publiekelijk beschikbaar maken van de getrainde netwerken. Voor </w:t>
      </w:r>
      <w:proofErr w:type="spellStart"/>
      <w:r w:rsidRPr="00252067">
        <w:rPr>
          <w:lang w:val="nl-NL"/>
        </w:rPr>
        <w:t>transparency</w:t>
      </w:r>
      <w:proofErr w:type="spellEnd"/>
      <w:r w:rsidRPr="00252067">
        <w:rPr>
          <w:lang w:val="nl-NL"/>
        </w:rPr>
        <w:t xml:space="preserve"> en </w:t>
      </w:r>
      <w:proofErr w:type="spellStart"/>
      <w:r w:rsidRPr="00252067">
        <w:rPr>
          <w:lang w:val="nl-NL"/>
        </w:rPr>
        <w:t>interpretability</w:t>
      </w:r>
      <w:proofErr w:type="spellEnd"/>
      <w:r w:rsidRPr="00252067">
        <w:rPr>
          <w:lang w:val="nl-NL"/>
        </w:rPr>
        <w:t xml:space="preserve"> is het ook belangrijk om te werken aan de GUI en </w:t>
      </w:r>
      <w:proofErr w:type="gramStart"/>
      <w:r w:rsidRPr="00252067">
        <w:rPr>
          <w:lang w:val="nl-NL"/>
        </w:rPr>
        <w:t>HMI aspecten</w:t>
      </w:r>
      <w:proofErr w:type="gramEnd"/>
      <w:r w:rsidRPr="00252067">
        <w:rPr>
          <w:lang w:val="nl-NL"/>
        </w:rPr>
        <w:t xml:space="preserve">. </w:t>
      </w:r>
      <w:proofErr w:type="spellStart"/>
      <w:r>
        <w:t>Hiervoor</w:t>
      </w:r>
      <w:proofErr w:type="spellEnd"/>
      <w:r>
        <w:t xml:space="preserve"> </w:t>
      </w:r>
      <w:proofErr w:type="spellStart"/>
      <w:r>
        <w:t>zou</w:t>
      </w:r>
      <w:proofErr w:type="spellEnd"/>
      <w:r>
        <w:t xml:space="preserve"> </w:t>
      </w:r>
      <w:proofErr w:type="spellStart"/>
      <w:r>
        <w:t>iets</w:t>
      </w:r>
      <w:proofErr w:type="spellEnd"/>
      <w:r>
        <w:t xml:space="preserve"> </w:t>
      </w:r>
      <w:proofErr w:type="spellStart"/>
      <w:r>
        <w:t>dergelijks</w:t>
      </w:r>
      <w:proofErr w:type="spellEnd"/>
      <w:r>
        <w:t xml:space="preserve"> </w:t>
      </w:r>
      <w:proofErr w:type="spellStart"/>
      <w:r>
        <w:t>toegevoegd</w:t>
      </w:r>
      <w:proofErr w:type="spellEnd"/>
      <w:r>
        <w:t xml:space="preserve"> </w:t>
      </w:r>
      <w:proofErr w:type="spellStart"/>
      <w:r>
        <w:t>kunnen</w:t>
      </w:r>
      <w:proofErr w:type="spellEnd"/>
      <w:r>
        <w:t xml:space="preserve"> </w:t>
      </w:r>
      <w:proofErr w:type="spellStart"/>
      <w:r>
        <w:t>worden</w:t>
      </w:r>
      <w:proofErr w:type="spellEnd"/>
      <w:r>
        <w:t>:</w:t>
      </w:r>
    </w:p>
    <w:p w14:paraId="39C5C333" w14:textId="77777777" w:rsidR="006B0AA7" w:rsidRDefault="006B0AA7">
      <w:pPr>
        <w:pStyle w:val="CommentText"/>
      </w:pPr>
    </w:p>
    <w:p w14:paraId="3E62AE37" w14:textId="5D0C4DB9" w:rsidR="006B0AA7" w:rsidRDefault="006B0AA7">
      <w:pPr>
        <w:pStyle w:val="CommentText"/>
      </w:pPr>
      <w:r>
        <w:t xml:space="preserve">A big challenge of current ML approaches, and especially Deep Learning, is the presentation as a black box. This greatly hampers the acceptation and interpretability of the results by a user of such a system. We will investigate optimal implementation of the Human-Machine Interface to allow optimal communication of the results of the automated software to the user. Furthermore, novel approaches such as explainable Artificial Intelligence will be employed to increase acceptance. </w:t>
      </w:r>
    </w:p>
  </w:comment>
  <w:comment w:id="57" w:author="Peter van Ooijen" w:date="2019-03-18T11:21:00Z" w:initials="PvO">
    <w:p w14:paraId="3C0E9D48" w14:textId="6ECB31B8" w:rsidR="006B0AA7" w:rsidRDefault="006B0AA7">
      <w:pPr>
        <w:pStyle w:val="CommentText"/>
      </w:pPr>
      <w:r>
        <w:rPr>
          <w:rStyle w:val="CommentReference"/>
        </w:rPr>
        <w:annotationRef/>
      </w:r>
      <w:r>
        <w:t>Keep in mind here that this kind of continuous update of a system should be somehow guided. Who is going to approve the updated version? The problem is currently under debate a lot because FDA does not allow systems that learn after deployment since it cannot be ensured that the data is learns from is correct and that the outcome stays correct. Perhaps this should be tackled beforehand how to approach this.</w:t>
      </w:r>
    </w:p>
  </w:comment>
  <w:comment w:id="58" w:author="Maurits, NM" w:date="2019-03-21T14:41:00Z" w:initials="MN">
    <w:p w14:paraId="79AA9DE0" w14:textId="529EBA0B" w:rsidR="006B0AA7" w:rsidRPr="00252067" w:rsidRDefault="006B0AA7">
      <w:pPr>
        <w:pStyle w:val="CommentText"/>
        <w:rPr>
          <w:lang w:val="nl-NL"/>
        </w:rPr>
      </w:pPr>
      <w:r>
        <w:rPr>
          <w:rStyle w:val="CommentReference"/>
        </w:rPr>
        <w:annotationRef/>
      </w:r>
      <w:r w:rsidRPr="00252067">
        <w:rPr>
          <w:lang w:val="nl-NL"/>
        </w:rPr>
        <w:t xml:space="preserve">Hier zit nog wel een potentieel GDPR </w:t>
      </w:r>
      <w:proofErr w:type="spellStart"/>
      <w:r w:rsidRPr="00252067">
        <w:rPr>
          <w:lang w:val="nl-NL"/>
        </w:rPr>
        <w:t>problem</w:t>
      </w:r>
      <w:proofErr w:type="spellEnd"/>
      <w:r w:rsidRPr="00252067">
        <w:rPr>
          <w:lang w:val="nl-NL"/>
        </w:rPr>
        <w:t>; is er toestemming op die data voor deze doeleinden te gebruiken?</w:t>
      </w:r>
    </w:p>
  </w:comment>
  <w:comment w:id="87" w:author="Peter van Ooijen" w:date="2019-03-18T11:30:00Z" w:initials="PvO">
    <w:p w14:paraId="2A7C13E8" w14:textId="6B289B2D" w:rsidR="006B0AA7" w:rsidRDefault="006B0AA7">
      <w:pPr>
        <w:pStyle w:val="CommentText"/>
      </w:pPr>
      <w:r>
        <w:rPr>
          <w:rStyle w:val="CommentReference"/>
        </w:rPr>
        <w:annotationRef/>
      </w:r>
      <w:r>
        <w:t>Keep in mind that with respect to this part of GDPR you are not allowed to process the data of a subject without approval. Therefore, also using it to dynamically improve your algorithm is most probably prohibited without consent.</w:t>
      </w:r>
    </w:p>
  </w:comment>
  <w:comment w:id="91" w:author="Maurits, NM" w:date="2019-03-21T14:44:00Z" w:initials="MN">
    <w:p w14:paraId="68E67F12" w14:textId="64E60D84" w:rsidR="006B0AA7" w:rsidRPr="00252067" w:rsidRDefault="006B0AA7">
      <w:pPr>
        <w:pStyle w:val="CommentText"/>
        <w:rPr>
          <w:lang w:val="nl-NL"/>
        </w:rPr>
      </w:pPr>
      <w:r>
        <w:rPr>
          <w:rStyle w:val="CommentReference"/>
        </w:rPr>
        <w:annotationRef/>
      </w:r>
      <w:r w:rsidRPr="00252067">
        <w:rPr>
          <w:lang w:val="nl-NL"/>
        </w:rPr>
        <w:t xml:space="preserve">Hoe </w:t>
      </w:r>
      <w:proofErr w:type="gramStart"/>
      <w:r w:rsidRPr="00252067">
        <w:rPr>
          <w:lang w:val="nl-NL"/>
        </w:rPr>
        <w:t>houdt</w:t>
      </w:r>
      <w:proofErr w:type="gramEnd"/>
      <w:r w:rsidRPr="00252067">
        <w:rPr>
          <w:lang w:val="nl-NL"/>
        </w:rPr>
        <w:t xml:space="preserve"> je dit bij? UMCG werkt aan een (</w:t>
      </w:r>
      <w:proofErr w:type="spellStart"/>
      <w:r w:rsidRPr="00252067">
        <w:rPr>
          <w:lang w:val="nl-NL"/>
        </w:rPr>
        <w:t>electronisch</w:t>
      </w:r>
      <w:proofErr w:type="spellEnd"/>
      <w:r w:rsidRPr="00252067">
        <w:rPr>
          <w:lang w:val="nl-NL"/>
        </w:rPr>
        <w:t>) zeggenschapsportaal, maar dit zou niet automatisch hiervoor gebruikt kunnen worden.</w:t>
      </w:r>
    </w:p>
  </w:comment>
  <w:comment w:id="137" w:author="Maurits, NM" w:date="2019-03-21T14:46:00Z" w:initials="MN">
    <w:p w14:paraId="5872FD4E" w14:textId="7CBF01C0" w:rsidR="006B0AA7" w:rsidRPr="00252067" w:rsidRDefault="006B0AA7">
      <w:pPr>
        <w:pStyle w:val="CommentText"/>
        <w:rPr>
          <w:lang w:val="nl-NL"/>
        </w:rPr>
      </w:pPr>
      <w:r>
        <w:rPr>
          <w:rStyle w:val="CommentReference"/>
        </w:rPr>
        <w:annotationRef/>
      </w:r>
      <w:r w:rsidRPr="00252067">
        <w:rPr>
          <w:lang w:val="nl-NL"/>
        </w:rPr>
        <w:t>Zie opmerkingen Peter hierover. Ik vind de doelstelling nu ook een beetje onduidelijk; willen jullie het algoritme nog ontwikkelen en valideren of willen het verspreiden en implementeren?</w:t>
      </w:r>
    </w:p>
  </w:comment>
  <w:comment w:id="145" w:author="Maurits, NM" w:date="2019-03-21T14:48:00Z" w:initials="MN">
    <w:p w14:paraId="5EDB38A2" w14:textId="6DBB5052" w:rsidR="006B0AA7" w:rsidRPr="00252067" w:rsidRDefault="006B0AA7">
      <w:pPr>
        <w:pStyle w:val="CommentText"/>
        <w:rPr>
          <w:lang w:val="nl-NL"/>
        </w:rPr>
      </w:pPr>
      <w:r>
        <w:rPr>
          <w:rStyle w:val="CommentReference"/>
        </w:rPr>
        <w:annotationRef/>
      </w:r>
      <w:r w:rsidRPr="00252067">
        <w:rPr>
          <w:lang w:val="nl-NL"/>
        </w:rPr>
        <w:t xml:space="preserve">En hoe ga je dit realiseren met de verschillende aanbieders van </w:t>
      </w:r>
      <w:proofErr w:type="spellStart"/>
      <w:r w:rsidRPr="00252067">
        <w:rPr>
          <w:lang w:val="nl-NL"/>
        </w:rPr>
        <w:t>EHRs</w:t>
      </w:r>
      <w:proofErr w:type="spellEnd"/>
      <w:r w:rsidRPr="00252067">
        <w:rPr>
          <w:lang w:val="nl-NL"/>
        </w:rPr>
        <w:t>?</w:t>
      </w:r>
    </w:p>
  </w:comment>
  <w:comment w:id="144" w:author="Peter van Ooijen" w:date="2019-03-18T11:34:00Z" w:initials="PvO">
    <w:p w14:paraId="77E27AF4" w14:textId="63101C89" w:rsidR="006B0AA7" w:rsidRPr="00A64847" w:rsidRDefault="006B0AA7">
      <w:pPr>
        <w:pStyle w:val="CommentText"/>
        <w:rPr>
          <w:lang w:val="nl-NL"/>
        </w:rPr>
      </w:pPr>
      <w:r>
        <w:rPr>
          <w:rStyle w:val="CommentReference"/>
        </w:rPr>
        <w:annotationRef/>
      </w:r>
      <w:r>
        <w:t xml:space="preserve">I might be good to describe how this works exactly. There is a front end integrated in the HER. What data goes to the compute back-end? Only general information or also patient identifiable data? </w:t>
      </w:r>
      <w:r w:rsidRPr="00A64847">
        <w:rPr>
          <w:lang w:val="nl-NL"/>
        </w:rPr>
        <w:t>How is the communication secured?</w:t>
      </w:r>
    </w:p>
  </w:comment>
  <w:comment w:id="146" w:author="Maurits, NM" w:date="2019-03-21T14:48:00Z" w:initials="MN">
    <w:p w14:paraId="46054922" w14:textId="252CDF14" w:rsidR="006B0AA7" w:rsidRPr="00252067" w:rsidRDefault="006B0AA7">
      <w:pPr>
        <w:pStyle w:val="CommentText"/>
        <w:rPr>
          <w:lang w:val="nl-NL"/>
        </w:rPr>
      </w:pPr>
      <w:r>
        <w:rPr>
          <w:rStyle w:val="CommentReference"/>
        </w:rPr>
        <w:annotationRef/>
      </w:r>
      <w:r w:rsidRPr="00252067">
        <w:rPr>
          <w:lang w:val="nl-NL"/>
        </w:rPr>
        <w:t xml:space="preserve">Zie eerdere opmerkingen: potentieel </w:t>
      </w:r>
      <w:proofErr w:type="gramStart"/>
      <w:r w:rsidRPr="00252067">
        <w:rPr>
          <w:lang w:val="nl-NL"/>
        </w:rPr>
        <w:t>GDPR issue</w:t>
      </w:r>
      <w:proofErr w:type="gramEnd"/>
    </w:p>
  </w:comment>
  <w:comment w:id="147" w:author="Maurits, NM" w:date="2019-03-21T14:50:00Z" w:initials="MN">
    <w:p w14:paraId="4576B930" w14:textId="570460E4" w:rsidR="006B0AA7" w:rsidRPr="00252067" w:rsidRDefault="006B0AA7">
      <w:pPr>
        <w:pStyle w:val="CommentText"/>
        <w:rPr>
          <w:lang w:val="nl-NL"/>
        </w:rPr>
      </w:pPr>
      <w:r>
        <w:rPr>
          <w:rStyle w:val="CommentReference"/>
        </w:rPr>
        <w:annotationRef/>
      </w:r>
      <w:r w:rsidRPr="00252067">
        <w:rPr>
          <w:lang w:val="nl-NL"/>
        </w:rPr>
        <w:t>Zou je het niet in stappen kunnen doen, wa</w:t>
      </w:r>
      <w:r>
        <w:rPr>
          <w:lang w:val="nl-NL"/>
        </w:rPr>
        <w:t>arbij je eerst</w:t>
      </w:r>
      <w:r w:rsidRPr="00252067">
        <w:rPr>
          <w:lang w:val="nl-NL"/>
        </w:rPr>
        <w:t xml:space="preserve"> de parameters handmatig inv</w:t>
      </w:r>
      <w:r>
        <w:rPr>
          <w:lang w:val="nl-NL"/>
        </w:rPr>
        <w:t>o</w:t>
      </w:r>
      <w:r w:rsidRPr="00252067">
        <w:rPr>
          <w:lang w:val="nl-NL"/>
        </w:rPr>
        <w:t xml:space="preserve">ert? </w:t>
      </w:r>
      <w:r>
        <w:rPr>
          <w:lang w:val="nl-NL"/>
        </w:rPr>
        <w:t xml:space="preserve">Of zijn er te veel parameters om dit te kunnen doen? </w:t>
      </w:r>
      <w:proofErr w:type="spellStart"/>
      <w:r>
        <w:rPr>
          <w:lang w:val="nl-NL"/>
        </w:rPr>
        <w:t>Dt</w:t>
      </w:r>
      <w:proofErr w:type="spellEnd"/>
      <w:r>
        <w:rPr>
          <w:lang w:val="nl-NL"/>
        </w:rPr>
        <w:t xml:space="preserve"> voorkomt dat je gelijk </w:t>
      </w:r>
      <w:proofErr w:type="spellStart"/>
      <w:r>
        <w:rPr>
          <w:lang w:val="nl-NL"/>
        </w:rPr>
        <w:t>APIs</w:t>
      </w:r>
      <w:proofErr w:type="spellEnd"/>
      <w:r>
        <w:rPr>
          <w:lang w:val="nl-NL"/>
        </w:rPr>
        <w:t xml:space="preserve"> met </w:t>
      </w:r>
      <w:proofErr w:type="spellStart"/>
      <w:r>
        <w:rPr>
          <w:lang w:val="nl-NL"/>
        </w:rPr>
        <w:t>EHRs</w:t>
      </w:r>
      <w:proofErr w:type="spellEnd"/>
      <w:r>
        <w:rPr>
          <w:lang w:val="nl-NL"/>
        </w:rPr>
        <w:t xml:space="preserve"> moet hebben.</w:t>
      </w:r>
    </w:p>
  </w:comment>
  <w:comment w:id="148" w:author="Peter van Ooijen" w:date="2019-03-18T11:38:00Z" w:initials="PvO">
    <w:p w14:paraId="4877D78D" w14:textId="141566A9" w:rsidR="006B0AA7" w:rsidRPr="00A64847" w:rsidRDefault="006B0AA7">
      <w:pPr>
        <w:pStyle w:val="CommentText"/>
        <w:rPr>
          <w:lang w:val="nl-NL"/>
        </w:rPr>
      </w:pPr>
      <w:r>
        <w:rPr>
          <w:rStyle w:val="CommentReference"/>
        </w:rPr>
        <w:annotationRef/>
      </w:r>
      <w:r>
        <w:t xml:space="preserve">Don’t know if still possible in this stage, but it might be interesting to explore Microsoft Azure as an AI platform for this. </w:t>
      </w:r>
      <w:r w:rsidRPr="00A64847">
        <w:rPr>
          <w:lang w:val="nl-NL"/>
        </w:rPr>
        <w:t xml:space="preserve">They already have integration with EPIC. </w:t>
      </w:r>
    </w:p>
  </w:comment>
  <w:comment w:id="152" w:author="Maurits, NM" w:date="2019-03-21T14:52:00Z" w:initials="MN">
    <w:p w14:paraId="53F18039" w14:textId="2FB973C5" w:rsidR="006B0AA7" w:rsidRPr="00252067" w:rsidRDefault="006B0AA7">
      <w:pPr>
        <w:pStyle w:val="CommentText"/>
        <w:rPr>
          <w:lang w:val="nl-NL"/>
        </w:rPr>
      </w:pPr>
      <w:r>
        <w:rPr>
          <w:rStyle w:val="CommentReference"/>
        </w:rPr>
        <w:annotationRef/>
      </w:r>
      <w:r w:rsidRPr="00252067">
        <w:rPr>
          <w:lang w:val="nl-NL"/>
        </w:rPr>
        <w:t xml:space="preserve">Het valideren op zich is geen </w:t>
      </w:r>
      <w:proofErr w:type="spellStart"/>
      <w:r w:rsidRPr="00252067">
        <w:rPr>
          <w:lang w:val="nl-NL"/>
        </w:rPr>
        <w:t>problem</w:t>
      </w:r>
      <w:proofErr w:type="spellEnd"/>
      <w:r w:rsidRPr="00252067">
        <w:rPr>
          <w:lang w:val="nl-NL"/>
        </w:rPr>
        <w:t xml:space="preserve">, maar de constant model updating potentieel wel: zie </w:t>
      </w:r>
      <w:proofErr w:type="spellStart"/>
      <w:r w:rsidRPr="00252067">
        <w:rPr>
          <w:lang w:val="nl-NL"/>
        </w:rPr>
        <w:t>opm</w:t>
      </w:r>
      <w:proofErr w:type="spellEnd"/>
      <w:r w:rsidRPr="00252067">
        <w:rPr>
          <w:lang w:val="nl-NL"/>
        </w:rPr>
        <w:t xml:space="preserve"> Peter.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9615AE1" w15:done="0"/>
  <w15:commentEx w15:paraId="54F60A47" w15:done="0"/>
  <w15:commentEx w15:paraId="5CCE31D4" w15:done="0"/>
  <w15:commentEx w15:paraId="4B98A291" w15:done="0"/>
  <w15:commentEx w15:paraId="6839313C" w15:done="0"/>
  <w15:commentEx w15:paraId="72964C4C" w15:done="0"/>
  <w15:commentEx w15:paraId="4BE5E253" w15:done="0"/>
  <w15:commentEx w15:paraId="17159396" w15:done="0"/>
  <w15:commentEx w15:paraId="51331BFB" w15:done="0"/>
  <w15:commentEx w15:paraId="3E62AE37" w15:done="0"/>
  <w15:commentEx w15:paraId="3C0E9D48" w15:done="0"/>
  <w15:commentEx w15:paraId="79AA9DE0" w15:done="0"/>
  <w15:commentEx w15:paraId="2A7C13E8" w15:done="0"/>
  <w15:commentEx w15:paraId="68E67F12" w15:done="0"/>
  <w15:commentEx w15:paraId="5872FD4E" w15:done="0"/>
  <w15:commentEx w15:paraId="5EDB38A2" w15:done="0"/>
  <w15:commentEx w15:paraId="77E27AF4" w15:done="0"/>
  <w15:commentEx w15:paraId="46054922" w15:done="0"/>
  <w15:commentEx w15:paraId="4576B930" w15:done="0"/>
  <w15:commentEx w15:paraId="4877D78D" w15:done="0"/>
  <w15:commentEx w15:paraId="53F1803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9615AE1" w16cid:durableId="203F49CF"/>
  <w16cid:commentId w16cid:paraId="54F60A47" w16cid:durableId="2039F498"/>
  <w16cid:commentId w16cid:paraId="5CCE31D4" w16cid:durableId="203F4B09"/>
  <w16cid:commentId w16cid:paraId="4B98A291" w16cid:durableId="203F4B7B"/>
  <w16cid:commentId w16cid:paraId="6839313C" w16cid:durableId="203F4B9A"/>
  <w16cid:commentId w16cid:paraId="72964C4C" w16cid:durableId="203F4C36"/>
  <w16cid:commentId w16cid:paraId="4BE5E253" w16cid:durableId="203F49D1"/>
  <w16cid:commentId w16cid:paraId="17159396" w16cid:durableId="2039FBC9"/>
  <w16cid:commentId w16cid:paraId="51331BFB" w16cid:durableId="203F49D3"/>
  <w16cid:commentId w16cid:paraId="3E62AE37" w16cid:durableId="2039FC61"/>
  <w16cid:commentId w16cid:paraId="3C0E9D48" w16cid:durableId="2039FDB8"/>
  <w16cid:commentId w16cid:paraId="79AA9DE0" w16cid:durableId="203F49D6"/>
  <w16cid:commentId w16cid:paraId="2A7C13E8" w16cid:durableId="2039FFD5"/>
  <w16cid:commentId w16cid:paraId="68E67F12" w16cid:durableId="203F49D8"/>
  <w16cid:commentId w16cid:paraId="5872FD4E" w16cid:durableId="203F49D9"/>
  <w16cid:commentId w16cid:paraId="5EDB38A2" w16cid:durableId="203F49DA"/>
  <w16cid:commentId w16cid:paraId="77E27AF4" w16cid:durableId="203A00E1"/>
  <w16cid:commentId w16cid:paraId="46054922" w16cid:durableId="203F49DC"/>
  <w16cid:commentId w16cid:paraId="4576B930" w16cid:durableId="203F49DD"/>
  <w16cid:commentId w16cid:paraId="4877D78D" w16cid:durableId="203A01D0"/>
  <w16cid:commentId w16cid:paraId="53F18039" w16cid:durableId="203F49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DBE69D" w14:textId="77777777" w:rsidR="002664E8" w:rsidRDefault="002664E8" w:rsidP="00D641D9">
      <w:r>
        <w:separator/>
      </w:r>
    </w:p>
  </w:endnote>
  <w:endnote w:type="continuationSeparator" w:id="0">
    <w:p w14:paraId="6F11E290" w14:textId="77777777" w:rsidR="002664E8" w:rsidRDefault="002664E8" w:rsidP="00D641D9">
      <w:r>
        <w:continuationSeparator/>
      </w:r>
    </w:p>
  </w:endnote>
  <w:endnote w:type="continuationNotice" w:id="1">
    <w:p w14:paraId="1CFA8D65" w14:textId="77777777" w:rsidR="002664E8" w:rsidRDefault="002664E8" w:rsidP="00D641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Narrow,Bold">
    <w:panose1 w:val="020B0604020202020204"/>
    <w:charset w:val="00"/>
    <w:family w:val="swiss"/>
    <w:notTrueType/>
    <w:pitch w:val="default"/>
    <w:sig w:usb0="00000003" w:usb1="00000000" w:usb2="00000000" w:usb3="00000000" w:csb0="00000001" w:csb1="00000000"/>
  </w:font>
  <w:font w:name="Swiss">
    <w:panose1 w:val="020B0604020202020204"/>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imes">
    <w:panose1 w:val="00000500000000020000"/>
    <w:charset w:val="00"/>
    <w:family w:val="auto"/>
    <w:pitch w:val="variable"/>
    <w:sig w:usb0="E00002FF" w:usb1="5000205A" w:usb2="00000000" w:usb3="00000000" w:csb0="0000019F" w:csb1="00000000"/>
  </w:font>
  <w:font w:name="Tahoma">
    <w:panose1 w:val="020B0604030504040204"/>
    <w:charset w:val="00"/>
    <w:family w:val="swiss"/>
    <w:pitch w:val="variable"/>
    <w:sig w:usb0="E1002EFF" w:usb1="C000605B" w:usb2="00000029" w:usb3="00000000" w:csb0="000101FF" w:csb1="00000000"/>
  </w:font>
  <w:font w:name="EUAlbertina">
    <w:altName w:val="Calibri"/>
    <w:panose1 w:val="020B0604020202020204"/>
    <w:charset w:val="00"/>
    <w:family w:val="auto"/>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inionPro-Bold">
    <w:altName w:val="Calibri"/>
    <w:panose1 w:val="020B0604020202020204"/>
    <w:charset w:val="00"/>
    <w:family w:val="auto"/>
    <w:notTrueType/>
    <w:pitch w:val="default"/>
    <w:sig w:usb0="00000003" w:usb1="00000000" w:usb2="00000000" w:usb3="00000000" w:csb0="00000001" w:csb1="00000000"/>
  </w:font>
  <w:font w:name="Calibri-Bold">
    <w:altName w:val="Calibri"/>
    <w:panose1 w:val="020B0604020202020204"/>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E31673" w14:textId="101D7CC5" w:rsidR="006B0AA7" w:rsidRPr="00E43251" w:rsidRDefault="006B0AA7" w:rsidP="00E43251">
    <w:pPr>
      <w:pStyle w:val="Footer"/>
      <w:jc w:val="left"/>
      <w:rPr>
        <w:i/>
        <w:color w:val="808080" w:themeColor="background1" w:themeShade="80"/>
      </w:rPr>
    </w:pPr>
    <w:r>
      <w:fldChar w:fldCharType="begin"/>
    </w:r>
    <w:r>
      <w:instrText xml:space="preserve"> PAGE   \* MERGEFORMAT </w:instrText>
    </w:r>
    <w:r>
      <w:fldChar w:fldCharType="separate"/>
    </w:r>
    <w:r w:rsidR="006F1F36">
      <w:rPr>
        <w:noProof/>
      </w:rPr>
      <w:t>62</w:t>
    </w:r>
    <w:r>
      <w:fldChar w:fldCharType="end"/>
    </w:r>
    <w:r>
      <w:t xml:space="preserve"> - </w:t>
    </w:r>
    <w:r w:rsidRPr="00E43251">
      <w:rPr>
        <w:i/>
        <w:color w:val="808080" w:themeColor="background1" w:themeShade="80"/>
        <w:lang w:val="fr-BE"/>
      </w:rPr>
      <w:t>HEALICS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47EDC7" w14:textId="77777777" w:rsidR="006B0AA7" w:rsidRDefault="006B0AA7" w:rsidP="00D641D9">
    <w:pPr>
      <w:pStyle w:val="Footer"/>
    </w:pPr>
    <w:r>
      <w:fldChar w:fldCharType="begin"/>
    </w:r>
    <w:r>
      <w:instrText xml:space="preserve"> PAGE   \* MERGEFORMAT </w:instrText>
    </w:r>
    <w:r>
      <w:fldChar w:fldCharType="separate"/>
    </w:r>
    <w:r>
      <w:rPr>
        <w:noProof/>
      </w:rPr>
      <w:t>1</w:t>
    </w:r>
    <w:r>
      <w:fldChar w:fldCharType="end"/>
    </w:r>
  </w:p>
  <w:p w14:paraId="1A799D93" w14:textId="77777777" w:rsidR="006B0AA7" w:rsidRPr="00D50C58" w:rsidRDefault="006B0AA7" w:rsidP="00D641D9">
    <w:pPr>
      <w:pStyle w:val="Footer"/>
      <w:rPr>
        <w:rFonts w:ascii="Arial" w:hAnsi="Arial" w:cs="Arial"/>
        <w:sz w:val="16"/>
        <w:szCs w:val="16"/>
        <w:lang w:val="fr-BE"/>
      </w:rPr>
    </w:pPr>
    <w:r w:rsidRPr="00D50C58">
      <w:rPr>
        <w:lang w:val="fr-BE"/>
      </w:rPr>
      <w:t>[</w:t>
    </w:r>
    <w:proofErr w:type="spellStart"/>
    <w:r w:rsidRPr="00D50C58">
      <w:rPr>
        <w:lang w:val="fr-BE"/>
      </w:rPr>
      <w:t>Proposal</w:t>
    </w:r>
    <w:proofErr w:type="spellEnd"/>
    <w:r w:rsidRPr="00D50C58">
      <w:rPr>
        <w:lang w:val="fr-BE"/>
      </w:rPr>
      <w:t xml:space="preserve"> </w:t>
    </w:r>
    <w:proofErr w:type="spellStart"/>
    <w:r w:rsidRPr="00D50C58">
      <w:rPr>
        <w:lang w:val="fr-BE"/>
      </w:rPr>
      <w:t>Acronym</w:t>
    </w:r>
    <w:proofErr w:type="spellEnd"/>
    <w:r w:rsidRPr="00D50C58">
      <w:rPr>
        <w:lang w:val="fr-BE"/>
      </w:rPr>
      <w:t>]</w:t>
    </w:r>
    <w:r>
      <w:rPr>
        <w:lang w:val="fr-BE"/>
      </w:rPr>
      <w:tab/>
    </w:r>
    <w:proofErr w:type="spellStart"/>
    <w:r>
      <w:rPr>
        <w:rFonts w:ascii="Arial" w:hAnsi="Arial" w:cs="Arial"/>
        <w:sz w:val="16"/>
        <w:szCs w:val="16"/>
        <w:lang w:val="fr-BE"/>
      </w:rPr>
      <w:t>template</w:t>
    </w:r>
    <w:proofErr w:type="spellEnd"/>
    <w:r>
      <w:rPr>
        <w:rFonts w:ascii="Arial" w:hAnsi="Arial" w:cs="Arial"/>
        <w:sz w:val="16"/>
        <w:szCs w:val="16"/>
        <w:lang w:val="fr-BE"/>
      </w:rPr>
      <w:t xml:space="preserve"> v20151009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263383" w14:textId="77777777" w:rsidR="002664E8" w:rsidRDefault="002664E8" w:rsidP="00D641D9">
      <w:r>
        <w:separator/>
      </w:r>
    </w:p>
  </w:footnote>
  <w:footnote w:type="continuationSeparator" w:id="0">
    <w:p w14:paraId="744F81F1" w14:textId="77777777" w:rsidR="002664E8" w:rsidRDefault="002664E8" w:rsidP="00D641D9">
      <w:r>
        <w:continuationSeparator/>
      </w:r>
    </w:p>
  </w:footnote>
  <w:footnote w:type="continuationNotice" w:id="1">
    <w:p w14:paraId="05BA00C0" w14:textId="77777777" w:rsidR="002664E8" w:rsidRDefault="002664E8" w:rsidP="00D641D9"/>
  </w:footnote>
  <w:footnote w:id="2">
    <w:p w14:paraId="4E369C69" w14:textId="0C1C9554" w:rsidR="006B0AA7" w:rsidRDefault="006B0AA7" w:rsidP="001776FB">
      <w:pPr>
        <w:pStyle w:val="FootnoteText"/>
        <w:jc w:val="left"/>
      </w:pPr>
      <w:r>
        <w:rPr>
          <w:rStyle w:val="FootnoteReference"/>
        </w:rPr>
        <w:footnoteRef/>
      </w:r>
      <w:r>
        <w:t xml:space="preserve"> </w:t>
      </w:r>
      <w:r>
        <w:tab/>
      </w:r>
      <w:r w:rsidRPr="001776FB">
        <w:t xml:space="preserve">Calfee CS et al. </w:t>
      </w:r>
      <w:proofErr w:type="spellStart"/>
      <w:r w:rsidRPr="001776FB">
        <w:t>Subphenotypes</w:t>
      </w:r>
      <w:proofErr w:type="spellEnd"/>
      <w:r w:rsidRPr="001776FB">
        <w:t xml:space="preserve"> in acute respiratory distress syndrome: latent class analysis of data from two randomised controlled trials. Lancet Respir Med</w:t>
      </w:r>
      <w:r>
        <w:t xml:space="preserve"> 2014;</w:t>
      </w:r>
      <w:r w:rsidRPr="001776FB">
        <w:t>2(8):611–20.</w:t>
      </w:r>
    </w:p>
  </w:footnote>
  <w:footnote w:id="3">
    <w:p w14:paraId="264CF3A6" w14:textId="6076B3A5" w:rsidR="006B0AA7" w:rsidRDefault="006B0AA7" w:rsidP="00441494">
      <w:pPr>
        <w:pStyle w:val="FootnoteText"/>
        <w:jc w:val="left"/>
      </w:pPr>
      <w:r>
        <w:rPr>
          <w:rStyle w:val="FootnoteReference"/>
        </w:rPr>
        <w:footnoteRef/>
      </w:r>
      <w:r>
        <w:t xml:space="preserve"> </w:t>
      </w:r>
      <w:r>
        <w:tab/>
        <w:t xml:space="preserve">Tan SS et al. </w:t>
      </w:r>
      <w:proofErr w:type="spellStart"/>
      <w:r>
        <w:t>Microcosting</w:t>
      </w:r>
      <w:proofErr w:type="spellEnd"/>
      <w:r>
        <w:t xml:space="preserve"> study of ICU costs in three European countries. </w:t>
      </w:r>
      <w:proofErr w:type="spellStart"/>
      <w:r>
        <w:t>Crit</w:t>
      </w:r>
      <w:proofErr w:type="spellEnd"/>
      <w:r>
        <w:t xml:space="preserve"> Care. 2008; 12(</w:t>
      </w:r>
      <w:proofErr w:type="spellStart"/>
      <w:r>
        <w:t>Suppl</w:t>
      </w:r>
      <w:proofErr w:type="spellEnd"/>
      <w:r>
        <w:t xml:space="preserve"> 2): P526.</w:t>
      </w:r>
    </w:p>
  </w:footnote>
  <w:footnote w:id="4">
    <w:p w14:paraId="1D7691A3" w14:textId="74E996A0" w:rsidR="006B0AA7" w:rsidRDefault="006B0AA7" w:rsidP="00441494">
      <w:pPr>
        <w:pStyle w:val="FootnoteText"/>
        <w:jc w:val="left"/>
      </w:pPr>
      <w:r>
        <w:rPr>
          <w:rStyle w:val="FootnoteReference"/>
        </w:rPr>
        <w:footnoteRef/>
      </w:r>
      <w:r>
        <w:t xml:space="preserve"> </w:t>
      </w:r>
      <w:r>
        <w:tab/>
      </w:r>
      <w:proofErr w:type="spellStart"/>
      <w:r>
        <w:t>Pastores</w:t>
      </w:r>
      <w:proofErr w:type="spellEnd"/>
      <w:r>
        <w:t xml:space="preserve"> SM et al. Academic Leaders in Critical Care Medicine (ALCCM) Task Force of the Society of the Critical Care Medicine. Workforce, Workload, and Burnout Among Intensivists and Advanced Practice Providers: A Narrative Review.</w:t>
      </w:r>
      <w:r w:rsidRPr="00441494">
        <w:t xml:space="preserve"> </w:t>
      </w:r>
      <w:proofErr w:type="spellStart"/>
      <w:r>
        <w:t>Crit</w:t>
      </w:r>
      <w:proofErr w:type="spellEnd"/>
      <w:r>
        <w:t xml:space="preserve"> Care Med. 2019 Jan 24.</w:t>
      </w:r>
    </w:p>
  </w:footnote>
  <w:footnote w:id="5">
    <w:p w14:paraId="77F60A9D" w14:textId="77777777" w:rsidR="006B0AA7" w:rsidRDefault="006B0AA7" w:rsidP="00A86283">
      <w:pPr>
        <w:pStyle w:val="FootnoteText"/>
        <w:jc w:val="left"/>
      </w:pPr>
      <w:r>
        <w:rPr>
          <w:rStyle w:val="FootnoteReference"/>
        </w:rPr>
        <w:footnoteRef/>
      </w:r>
      <w:r>
        <w:t xml:space="preserve"> </w:t>
      </w:r>
      <w:r>
        <w:tab/>
        <w:t>L</w:t>
      </w:r>
      <w:r w:rsidRPr="0016257E">
        <w:t>arge research infrastructure means research infrastructure of a total value of at least EUR 20 million, for a beneficiary</w:t>
      </w:r>
      <w:r>
        <w:t xml:space="preserve">. More information and further guidance on the </w:t>
      </w:r>
      <w:r w:rsidRPr="00526CDE">
        <w:t xml:space="preserve">direct costing for </w:t>
      </w:r>
      <w:r>
        <w:t xml:space="preserve">the </w:t>
      </w:r>
      <w:r w:rsidRPr="00526CDE">
        <w:t xml:space="preserve">large research infrastructure </w:t>
      </w:r>
      <w:r>
        <w:t>is available in the H2020 Online Manual on the Participant Portal.</w:t>
      </w:r>
    </w:p>
  </w:footnote>
  <w:footnote w:id="6">
    <w:p w14:paraId="190E6EE2" w14:textId="77777777" w:rsidR="006B0AA7" w:rsidRDefault="006B0AA7" w:rsidP="00EB1A58">
      <w:pPr>
        <w:pStyle w:val="FootnoteText"/>
      </w:pPr>
      <w:r>
        <w:rPr>
          <w:rStyle w:val="FootnoteReference"/>
        </w:rPr>
        <w:footnoteRef/>
      </w:r>
      <w:r>
        <w:t xml:space="preserve"> Please refer to </w:t>
      </w:r>
      <w:hyperlink r:id="rId1" w:history="1">
        <w:r>
          <w:rPr>
            <w:rStyle w:val="Hyperlink"/>
            <w:color w:val="000000"/>
          </w:rPr>
          <w:t>General Annex H Evaluation Rules, Selection Rules, Operational Capacity</w:t>
        </w:r>
      </w:hyperlink>
    </w:p>
  </w:footnote>
  <w:footnote w:id="7">
    <w:p w14:paraId="59C09729" w14:textId="77777777" w:rsidR="006B0AA7" w:rsidRPr="00EB1A58" w:rsidRDefault="006B0AA7" w:rsidP="00EB1A58">
      <w:pPr>
        <w:pStyle w:val="FootnoteText"/>
        <w:jc w:val="left"/>
      </w:pPr>
      <w:r w:rsidRPr="00EB1A58">
        <w:rPr>
          <w:rStyle w:val="FootnoteReference"/>
        </w:rPr>
        <w:footnoteRef/>
      </w:r>
      <w:r w:rsidRPr="00EB1A58">
        <w:t xml:space="preserve"> A</w:t>
      </w:r>
      <w:r w:rsidRPr="00EB1A58">
        <w:rPr>
          <w:spacing w:val="-3"/>
        </w:rPr>
        <w:t xml:space="preserve"> </w:t>
      </w:r>
      <w:r w:rsidRPr="00EB1A58">
        <w:rPr>
          <w:spacing w:val="2"/>
        </w:rPr>
        <w:t>t</w:t>
      </w:r>
      <w:r w:rsidRPr="00EB1A58">
        <w:rPr>
          <w:spacing w:val="-1"/>
        </w:rPr>
        <w:t>h</w:t>
      </w:r>
      <w:r w:rsidRPr="00EB1A58">
        <w:t>ird</w:t>
      </w:r>
      <w:r w:rsidRPr="00EB1A58">
        <w:rPr>
          <w:spacing w:val="-3"/>
        </w:rPr>
        <w:t xml:space="preserve"> </w:t>
      </w:r>
      <w:r w:rsidRPr="00EB1A58">
        <w:rPr>
          <w:spacing w:val="1"/>
        </w:rPr>
        <w:t>p</w:t>
      </w:r>
      <w:r w:rsidRPr="00EB1A58">
        <w:t>a</w:t>
      </w:r>
      <w:r w:rsidRPr="00EB1A58">
        <w:rPr>
          <w:spacing w:val="1"/>
        </w:rPr>
        <w:t>r</w:t>
      </w:r>
      <w:r w:rsidRPr="00EB1A58">
        <w:t>ty</w:t>
      </w:r>
      <w:r w:rsidRPr="00EB1A58">
        <w:rPr>
          <w:spacing w:val="-8"/>
        </w:rPr>
        <w:t xml:space="preserve"> </w:t>
      </w:r>
      <w:r w:rsidRPr="00EB1A58">
        <w:rPr>
          <w:spacing w:val="2"/>
        </w:rPr>
        <w:t>t</w:t>
      </w:r>
      <w:r w:rsidRPr="00EB1A58">
        <w:rPr>
          <w:spacing w:val="-1"/>
        </w:rPr>
        <w:t>h</w:t>
      </w:r>
      <w:r w:rsidRPr="00EB1A58">
        <w:t>at</w:t>
      </w:r>
      <w:r w:rsidRPr="00EB1A58">
        <w:rPr>
          <w:spacing w:val="-3"/>
        </w:rPr>
        <w:t xml:space="preserve"> </w:t>
      </w:r>
      <w:r w:rsidRPr="00EB1A58">
        <w:rPr>
          <w:spacing w:val="2"/>
        </w:rPr>
        <w:t>i</w:t>
      </w:r>
      <w:r w:rsidRPr="00EB1A58">
        <w:t>s</w:t>
      </w:r>
      <w:r w:rsidRPr="00EB1A58">
        <w:rPr>
          <w:spacing w:val="1"/>
        </w:rPr>
        <w:t xml:space="preserve"> </w:t>
      </w:r>
      <w:r w:rsidRPr="00EB1A58">
        <w:t>an</w:t>
      </w:r>
      <w:r w:rsidRPr="00EB1A58">
        <w:rPr>
          <w:spacing w:val="-3"/>
        </w:rPr>
        <w:t xml:space="preserve"> </w:t>
      </w:r>
      <w:r w:rsidRPr="00EB1A58">
        <w:rPr>
          <w:spacing w:val="3"/>
        </w:rPr>
        <w:t>a</w:t>
      </w:r>
      <w:r w:rsidRPr="00EB1A58">
        <w:rPr>
          <w:spacing w:val="1"/>
        </w:rPr>
        <w:t>f</w:t>
      </w:r>
      <w:r w:rsidRPr="00EB1A58">
        <w:rPr>
          <w:spacing w:val="-2"/>
        </w:rPr>
        <w:t>f</w:t>
      </w:r>
      <w:r w:rsidRPr="00EB1A58">
        <w:t>ilia</w:t>
      </w:r>
      <w:r w:rsidRPr="00EB1A58">
        <w:rPr>
          <w:spacing w:val="2"/>
        </w:rPr>
        <w:t>t</w:t>
      </w:r>
      <w:r w:rsidRPr="00EB1A58">
        <w:t>ed</w:t>
      </w:r>
      <w:r w:rsidRPr="00EB1A58">
        <w:rPr>
          <w:spacing w:val="-5"/>
        </w:rPr>
        <w:t xml:space="preserve"> </w:t>
      </w:r>
      <w:r w:rsidRPr="00EB1A58">
        <w:t>e</w:t>
      </w:r>
      <w:r w:rsidRPr="00EB1A58">
        <w:rPr>
          <w:spacing w:val="-1"/>
        </w:rPr>
        <w:t>n</w:t>
      </w:r>
      <w:r w:rsidRPr="00EB1A58">
        <w:t>ti</w:t>
      </w:r>
      <w:r w:rsidRPr="00EB1A58">
        <w:rPr>
          <w:spacing w:val="2"/>
        </w:rPr>
        <w:t>t</w:t>
      </w:r>
      <w:r w:rsidRPr="00EB1A58">
        <w:t>y</w:t>
      </w:r>
      <w:r w:rsidRPr="00EB1A58">
        <w:rPr>
          <w:spacing w:val="-8"/>
        </w:rPr>
        <w:t xml:space="preserve"> </w:t>
      </w:r>
      <w:r w:rsidRPr="00EB1A58">
        <w:rPr>
          <w:spacing w:val="1"/>
        </w:rPr>
        <w:t>o</w:t>
      </w:r>
      <w:r w:rsidRPr="00EB1A58">
        <w:t>r</w:t>
      </w:r>
      <w:r w:rsidRPr="00EB1A58">
        <w:rPr>
          <w:spacing w:val="-1"/>
        </w:rPr>
        <w:t xml:space="preserve"> h</w:t>
      </w:r>
      <w:r w:rsidRPr="00EB1A58">
        <w:t>as</w:t>
      </w:r>
      <w:r w:rsidRPr="00EB1A58">
        <w:rPr>
          <w:spacing w:val="-3"/>
        </w:rPr>
        <w:t xml:space="preserve"> </w:t>
      </w:r>
      <w:r w:rsidRPr="00EB1A58">
        <w:t>a l</w:t>
      </w:r>
      <w:r w:rsidRPr="00EB1A58">
        <w:rPr>
          <w:spacing w:val="2"/>
        </w:rPr>
        <w:t>e</w:t>
      </w:r>
      <w:r w:rsidRPr="00EB1A58">
        <w:rPr>
          <w:spacing w:val="-1"/>
        </w:rPr>
        <w:t>g</w:t>
      </w:r>
      <w:r w:rsidRPr="00EB1A58">
        <w:t>al</w:t>
      </w:r>
      <w:r w:rsidRPr="00EB1A58">
        <w:rPr>
          <w:spacing w:val="-4"/>
        </w:rPr>
        <w:t xml:space="preserve"> </w:t>
      </w:r>
      <w:r w:rsidRPr="00EB1A58">
        <w:t>l</w:t>
      </w:r>
      <w:r w:rsidRPr="00EB1A58">
        <w:rPr>
          <w:spacing w:val="2"/>
        </w:rPr>
        <w:t>i</w:t>
      </w:r>
      <w:r w:rsidRPr="00EB1A58">
        <w:rPr>
          <w:spacing w:val="1"/>
        </w:rPr>
        <w:t>n</w:t>
      </w:r>
      <w:r w:rsidRPr="00EB1A58">
        <w:t>k</w:t>
      </w:r>
      <w:r w:rsidRPr="00EB1A58">
        <w:rPr>
          <w:spacing w:val="-4"/>
        </w:rPr>
        <w:t xml:space="preserve"> </w:t>
      </w:r>
      <w:r w:rsidRPr="00EB1A58">
        <w:t>to</w:t>
      </w:r>
      <w:r w:rsidRPr="00EB1A58">
        <w:rPr>
          <w:spacing w:val="-1"/>
        </w:rPr>
        <w:t xml:space="preserve"> </w:t>
      </w:r>
      <w:r w:rsidRPr="00EB1A58">
        <w:t xml:space="preserve">a </w:t>
      </w:r>
      <w:r w:rsidRPr="00EB1A58">
        <w:rPr>
          <w:spacing w:val="1"/>
        </w:rPr>
        <w:t>p</w:t>
      </w:r>
      <w:r w:rsidRPr="00EB1A58">
        <w:t>a</w:t>
      </w:r>
      <w:r w:rsidRPr="00EB1A58">
        <w:rPr>
          <w:spacing w:val="1"/>
        </w:rPr>
        <w:t>r</w:t>
      </w:r>
      <w:r w:rsidRPr="00EB1A58">
        <w:t>tici</w:t>
      </w:r>
      <w:r w:rsidRPr="00EB1A58">
        <w:rPr>
          <w:spacing w:val="1"/>
        </w:rPr>
        <w:t>p</w:t>
      </w:r>
      <w:r w:rsidRPr="00EB1A58">
        <w:t>a</w:t>
      </w:r>
      <w:r w:rsidRPr="00EB1A58">
        <w:rPr>
          <w:spacing w:val="-1"/>
        </w:rPr>
        <w:t>n</w:t>
      </w:r>
      <w:r w:rsidRPr="00EB1A58">
        <w:t>t</w:t>
      </w:r>
      <w:r w:rsidRPr="00EB1A58">
        <w:rPr>
          <w:spacing w:val="-9"/>
        </w:rPr>
        <w:t xml:space="preserve"> </w:t>
      </w:r>
      <w:r w:rsidRPr="00EB1A58">
        <w:rPr>
          <w:spacing w:val="2"/>
        </w:rPr>
        <w:t>i</w:t>
      </w:r>
      <w:r w:rsidRPr="00EB1A58">
        <w:rPr>
          <w:spacing w:val="-4"/>
        </w:rPr>
        <w:t>m</w:t>
      </w:r>
      <w:r w:rsidRPr="00EB1A58">
        <w:rPr>
          <w:spacing w:val="1"/>
        </w:rPr>
        <w:t>p</w:t>
      </w:r>
      <w:r w:rsidRPr="00EB1A58">
        <w:rPr>
          <w:spacing w:val="2"/>
        </w:rPr>
        <w:t>l</w:t>
      </w:r>
      <w:r w:rsidRPr="00EB1A58">
        <w:rPr>
          <w:spacing w:val="-1"/>
        </w:rPr>
        <w:t>y</w:t>
      </w:r>
      <w:r w:rsidRPr="00EB1A58">
        <w:t>i</w:t>
      </w:r>
      <w:r w:rsidRPr="00EB1A58">
        <w:rPr>
          <w:spacing w:val="1"/>
        </w:rPr>
        <w:t>n</w:t>
      </w:r>
      <w:r w:rsidRPr="00EB1A58">
        <w:t>g</w:t>
      </w:r>
      <w:r w:rsidRPr="00EB1A58">
        <w:rPr>
          <w:spacing w:val="-8"/>
        </w:rPr>
        <w:t xml:space="preserve"> </w:t>
      </w:r>
      <w:r w:rsidRPr="00EB1A58">
        <w:t>a c</w:t>
      </w:r>
      <w:r w:rsidRPr="00EB1A58">
        <w:rPr>
          <w:spacing w:val="1"/>
        </w:rPr>
        <w:t>o</w:t>
      </w:r>
      <w:r w:rsidRPr="00EB1A58">
        <w:t>lla</w:t>
      </w:r>
      <w:r w:rsidRPr="00EB1A58">
        <w:rPr>
          <w:spacing w:val="1"/>
        </w:rPr>
        <w:t>bor</w:t>
      </w:r>
      <w:r w:rsidRPr="00EB1A58">
        <w:t>ati</w:t>
      </w:r>
      <w:r w:rsidRPr="00EB1A58">
        <w:rPr>
          <w:spacing w:val="1"/>
        </w:rPr>
        <w:t>o</w:t>
      </w:r>
      <w:r w:rsidRPr="00EB1A58">
        <w:t>n</w:t>
      </w:r>
      <w:r w:rsidRPr="00EB1A58">
        <w:rPr>
          <w:spacing w:val="-12"/>
        </w:rPr>
        <w:t xml:space="preserve"> </w:t>
      </w:r>
      <w:r w:rsidRPr="00EB1A58">
        <w:rPr>
          <w:spacing w:val="-1"/>
        </w:rPr>
        <w:t>n</w:t>
      </w:r>
      <w:r w:rsidRPr="00EB1A58">
        <w:rPr>
          <w:spacing w:val="1"/>
        </w:rPr>
        <w:t>o</w:t>
      </w:r>
      <w:r w:rsidRPr="00EB1A58">
        <w:t>t</w:t>
      </w:r>
      <w:r w:rsidRPr="00EB1A58">
        <w:rPr>
          <w:spacing w:val="-3"/>
        </w:rPr>
        <w:t xml:space="preserve"> </w:t>
      </w:r>
      <w:r w:rsidRPr="00EB1A58">
        <w:t>l</w:t>
      </w:r>
      <w:r w:rsidRPr="00EB1A58">
        <w:rPr>
          <w:spacing w:val="2"/>
        </w:rPr>
        <w:t>i</w:t>
      </w:r>
      <w:r w:rsidRPr="00EB1A58">
        <w:rPr>
          <w:spacing w:val="-1"/>
        </w:rPr>
        <w:t>m</w:t>
      </w:r>
      <w:r w:rsidRPr="00EB1A58">
        <w:t>ited</w:t>
      </w:r>
      <w:r w:rsidRPr="00EB1A58">
        <w:rPr>
          <w:spacing w:val="-5"/>
        </w:rPr>
        <w:t xml:space="preserve"> </w:t>
      </w:r>
      <w:r w:rsidRPr="00EB1A58">
        <w:t>to</w:t>
      </w:r>
      <w:r w:rsidRPr="00EB1A58">
        <w:rPr>
          <w:spacing w:val="-1"/>
        </w:rPr>
        <w:t xml:space="preserve"> </w:t>
      </w:r>
      <w:r w:rsidRPr="00EB1A58">
        <w:t>t</w:t>
      </w:r>
      <w:r w:rsidRPr="00EB1A58">
        <w:rPr>
          <w:spacing w:val="-1"/>
        </w:rPr>
        <w:t>h</w:t>
      </w:r>
      <w:r w:rsidRPr="00EB1A58">
        <w:t>e a</w:t>
      </w:r>
      <w:r w:rsidRPr="00EB1A58">
        <w:rPr>
          <w:spacing w:val="1"/>
        </w:rPr>
        <w:t>c</w:t>
      </w:r>
      <w:r w:rsidRPr="00EB1A58">
        <w:t>ti</w:t>
      </w:r>
      <w:r w:rsidRPr="00EB1A58">
        <w:rPr>
          <w:spacing w:val="1"/>
        </w:rPr>
        <w:t>o</w:t>
      </w:r>
      <w:r w:rsidRPr="00EB1A58">
        <w:rPr>
          <w:spacing w:val="-1"/>
        </w:rPr>
        <w:t>n</w:t>
      </w:r>
      <w:r w:rsidRPr="00EB1A58">
        <w:t>.</w:t>
      </w:r>
      <w:r w:rsidRPr="00EB1A58">
        <w:rPr>
          <w:spacing w:val="-4"/>
        </w:rPr>
        <w:t xml:space="preserve"> </w:t>
      </w:r>
      <w:r w:rsidRPr="00EB1A58">
        <w:rPr>
          <w:spacing w:val="1"/>
        </w:rPr>
        <w:t>(</w:t>
      </w:r>
      <w:r w:rsidRPr="00EB1A58">
        <w:rPr>
          <w:spacing w:val="-2"/>
        </w:rPr>
        <w:t>A</w:t>
      </w:r>
      <w:r w:rsidRPr="00EB1A58">
        <w:rPr>
          <w:spacing w:val="1"/>
        </w:rPr>
        <w:t>r</w:t>
      </w:r>
      <w:r w:rsidRPr="00EB1A58">
        <w:t>ticle</w:t>
      </w:r>
      <w:r w:rsidRPr="00EB1A58">
        <w:rPr>
          <w:spacing w:val="-4"/>
        </w:rPr>
        <w:t xml:space="preserve"> </w:t>
      </w:r>
      <w:r w:rsidRPr="00EB1A58">
        <w:rPr>
          <w:spacing w:val="1"/>
        </w:rPr>
        <w:t>1</w:t>
      </w:r>
      <w:r w:rsidRPr="00EB1A58">
        <w:t>4</w:t>
      </w:r>
      <w:r w:rsidRPr="00EB1A58">
        <w:rPr>
          <w:spacing w:val="-1"/>
        </w:rPr>
        <w:t xml:space="preserve"> </w:t>
      </w:r>
      <w:r w:rsidRPr="00EB1A58">
        <w:rPr>
          <w:spacing w:val="1"/>
        </w:rPr>
        <w:t>o</w:t>
      </w:r>
      <w:r w:rsidRPr="00EB1A58">
        <w:t>f</w:t>
      </w:r>
      <w:r w:rsidRPr="00EB1A58">
        <w:rPr>
          <w:spacing w:val="-3"/>
        </w:rPr>
        <w:t xml:space="preserve"> </w:t>
      </w:r>
      <w:r w:rsidRPr="00EB1A58">
        <w:rPr>
          <w:spacing w:val="2"/>
        </w:rPr>
        <w:t>t</w:t>
      </w:r>
      <w:r w:rsidRPr="00EB1A58">
        <w:rPr>
          <w:spacing w:val="-1"/>
        </w:rPr>
        <w:t>h</w:t>
      </w:r>
      <w:r w:rsidRPr="00EB1A58">
        <w:t>e</w:t>
      </w:r>
      <w:r w:rsidRPr="00EB1A58">
        <w:rPr>
          <w:spacing w:val="-1"/>
        </w:rPr>
        <w:t xml:space="preserve"> </w:t>
      </w:r>
      <w:hyperlink r:id="rId2" w:history="1">
        <w:r w:rsidRPr="00EB1A58">
          <w:rPr>
            <w:rStyle w:val="Hyperlink"/>
            <w:color w:val="000000"/>
          </w:rPr>
          <w:t>M</w:t>
        </w:r>
        <w:r w:rsidRPr="00EB1A58">
          <w:rPr>
            <w:rStyle w:val="Hyperlink"/>
            <w:color w:val="000000"/>
            <w:spacing w:val="2"/>
          </w:rPr>
          <w:t>o</w:t>
        </w:r>
        <w:r w:rsidRPr="00EB1A58">
          <w:rPr>
            <w:rStyle w:val="Hyperlink"/>
            <w:color w:val="000000"/>
            <w:spacing w:val="1"/>
          </w:rPr>
          <w:t>d</w:t>
        </w:r>
        <w:r w:rsidRPr="00EB1A58">
          <w:rPr>
            <w:rStyle w:val="Hyperlink"/>
            <w:color w:val="000000"/>
          </w:rPr>
          <w:t>el</w:t>
        </w:r>
        <w:r w:rsidRPr="00EB1A58">
          <w:rPr>
            <w:rStyle w:val="Hyperlink"/>
            <w:color w:val="000000"/>
            <w:spacing w:val="7"/>
          </w:rPr>
          <w:t xml:space="preserve"> </w:t>
        </w:r>
        <w:r w:rsidRPr="00EB1A58">
          <w:rPr>
            <w:rStyle w:val="Hyperlink"/>
            <w:color w:val="000000"/>
          </w:rPr>
          <w:t>G</w:t>
        </w:r>
        <w:r w:rsidRPr="00EB1A58">
          <w:rPr>
            <w:rStyle w:val="Hyperlink"/>
            <w:color w:val="000000"/>
            <w:spacing w:val="1"/>
          </w:rPr>
          <w:t>r</w:t>
        </w:r>
        <w:r w:rsidRPr="00EB1A58">
          <w:rPr>
            <w:rStyle w:val="Hyperlink"/>
            <w:color w:val="000000"/>
          </w:rPr>
          <w:t>a</w:t>
        </w:r>
        <w:r w:rsidRPr="00EB1A58">
          <w:rPr>
            <w:rStyle w:val="Hyperlink"/>
            <w:color w:val="000000"/>
            <w:spacing w:val="-1"/>
          </w:rPr>
          <w:t>n</w:t>
        </w:r>
        <w:r w:rsidRPr="00EB1A58">
          <w:rPr>
            <w:rStyle w:val="Hyperlink"/>
            <w:color w:val="000000"/>
          </w:rPr>
          <w:t>t</w:t>
        </w:r>
        <w:r w:rsidRPr="00EB1A58">
          <w:rPr>
            <w:rStyle w:val="Hyperlink"/>
            <w:color w:val="000000"/>
            <w:spacing w:val="9"/>
          </w:rPr>
          <w:t xml:space="preserve"> </w:t>
        </w:r>
        <w:r w:rsidRPr="00EB1A58">
          <w:rPr>
            <w:rStyle w:val="Hyperlink"/>
            <w:color w:val="000000"/>
          </w:rPr>
          <w:t>A</w:t>
        </w:r>
        <w:r w:rsidRPr="00EB1A58">
          <w:rPr>
            <w:rStyle w:val="Hyperlink"/>
            <w:color w:val="000000"/>
            <w:spacing w:val="-1"/>
          </w:rPr>
          <w:t>g</w:t>
        </w:r>
        <w:r w:rsidRPr="00EB1A58">
          <w:rPr>
            <w:rStyle w:val="Hyperlink"/>
            <w:color w:val="000000"/>
            <w:spacing w:val="1"/>
          </w:rPr>
          <w:t>r</w:t>
        </w:r>
        <w:r w:rsidRPr="00EB1A58">
          <w:rPr>
            <w:rStyle w:val="Hyperlink"/>
            <w:color w:val="000000"/>
          </w:rPr>
          <w:t>e</w:t>
        </w:r>
        <w:r w:rsidRPr="00EB1A58">
          <w:rPr>
            <w:rStyle w:val="Hyperlink"/>
            <w:color w:val="000000"/>
            <w:spacing w:val="3"/>
          </w:rPr>
          <w:t>e</w:t>
        </w:r>
        <w:r w:rsidRPr="00EB1A58">
          <w:rPr>
            <w:rStyle w:val="Hyperlink"/>
            <w:color w:val="000000"/>
            <w:spacing w:val="-4"/>
          </w:rPr>
          <w:t>m</w:t>
        </w:r>
        <w:r w:rsidRPr="00EB1A58">
          <w:rPr>
            <w:rStyle w:val="Hyperlink"/>
            <w:color w:val="000000"/>
            <w:spacing w:val="3"/>
          </w:rPr>
          <w:t>e</w:t>
        </w:r>
        <w:r w:rsidRPr="00EB1A58">
          <w:rPr>
            <w:rStyle w:val="Hyperlink"/>
            <w:color w:val="000000"/>
            <w:spacing w:val="-1"/>
          </w:rPr>
          <w:t>n</w:t>
        </w:r>
        <w:r w:rsidRPr="00EB1A58">
          <w:rPr>
            <w:rStyle w:val="Hyperlink"/>
            <w:color w:val="000000"/>
          </w:rPr>
          <w:t>t</w:t>
        </w:r>
      </w:hyperlink>
      <w:r w:rsidRPr="00EB1A58">
        <w:rPr>
          <w:spacing w:val="1"/>
        </w:rPr>
        <w:t>)</w:t>
      </w:r>
      <w:r w:rsidRPr="00EB1A58">
        <w:t>.</w:t>
      </w:r>
    </w:p>
  </w:footnote>
  <w:footnote w:id="8">
    <w:p w14:paraId="4C73EF8A" w14:textId="77777777" w:rsidR="006B0AA7" w:rsidRDefault="006B0AA7" w:rsidP="00EB1A58">
      <w:pPr>
        <w:jc w:val="left"/>
      </w:pPr>
      <w:r w:rsidRPr="00EB1A58">
        <w:rPr>
          <w:rStyle w:val="FootnoteReference"/>
          <w:sz w:val="20"/>
          <w:szCs w:val="20"/>
        </w:rPr>
        <w:footnoteRef/>
      </w:r>
      <w:r w:rsidRPr="00EB1A58">
        <w:rPr>
          <w:sz w:val="20"/>
          <w:szCs w:val="20"/>
        </w:rPr>
        <w:t xml:space="preserve"> ‘International Partner’ is any legal entity established in a non-associated third country which is not eligible for funding under Article 10 of the Rules for Participation Regulation No 1290/2013.</w:t>
      </w:r>
    </w:p>
  </w:footnote>
  <w:footnote w:id="9">
    <w:p w14:paraId="16B94D56" w14:textId="77777777" w:rsidR="006B0AA7" w:rsidRDefault="006B0AA7" w:rsidP="00EB1A58">
      <w:pPr>
        <w:pStyle w:val="FootnoteText"/>
        <w:jc w:val="left"/>
      </w:pPr>
      <w:r>
        <w:rPr>
          <w:rStyle w:val="FootnoteReference"/>
        </w:rPr>
        <w:footnoteRef/>
      </w:r>
      <w:r>
        <w:t xml:space="preserve"> </w:t>
      </w:r>
      <w:r>
        <w:rPr>
          <w:spacing w:val="-2"/>
        </w:rPr>
        <w:t>See a</w:t>
      </w:r>
      <w:r>
        <w:rPr>
          <w:spacing w:val="1"/>
        </w:rPr>
        <w:t>r</w:t>
      </w:r>
      <w:r>
        <w:t>ticle</w:t>
      </w:r>
      <w:r>
        <w:rPr>
          <w:spacing w:val="6"/>
        </w:rPr>
        <w:t xml:space="preserve"> </w:t>
      </w:r>
      <w:r>
        <w:rPr>
          <w:spacing w:val="1"/>
        </w:rPr>
        <w:t>37</w:t>
      </w:r>
      <w:r>
        <w:rPr>
          <w:spacing w:val="9"/>
        </w:rPr>
        <w:t xml:space="preserve"> </w:t>
      </w:r>
      <w:r>
        <w:rPr>
          <w:spacing w:val="1"/>
        </w:rPr>
        <w:t>o</w:t>
      </w:r>
      <w:r>
        <w:t>f</w:t>
      </w:r>
      <w:r>
        <w:rPr>
          <w:spacing w:val="9"/>
        </w:rPr>
        <w:t xml:space="preserve"> </w:t>
      </w:r>
      <w:r>
        <w:t>t</w:t>
      </w:r>
      <w:r>
        <w:rPr>
          <w:spacing w:val="-1"/>
        </w:rPr>
        <w:t>h</w:t>
      </w:r>
      <w:r>
        <w:t>e</w:t>
      </w:r>
      <w:r>
        <w:rPr>
          <w:spacing w:val="11"/>
        </w:rPr>
        <w:t xml:space="preserve"> </w:t>
      </w:r>
      <w:hyperlink r:id="rId3" w:history="1">
        <w:r>
          <w:rPr>
            <w:rStyle w:val="Hyperlink"/>
            <w:color w:val="000000"/>
          </w:rPr>
          <w:t>M</w:t>
        </w:r>
        <w:r>
          <w:rPr>
            <w:rStyle w:val="Hyperlink"/>
            <w:color w:val="000000"/>
            <w:spacing w:val="2"/>
          </w:rPr>
          <w:t>o</w:t>
        </w:r>
        <w:r>
          <w:rPr>
            <w:rStyle w:val="Hyperlink"/>
            <w:color w:val="000000"/>
            <w:spacing w:val="1"/>
          </w:rPr>
          <w:t>d</w:t>
        </w:r>
        <w:r>
          <w:rPr>
            <w:rStyle w:val="Hyperlink"/>
            <w:color w:val="000000"/>
          </w:rPr>
          <w:t>el</w:t>
        </w:r>
        <w:r>
          <w:rPr>
            <w:rStyle w:val="Hyperlink"/>
            <w:color w:val="000000"/>
            <w:spacing w:val="7"/>
          </w:rPr>
          <w:t xml:space="preserve"> </w:t>
        </w:r>
        <w:r>
          <w:rPr>
            <w:rStyle w:val="Hyperlink"/>
            <w:color w:val="000000"/>
          </w:rPr>
          <w:t>G</w:t>
        </w:r>
        <w:r>
          <w:rPr>
            <w:rStyle w:val="Hyperlink"/>
            <w:color w:val="000000"/>
            <w:spacing w:val="1"/>
          </w:rPr>
          <w:t>r</w:t>
        </w:r>
        <w:r>
          <w:rPr>
            <w:rStyle w:val="Hyperlink"/>
            <w:color w:val="000000"/>
          </w:rPr>
          <w:t>a</w:t>
        </w:r>
        <w:r>
          <w:rPr>
            <w:rStyle w:val="Hyperlink"/>
            <w:color w:val="000000"/>
            <w:spacing w:val="-1"/>
          </w:rPr>
          <w:t>n</w:t>
        </w:r>
        <w:r>
          <w:rPr>
            <w:rStyle w:val="Hyperlink"/>
            <w:color w:val="000000"/>
          </w:rPr>
          <w:t>t</w:t>
        </w:r>
        <w:r>
          <w:rPr>
            <w:rStyle w:val="Hyperlink"/>
            <w:color w:val="000000"/>
            <w:spacing w:val="9"/>
          </w:rPr>
          <w:t xml:space="preserve"> </w:t>
        </w:r>
        <w:r>
          <w:rPr>
            <w:rStyle w:val="Hyperlink"/>
            <w:color w:val="000000"/>
          </w:rPr>
          <w:t>A</w:t>
        </w:r>
        <w:r>
          <w:rPr>
            <w:rStyle w:val="Hyperlink"/>
            <w:color w:val="000000"/>
            <w:spacing w:val="-1"/>
          </w:rPr>
          <w:t>g</w:t>
        </w:r>
        <w:r>
          <w:rPr>
            <w:rStyle w:val="Hyperlink"/>
            <w:color w:val="000000"/>
            <w:spacing w:val="1"/>
          </w:rPr>
          <w:t>r</w:t>
        </w:r>
        <w:r>
          <w:rPr>
            <w:rStyle w:val="Hyperlink"/>
            <w:color w:val="000000"/>
          </w:rPr>
          <w:t>e</w:t>
        </w:r>
        <w:r>
          <w:rPr>
            <w:rStyle w:val="Hyperlink"/>
            <w:color w:val="000000"/>
            <w:spacing w:val="3"/>
          </w:rPr>
          <w:t>e</w:t>
        </w:r>
        <w:r>
          <w:rPr>
            <w:rStyle w:val="Hyperlink"/>
            <w:color w:val="000000"/>
            <w:spacing w:val="-4"/>
          </w:rPr>
          <w:t>m</w:t>
        </w:r>
        <w:r>
          <w:rPr>
            <w:rStyle w:val="Hyperlink"/>
            <w:color w:val="000000"/>
            <w:spacing w:val="3"/>
          </w:rPr>
          <w:t>e</w:t>
        </w:r>
        <w:r>
          <w:rPr>
            <w:rStyle w:val="Hyperlink"/>
            <w:color w:val="000000"/>
            <w:spacing w:val="-1"/>
          </w:rPr>
          <w:t>n</w:t>
        </w:r>
        <w:r>
          <w:rPr>
            <w:rStyle w:val="Hyperlink"/>
            <w:color w:val="000000"/>
          </w:rPr>
          <w:t>t</w:t>
        </w:r>
      </w:hyperlink>
      <w:r>
        <w:t xml:space="preserve">. . For more information on the classification of Information, please refer to the Horizon 2020 guidance: </w:t>
      </w:r>
      <w:hyperlink r:id="rId4" w:history="1">
        <w:r>
          <w:rPr>
            <w:rStyle w:val="Hyperlink"/>
            <w:color w:val="000000"/>
          </w:rPr>
          <w:t>https://ec.europa.eu/research/participants/data/ref/h2020/other/hi/secur/h2020-hi-guide-classif_en.pdf</w:t>
        </w:r>
      </w:hyperlink>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FFFFFFFF"/>
    <w:lvl w:ilvl="0">
      <w:start w:val="1"/>
      <w:numFmt w:val="decimal"/>
      <w:lvlText w:val="%1."/>
      <w:legacy w:legacy="1" w:legacySpace="120" w:legacyIndent="480"/>
      <w:lvlJc w:val="left"/>
      <w:pPr>
        <w:ind w:left="482" w:hanging="480"/>
      </w:pPr>
      <w:rPr>
        <w:rFonts w:cs="Times New Roman"/>
      </w:rPr>
    </w:lvl>
    <w:lvl w:ilvl="1">
      <w:start w:val="1"/>
      <w:numFmt w:val="decimal"/>
      <w:lvlText w:val="%1.%2."/>
      <w:legacy w:legacy="1" w:legacySpace="120" w:legacyIndent="720"/>
      <w:lvlJc w:val="left"/>
      <w:pPr>
        <w:ind w:left="1202" w:hanging="720"/>
      </w:pPr>
      <w:rPr>
        <w:rFonts w:cs="Times New Roman"/>
      </w:rPr>
    </w:lvl>
    <w:lvl w:ilvl="2">
      <w:start w:val="1"/>
      <w:numFmt w:val="decimal"/>
      <w:lvlText w:val="%1.%2.%3."/>
      <w:legacy w:legacy="1" w:legacySpace="120" w:legacyIndent="720"/>
      <w:lvlJc w:val="left"/>
      <w:pPr>
        <w:ind w:left="1984" w:hanging="720"/>
      </w:pPr>
      <w:rPr>
        <w:rFonts w:cs="Times New Roman"/>
      </w:rPr>
    </w:lvl>
    <w:lvl w:ilvl="3">
      <w:start w:val="1"/>
      <w:numFmt w:val="decimal"/>
      <w:lvlText w:val="%1.%2.%3.%4."/>
      <w:legacy w:legacy="1" w:legacySpace="120" w:legacyIndent="720"/>
      <w:lvlJc w:val="left"/>
      <w:pPr>
        <w:ind w:left="1984" w:hanging="720"/>
      </w:pPr>
      <w:rPr>
        <w:rFonts w:cs="Times New Roman"/>
      </w:rPr>
    </w:lvl>
    <w:lvl w:ilvl="4">
      <w:numFmt w:val="none"/>
      <w:lvlText w:val=""/>
      <w:lvlJc w:val="left"/>
      <w:rPr>
        <w:rFonts w:cs="Times New Roman"/>
      </w:rPr>
    </w:lvl>
    <w:lvl w:ilvl="5">
      <w:numFmt w:val="none"/>
      <w:lvlText w:val=""/>
      <w:lvlJc w:val="left"/>
      <w:rPr>
        <w:rFonts w:cs="Times New Roman"/>
      </w:rPr>
    </w:lvl>
    <w:lvl w:ilvl="6">
      <w:numFmt w:val="none"/>
      <w:pStyle w:val="Heading7"/>
      <w:lvlText w:val=""/>
      <w:lvlJc w:val="left"/>
      <w:rPr>
        <w:rFonts w:cs="Times New Roman"/>
      </w:rPr>
    </w:lvl>
    <w:lvl w:ilvl="7">
      <w:numFmt w:val="none"/>
      <w:pStyle w:val="Heading8"/>
      <w:lvlText w:val=""/>
      <w:lvlJc w:val="left"/>
      <w:rPr>
        <w:rFonts w:cs="Times New Roman"/>
      </w:rPr>
    </w:lvl>
    <w:lvl w:ilvl="8">
      <w:numFmt w:val="none"/>
      <w:pStyle w:val="Heading9"/>
      <w:lvlText w:val=""/>
      <w:lvlJc w:val="left"/>
      <w:rPr>
        <w:rFonts w:cs="Times New Roman"/>
      </w:rPr>
    </w:lvl>
  </w:abstractNum>
  <w:abstractNum w:abstractNumId="1" w15:restartNumberingAfterBreak="0">
    <w:nsid w:val="02E24903"/>
    <w:multiLevelType w:val="hybridMultilevel"/>
    <w:tmpl w:val="59DCD23E"/>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30B5EC7"/>
    <w:multiLevelType w:val="hybridMultilevel"/>
    <w:tmpl w:val="A5D68E32"/>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37C64E4"/>
    <w:multiLevelType w:val="hybridMultilevel"/>
    <w:tmpl w:val="98F0AB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57C2103"/>
    <w:multiLevelType w:val="hybridMultilevel"/>
    <w:tmpl w:val="2D50C2DC"/>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58F7B59"/>
    <w:multiLevelType w:val="hybridMultilevel"/>
    <w:tmpl w:val="9C2AA8D8"/>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08945714"/>
    <w:multiLevelType w:val="hybridMultilevel"/>
    <w:tmpl w:val="CA80100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D71658E"/>
    <w:multiLevelType w:val="singleLevel"/>
    <w:tmpl w:val="A1EA29C6"/>
    <w:lvl w:ilvl="0">
      <w:start w:val="1"/>
      <w:numFmt w:val="decimal"/>
      <w:pStyle w:val="Numberedparagraph"/>
      <w:lvlText w:val="%1"/>
      <w:lvlJc w:val="left"/>
      <w:pPr>
        <w:tabs>
          <w:tab w:val="num" w:pos="360"/>
        </w:tabs>
        <w:ind w:left="360" w:hanging="360"/>
      </w:pPr>
      <w:rPr>
        <w:rFonts w:ascii="Arial" w:hAnsi="Arial" w:cs="Times New Roman" w:hint="default"/>
        <w:b/>
        <w:i w:val="0"/>
        <w:sz w:val="24"/>
      </w:rPr>
    </w:lvl>
  </w:abstractNum>
  <w:abstractNum w:abstractNumId="8" w15:restartNumberingAfterBreak="0">
    <w:nsid w:val="0F7A6D30"/>
    <w:multiLevelType w:val="hybridMultilevel"/>
    <w:tmpl w:val="49C43E84"/>
    <w:lvl w:ilvl="0" w:tplc="0413000F">
      <w:start w:val="1"/>
      <w:numFmt w:val="decimal"/>
      <w:lvlText w:val="%1."/>
      <w:lvlJc w:val="left"/>
      <w:pPr>
        <w:ind w:left="1080" w:hanging="360"/>
      </w:p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9" w15:restartNumberingAfterBreak="0">
    <w:nsid w:val="10F24E82"/>
    <w:multiLevelType w:val="hybridMultilevel"/>
    <w:tmpl w:val="4852EFD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Times New Roman"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Times New Roman"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Times New Roman" w:hint="default"/>
      </w:rPr>
    </w:lvl>
    <w:lvl w:ilvl="8" w:tplc="08090005">
      <w:start w:val="1"/>
      <w:numFmt w:val="bullet"/>
      <w:lvlText w:val=""/>
      <w:lvlJc w:val="left"/>
      <w:pPr>
        <w:ind w:left="6840" w:hanging="360"/>
      </w:pPr>
      <w:rPr>
        <w:rFonts w:ascii="Wingdings" w:hAnsi="Wingdings" w:hint="default"/>
      </w:rPr>
    </w:lvl>
  </w:abstractNum>
  <w:abstractNum w:abstractNumId="10" w15:restartNumberingAfterBreak="0">
    <w:nsid w:val="130A178F"/>
    <w:multiLevelType w:val="hybridMultilevel"/>
    <w:tmpl w:val="03CADAE6"/>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1" w15:restartNumberingAfterBreak="0">
    <w:nsid w:val="19B57114"/>
    <w:multiLevelType w:val="hybridMultilevel"/>
    <w:tmpl w:val="995606E4"/>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1EA01D9A"/>
    <w:multiLevelType w:val="hybridMultilevel"/>
    <w:tmpl w:val="C86A1AE8"/>
    <w:lvl w:ilvl="0" w:tplc="0413000F">
      <w:start w:val="1"/>
      <w:numFmt w:val="decimal"/>
      <w:lvlText w:val="%1."/>
      <w:lvlJc w:val="left"/>
      <w:pPr>
        <w:ind w:left="360" w:hanging="360"/>
      </w:pPr>
    </w:lvl>
    <w:lvl w:ilvl="1" w:tplc="9312B860">
      <w:numFmt w:val="bullet"/>
      <w:lvlText w:val="•"/>
      <w:lvlJc w:val="left"/>
      <w:pPr>
        <w:ind w:left="360" w:hanging="360"/>
      </w:pPr>
      <w:rPr>
        <w:rFonts w:ascii="Times New Roman" w:eastAsia="Times New Roman" w:hAnsi="Times New Roman" w:cs="Times New Roman" w:hint="default"/>
      </w:rPr>
    </w:lvl>
    <w:lvl w:ilvl="2" w:tplc="0413001B">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3" w15:restartNumberingAfterBreak="0">
    <w:nsid w:val="1F635C9F"/>
    <w:multiLevelType w:val="hybridMultilevel"/>
    <w:tmpl w:val="FA3ECD34"/>
    <w:lvl w:ilvl="0" w:tplc="9312B860">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4" w15:restartNumberingAfterBreak="0">
    <w:nsid w:val="21FB5F29"/>
    <w:multiLevelType w:val="hybridMultilevel"/>
    <w:tmpl w:val="C3E479EE"/>
    <w:lvl w:ilvl="0" w:tplc="9312B860">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23214F40"/>
    <w:multiLevelType w:val="hybridMultilevel"/>
    <w:tmpl w:val="062CFF3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236D37B7"/>
    <w:multiLevelType w:val="hybridMultilevel"/>
    <w:tmpl w:val="3976B9D4"/>
    <w:lvl w:ilvl="0" w:tplc="9312B860">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28CD6ADF"/>
    <w:multiLevelType w:val="multilevel"/>
    <w:tmpl w:val="7936A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F03AFF"/>
    <w:multiLevelType w:val="hybridMultilevel"/>
    <w:tmpl w:val="0BB6A1DE"/>
    <w:lvl w:ilvl="0" w:tplc="27160252">
      <w:start w:val="1"/>
      <w:numFmt w:val="decimal"/>
      <w:pStyle w:val="ZchnZchn"/>
      <w:lvlText w:val="%1."/>
      <w:lvlJc w:val="left"/>
      <w:pPr>
        <w:tabs>
          <w:tab w:val="num" w:pos="360"/>
        </w:tabs>
        <w:ind w:left="360" w:hanging="360"/>
      </w:pPr>
      <w:rPr>
        <w:rFonts w:cs="Times New Roman" w:hint="default"/>
        <w:b/>
        <w:i w:val="0"/>
      </w:rPr>
    </w:lvl>
    <w:lvl w:ilvl="1" w:tplc="08090003" w:tentative="1">
      <w:start w:val="1"/>
      <w:numFmt w:val="lowerLetter"/>
      <w:lvlText w:val="%2."/>
      <w:lvlJc w:val="left"/>
      <w:pPr>
        <w:tabs>
          <w:tab w:val="num" w:pos="1440"/>
        </w:tabs>
        <w:ind w:left="1440" w:hanging="360"/>
      </w:pPr>
      <w:rPr>
        <w:rFonts w:cs="Times New Roman"/>
      </w:rPr>
    </w:lvl>
    <w:lvl w:ilvl="2" w:tplc="08090005" w:tentative="1">
      <w:start w:val="1"/>
      <w:numFmt w:val="lowerRoman"/>
      <w:lvlText w:val="%3."/>
      <w:lvlJc w:val="right"/>
      <w:pPr>
        <w:tabs>
          <w:tab w:val="num" w:pos="2160"/>
        </w:tabs>
        <w:ind w:left="2160" w:hanging="180"/>
      </w:pPr>
      <w:rPr>
        <w:rFonts w:cs="Times New Roman"/>
      </w:rPr>
    </w:lvl>
    <w:lvl w:ilvl="3" w:tplc="08090001" w:tentative="1">
      <w:start w:val="1"/>
      <w:numFmt w:val="decimal"/>
      <w:lvlText w:val="%4."/>
      <w:lvlJc w:val="left"/>
      <w:pPr>
        <w:tabs>
          <w:tab w:val="num" w:pos="2880"/>
        </w:tabs>
        <w:ind w:left="2880" w:hanging="360"/>
      </w:pPr>
      <w:rPr>
        <w:rFonts w:cs="Times New Roman"/>
      </w:rPr>
    </w:lvl>
    <w:lvl w:ilvl="4" w:tplc="08090003" w:tentative="1">
      <w:start w:val="1"/>
      <w:numFmt w:val="lowerLetter"/>
      <w:lvlText w:val="%5."/>
      <w:lvlJc w:val="left"/>
      <w:pPr>
        <w:tabs>
          <w:tab w:val="num" w:pos="3600"/>
        </w:tabs>
        <w:ind w:left="3600" w:hanging="360"/>
      </w:pPr>
      <w:rPr>
        <w:rFonts w:cs="Times New Roman"/>
      </w:rPr>
    </w:lvl>
    <w:lvl w:ilvl="5" w:tplc="08090005" w:tentative="1">
      <w:start w:val="1"/>
      <w:numFmt w:val="lowerRoman"/>
      <w:lvlText w:val="%6."/>
      <w:lvlJc w:val="right"/>
      <w:pPr>
        <w:tabs>
          <w:tab w:val="num" w:pos="4320"/>
        </w:tabs>
        <w:ind w:left="4320" w:hanging="180"/>
      </w:pPr>
      <w:rPr>
        <w:rFonts w:cs="Times New Roman"/>
      </w:rPr>
    </w:lvl>
    <w:lvl w:ilvl="6" w:tplc="08090001" w:tentative="1">
      <w:start w:val="1"/>
      <w:numFmt w:val="decimal"/>
      <w:lvlText w:val="%7."/>
      <w:lvlJc w:val="left"/>
      <w:pPr>
        <w:tabs>
          <w:tab w:val="num" w:pos="5040"/>
        </w:tabs>
        <w:ind w:left="5040" w:hanging="360"/>
      </w:pPr>
      <w:rPr>
        <w:rFonts w:cs="Times New Roman"/>
      </w:rPr>
    </w:lvl>
    <w:lvl w:ilvl="7" w:tplc="08090003" w:tentative="1">
      <w:start w:val="1"/>
      <w:numFmt w:val="lowerLetter"/>
      <w:lvlText w:val="%8."/>
      <w:lvlJc w:val="left"/>
      <w:pPr>
        <w:tabs>
          <w:tab w:val="num" w:pos="5760"/>
        </w:tabs>
        <w:ind w:left="5760" w:hanging="360"/>
      </w:pPr>
      <w:rPr>
        <w:rFonts w:cs="Times New Roman"/>
      </w:rPr>
    </w:lvl>
    <w:lvl w:ilvl="8" w:tplc="08090005" w:tentative="1">
      <w:start w:val="1"/>
      <w:numFmt w:val="lowerRoman"/>
      <w:lvlText w:val="%9."/>
      <w:lvlJc w:val="right"/>
      <w:pPr>
        <w:tabs>
          <w:tab w:val="num" w:pos="6480"/>
        </w:tabs>
        <w:ind w:left="6480" w:hanging="180"/>
      </w:pPr>
      <w:rPr>
        <w:rFonts w:cs="Times New Roman"/>
      </w:rPr>
    </w:lvl>
  </w:abstractNum>
  <w:abstractNum w:abstractNumId="19" w15:restartNumberingAfterBreak="0">
    <w:nsid w:val="2A7E5402"/>
    <w:multiLevelType w:val="hybridMultilevel"/>
    <w:tmpl w:val="20BC46FC"/>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2C2E1510"/>
    <w:multiLevelType w:val="hybridMultilevel"/>
    <w:tmpl w:val="7B7CC3EE"/>
    <w:lvl w:ilvl="0" w:tplc="9312B860">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31467B11"/>
    <w:multiLevelType w:val="hybridMultilevel"/>
    <w:tmpl w:val="1612F122"/>
    <w:lvl w:ilvl="0" w:tplc="9312B860">
      <w:numFmt w:val="bullet"/>
      <w:lvlText w:val="•"/>
      <w:lvlJc w:val="left"/>
      <w:pPr>
        <w:ind w:left="720" w:hanging="360"/>
      </w:pPr>
      <w:rPr>
        <w:rFonts w:ascii="Times New Roman" w:eastAsia="Times New Roman" w:hAnsi="Times New Roman" w:cs="Times New Roman" w:hint="default"/>
        <w:color w:val="auto"/>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32CE5439"/>
    <w:multiLevelType w:val="hybridMultilevel"/>
    <w:tmpl w:val="C4FA64D2"/>
    <w:lvl w:ilvl="0" w:tplc="9312B860">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393320A0"/>
    <w:multiLevelType w:val="hybridMultilevel"/>
    <w:tmpl w:val="950439CE"/>
    <w:lvl w:ilvl="0" w:tplc="9312B860">
      <w:numFmt w:val="bullet"/>
      <w:lvlText w:val="•"/>
      <w:lvlJc w:val="left"/>
      <w:pPr>
        <w:ind w:left="720" w:hanging="360"/>
      </w:pPr>
      <w:rPr>
        <w:rFonts w:ascii="Times New Roman" w:eastAsia="Times New Roman" w:hAnsi="Times New Roman" w:cs="Times New Roman"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B137B0C"/>
    <w:multiLevelType w:val="hybridMultilevel"/>
    <w:tmpl w:val="AA4C9CF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3E546978"/>
    <w:multiLevelType w:val="hybridMultilevel"/>
    <w:tmpl w:val="E5244CCA"/>
    <w:lvl w:ilvl="0" w:tplc="9312B860">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3EC014DA"/>
    <w:multiLevelType w:val="hybridMultilevel"/>
    <w:tmpl w:val="4C9C7356"/>
    <w:lvl w:ilvl="0" w:tplc="9312B860">
      <w:numFmt w:val="bullet"/>
      <w:lvlText w:val="•"/>
      <w:lvlJc w:val="left"/>
      <w:pPr>
        <w:ind w:left="720" w:hanging="360"/>
      </w:pPr>
      <w:rPr>
        <w:rFonts w:ascii="Times New Roman" w:eastAsia="Times New Roman" w:hAnsi="Times New Roman" w:cs="Times New Roman"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40B353EF"/>
    <w:multiLevelType w:val="hybridMultilevel"/>
    <w:tmpl w:val="8E562386"/>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447C7B2B"/>
    <w:multiLevelType w:val="hybridMultilevel"/>
    <w:tmpl w:val="01125B9A"/>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459B177A"/>
    <w:multiLevelType w:val="hybridMultilevel"/>
    <w:tmpl w:val="8FAAE7AC"/>
    <w:lvl w:ilvl="0" w:tplc="9312B860">
      <w:numFmt w:val="bullet"/>
      <w:lvlText w:val="•"/>
      <w:lvlJc w:val="left"/>
      <w:pPr>
        <w:ind w:left="720" w:hanging="360"/>
      </w:pPr>
      <w:rPr>
        <w:rFonts w:ascii="Times New Roman" w:eastAsia="Times New Roman" w:hAnsi="Times New Roman" w:cs="Times New Roman"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BF95FAD"/>
    <w:multiLevelType w:val="hybridMultilevel"/>
    <w:tmpl w:val="95544B56"/>
    <w:lvl w:ilvl="0" w:tplc="0413000F">
      <w:start w:val="1"/>
      <w:numFmt w:val="decimal"/>
      <w:lvlText w:val="%1."/>
      <w:lvlJc w:val="left"/>
      <w:pPr>
        <w:ind w:left="1080" w:hanging="360"/>
      </w:p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31" w15:restartNumberingAfterBreak="0">
    <w:nsid w:val="4CE54351"/>
    <w:multiLevelType w:val="hybridMultilevel"/>
    <w:tmpl w:val="9670D09C"/>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513D5DA6"/>
    <w:multiLevelType w:val="singleLevel"/>
    <w:tmpl w:val="099AC044"/>
    <w:lvl w:ilvl="0">
      <w:start w:val="1"/>
      <w:numFmt w:val="decimal"/>
      <w:pStyle w:val="numparg"/>
      <w:lvlText w:val="%1."/>
      <w:lvlJc w:val="left"/>
      <w:pPr>
        <w:tabs>
          <w:tab w:val="num" w:pos="360"/>
        </w:tabs>
        <w:ind w:left="360" w:hanging="360"/>
      </w:pPr>
      <w:rPr>
        <w:rFonts w:cs="Times New Roman"/>
      </w:rPr>
    </w:lvl>
  </w:abstractNum>
  <w:abstractNum w:abstractNumId="33" w15:restartNumberingAfterBreak="0">
    <w:nsid w:val="52472B46"/>
    <w:multiLevelType w:val="hybridMultilevel"/>
    <w:tmpl w:val="89E808F2"/>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58BD2334"/>
    <w:multiLevelType w:val="hybridMultilevel"/>
    <w:tmpl w:val="5DC47FDA"/>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593E62DD"/>
    <w:multiLevelType w:val="hybridMultilevel"/>
    <w:tmpl w:val="1A22F80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598F799E"/>
    <w:multiLevelType w:val="multilevel"/>
    <w:tmpl w:val="04FC8F94"/>
    <w:name w:val="List Number 3"/>
    <w:lvl w:ilvl="0">
      <w:start w:val="1"/>
      <w:numFmt w:val="decimal"/>
      <w:lvlRestart w:val="0"/>
      <w:pStyle w:val="ListNumber"/>
      <w:lvlText w:val="(%1)"/>
      <w:lvlJc w:val="left"/>
      <w:pPr>
        <w:tabs>
          <w:tab w:val="num" w:pos="709"/>
        </w:tabs>
        <w:ind w:left="709" w:hanging="709"/>
      </w:pPr>
      <w:rPr>
        <w:rFonts w:cs="Times New Roman"/>
      </w:rPr>
    </w:lvl>
    <w:lvl w:ilvl="1">
      <w:start w:val="1"/>
      <w:numFmt w:val="lowerLetter"/>
      <w:pStyle w:val="ListNumberLevel2"/>
      <w:lvlText w:val="(%2)"/>
      <w:lvlJc w:val="left"/>
      <w:pPr>
        <w:tabs>
          <w:tab w:val="num" w:pos="1417"/>
        </w:tabs>
        <w:ind w:left="1417" w:hanging="708"/>
      </w:pPr>
      <w:rPr>
        <w:rFonts w:cs="Times New Roman"/>
      </w:rPr>
    </w:lvl>
    <w:lvl w:ilvl="2">
      <w:start w:val="1"/>
      <w:numFmt w:val="bullet"/>
      <w:pStyle w:val="ListNumberLevel3"/>
      <w:lvlText w:val="–"/>
      <w:lvlJc w:val="left"/>
      <w:pPr>
        <w:tabs>
          <w:tab w:val="num" w:pos="2126"/>
        </w:tabs>
        <w:ind w:left="2126" w:hanging="709"/>
      </w:pPr>
      <w:rPr>
        <w:rFonts w:ascii="Times New Roman" w:hAnsi="Times New Roman"/>
      </w:rPr>
    </w:lvl>
    <w:lvl w:ilvl="3">
      <w:start w:val="1"/>
      <w:numFmt w:val="bullet"/>
      <w:lvlText w:val=""/>
      <w:lvlJc w:val="left"/>
      <w:pPr>
        <w:tabs>
          <w:tab w:val="num" w:pos="2835"/>
        </w:tabs>
        <w:ind w:left="2835" w:hanging="709"/>
      </w:pPr>
      <w:rPr>
        <w:rFonts w:ascii="Symbol" w:hAnsi="Symbol"/>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37" w15:restartNumberingAfterBreak="0">
    <w:nsid w:val="5B545C85"/>
    <w:multiLevelType w:val="hybridMultilevel"/>
    <w:tmpl w:val="5C2C70D2"/>
    <w:lvl w:ilvl="0" w:tplc="04130017">
      <w:start w:val="1"/>
      <w:numFmt w:val="low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5DF83261"/>
    <w:multiLevelType w:val="hybridMultilevel"/>
    <w:tmpl w:val="F4701066"/>
    <w:lvl w:ilvl="0" w:tplc="9312B860">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5F05082E"/>
    <w:multiLevelType w:val="hybridMultilevel"/>
    <w:tmpl w:val="0CA6A46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0" w15:restartNumberingAfterBreak="0">
    <w:nsid w:val="610B3B1B"/>
    <w:multiLevelType w:val="hybridMultilevel"/>
    <w:tmpl w:val="455C55B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1" w15:restartNumberingAfterBreak="0">
    <w:nsid w:val="65355C74"/>
    <w:multiLevelType w:val="hybridMultilevel"/>
    <w:tmpl w:val="53BEFBCC"/>
    <w:lvl w:ilvl="0" w:tplc="9312B860">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81C5953"/>
    <w:multiLevelType w:val="hybridMultilevel"/>
    <w:tmpl w:val="41AAA920"/>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6B642A15"/>
    <w:multiLevelType w:val="hybridMultilevel"/>
    <w:tmpl w:val="C12C4416"/>
    <w:lvl w:ilvl="0" w:tplc="9312B860">
      <w:numFmt w:val="bullet"/>
      <w:lvlText w:val="•"/>
      <w:lvlJc w:val="left"/>
      <w:pPr>
        <w:ind w:left="720" w:hanging="360"/>
      </w:pPr>
      <w:rPr>
        <w:rFonts w:ascii="Times New Roman" w:eastAsia="Times New Roman" w:hAnsi="Times New Roman" w:cs="Times New Roman"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D18003A"/>
    <w:multiLevelType w:val="hybridMultilevel"/>
    <w:tmpl w:val="C8FE5650"/>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6F6009B2"/>
    <w:multiLevelType w:val="multilevel"/>
    <w:tmpl w:val="37E4B52A"/>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6" w15:restartNumberingAfterBreak="0">
    <w:nsid w:val="734F684F"/>
    <w:multiLevelType w:val="hybridMultilevel"/>
    <w:tmpl w:val="D1AAE9B6"/>
    <w:lvl w:ilvl="0" w:tplc="9312B860">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7C1C1A11"/>
    <w:multiLevelType w:val="multilevel"/>
    <w:tmpl w:val="5DCA6A20"/>
    <w:lvl w:ilvl="0">
      <w:start w:val="1"/>
      <w:numFmt w:val="decimal"/>
      <w:lvlText w:val="%1"/>
      <w:lvlJc w:val="left"/>
      <w:pPr>
        <w:ind w:left="690" w:hanging="690"/>
      </w:pPr>
      <w:rPr>
        <w:rFonts w:hint="default"/>
      </w:rPr>
    </w:lvl>
    <w:lvl w:ilvl="1">
      <w:start w:val="1"/>
      <w:numFmt w:val="decimal"/>
      <w:lvlText w:val="%1.%2"/>
      <w:lvlJc w:val="left"/>
      <w:pPr>
        <w:ind w:left="690" w:hanging="6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CA34467"/>
    <w:multiLevelType w:val="hybridMultilevel"/>
    <w:tmpl w:val="CD1680EC"/>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9" w15:restartNumberingAfterBreak="0">
    <w:nsid w:val="7CDB25F4"/>
    <w:multiLevelType w:val="hybridMultilevel"/>
    <w:tmpl w:val="907C4EEA"/>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 w:numId="2">
    <w:abstractNumId w:val="32"/>
  </w:num>
  <w:num w:numId="3">
    <w:abstractNumId w:val="7"/>
  </w:num>
  <w:num w:numId="4">
    <w:abstractNumId w:val="36"/>
  </w:num>
  <w:num w:numId="5">
    <w:abstractNumId w:val="18"/>
  </w:num>
  <w:num w:numId="6">
    <w:abstractNumId w:val="9"/>
  </w:num>
  <w:num w:numId="7">
    <w:abstractNumId w:val="17"/>
  </w:num>
  <w:num w:numId="8">
    <w:abstractNumId w:val="47"/>
  </w:num>
  <w:num w:numId="9">
    <w:abstractNumId w:val="39"/>
  </w:num>
  <w:num w:numId="10">
    <w:abstractNumId w:val="43"/>
  </w:num>
  <w:num w:numId="11">
    <w:abstractNumId w:val="20"/>
  </w:num>
  <w:num w:numId="12">
    <w:abstractNumId w:val="22"/>
  </w:num>
  <w:num w:numId="13">
    <w:abstractNumId w:val="46"/>
  </w:num>
  <w:num w:numId="14">
    <w:abstractNumId w:val="16"/>
  </w:num>
  <w:num w:numId="15">
    <w:abstractNumId w:val="23"/>
  </w:num>
  <w:num w:numId="16">
    <w:abstractNumId w:val="25"/>
  </w:num>
  <w:num w:numId="17">
    <w:abstractNumId w:val="38"/>
  </w:num>
  <w:num w:numId="18">
    <w:abstractNumId w:val="41"/>
  </w:num>
  <w:num w:numId="19">
    <w:abstractNumId w:val="5"/>
  </w:num>
  <w:num w:numId="20">
    <w:abstractNumId w:val="48"/>
  </w:num>
  <w:num w:numId="21">
    <w:abstractNumId w:val="21"/>
  </w:num>
  <w:num w:numId="22">
    <w:abstractNumId w:val="11"/>
  </w:num>
  <w:num w:numId="23">
    <w:abstractNumId w:val="28"/>
  </w:num>
  <w:num w:numId="24">
    <w:abstractNumId w:val="34"/>
  </w:num>
  <w:num w:numId="25">
    <w:abstractNumId w:val="2"/>
  </w:num>
  <w:num w:numId="26">
    <w:abstractNumId w:val="4"/>
  </w:num>
  <w:num w:numId="27">
    <w:abstractNumId w:val="42"/>
  </w:num>
  <w:num w:numId="28">
    <w:abstractNumId w:val="31"/>
  </w:num>
  <w:num w:numId="29">
    <w:abstractNumId w:val="49"/>
  </w:num>
  <w:num w:numId="30">
    <w:abstractNumId w:val="10"/>
  </w:num>
  <w:num w:numId="31">
    <w:abstractNumId w:val="35"/>
  </w:num>
  <w:num w:numId="32">
    <w:abstractNumId w:val="24"/>
  </w:num>
  <w:num w:numId="33">
    <w:abstractNumId w:val="37"/>
  </w:num>
  <w:num w:numId="34">
    <w:abstractNumId w:val="33"/>
  </w:num>
  <w:num w:numId="35">
    <w:abstractNumId w:val="1"/>
  </w:num>
  <w:num w:numId="36">
    <w:abstractNumId w:val="19"/>
  </w:num>
  <w:num w:numId="37">
    <w:abstractNumId w:val="30"/>
  </w:num>
  <w:num w:numId="38">
    <w:abstractNumId w:val="8"/>
  </w:num>
  <w:num w:numId="39">
    <w:abstractNumId w:val="6"/>
  </w:num>
  <w:num w:numId="40">
    <w:abstractNumId w:val="44"/>
  </w:num>
  <w:num w:numId="41">
    <w:abstractNumId w:val="27"/>
  </w:num>
  <w:num w:numId="42">
    <w:abstractNumId w:val="40"/>
  </w:num>
  <w:num w:numId="43">
    <w:abstractNumId w:val="15"/>
  </w:num>
  <w:num w:numId="44">
    <w:abstractNumId w:val="13"/>
  </w:num>
  <w:num w:numId="45">
    <w:abstractNumId w:val="45"/>
  </w:num>
  <w:num w:numId="46">
    <w:abstractNumId w:val="29"/>
  </w:num>
  <w:num w:numId="47">
    <w:abstractNumId w:val="14"/>
  </w:num>
  <w:num w:numId="48">
    <w:abstractNumId w:val="26"/>
  </w:num>
  <w:num w:numId="49">
    <w:abstractNumId w:val="12"/>
  </w:num>
  <w:num w:numId="50">
    <w:abstractNumId w:val="3"/>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orris Swertz">
    <w15:presenceInfo w15:providerId="Windows Live" w15:userId="f2109e5ae1d19ceb"/>
  </w15:person>
  <w15:person w15:author="M.H.W. Hooiveld">
    <w15:presenceInfo w15:providerId="None" w15:userId="M.H.W. Hooivel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activeWritingStyle w:appName="MSWord" w:lang="en-GB" w:vendorID="64" w:dllVersion="4096" w:nlCheck="1" w:checkStyle="0"/>
  <w:activeWritingStyle w:appName="MSWord" w:lang="en-US" w:vendorID="64" w:dllVersion="4096" w:nlCheck="1" w:checkStyle="0"/>
  <w:activeWritingStyle w:appName="MSWord" w:lang="fr-FR" w:vendorID="64" w:dllVersion="4096" w:nlCheck="1" w:checkStyle="0"/>
  <w:activeWritingStyle w:appName="MSWord" w:lang="nl-NL" w:vendorID="64" w:dllVersion="4096" w:nlCheck="1" w:checkStyle="0"/>
  <w:activeWritingStyle w:appName="MSWord" w:lang="en-GB" w:vendorID="64" w:dllVersion="6" w:nlCheck="1" w:checkStyle="1"/>
  <w:activeWritingStyle w:appName="MSWord" w:lang="nl-NL" w:vendorID="64" w:dllVersion="6" w:nlCheck="1" w:checkStyle="0"/>
  <w:activeWritingStyle w:appName="MSWord" w:lang="fr-BE" w:vendorID="64" w:dllVersion="6" w:nlCheck="1" w:checkStyle="0"/>
  <w:activeWritingStyle w:appName="MSWord" w:lang="en-US" w:vendorID="64" w:dllVersion="6"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Formatting/>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LW_DocType" w:val="NORMAL"/>
  </w:docVars>
  <w:rsids>
    <w:rsidRoot w:val="00612515"/>
    <w:rsid w:val="000002AB"/>
    <w:rsid w:val="00000BA6"/>
    <w:rsid w:val="00001FF8"/>
    <w:rsid w:val="00002A40"/>
    <w:rsid w:val="000031D5"/>
    <w:rsid w:val="00003F2C"/>
    <w:rsid w:val="00003F99"/>
    <w:rsid w:val="000049FC"/>
    <w:rsid w:val="0000535D"/>
    <w:rsid w:val="0000601B"/>
    <w:rsid w:val="00006E19"/>
    <w:rsid w:val="00007D4B"/>
    <w:rsid w:val="00007EFF"/>
    <w:rsid w:val="00010272"/>
    <w:rsid w:val="000107DD"/>
    <w:rsid w:val="00010C46"/>
    <w:rsid w:val="00010D7E"/>
    <w:rsid w:val="000113C7"/>
    <w:rsid w:val="00013144"/>
    <w:rsid w:val="00013752"/>
    <w:rsid w:val="00015322"/>
    <w:rsid w:val="0001571D"/>
    <w:rsid w:val="00015FC6"/>
    <w:rsid w:val="000167ED"/>
    <w:rsid w:val="00016B93"/>
    <w:rsid w:val="0002037C"/>
    <w:rsid w:val="000207AE"/>
    <w:rsid w:val="000208BD"/>
    <w:rsid w:val="00020FF4"/>
    <w:rsid w:val="00022307"/>
    <w:rsid w:val="00022C9F"/>
    <w:rsid w:val="00023B15"/>
    <w:rsid w:val="000243FD"/>
    <w:rsid w:val="00024B44"/>
    <w:rsid w:val="00025056"/>
    <w:rsid w:val="00025F60"/>
    <w:rsid w:val="00026DB9"/>
    <w:rsid w:val="00026FED"/>
    <w:rsid w:val="000279CB"/>
    <w:rsid w:val="00027B5F"/>
    <w:rsid w:val="00030DFD"/>
    <w:rsid w:val="000323B6"/>
    <w:rsid w:val="00032473"/>
    <w:rsid w:val="00032816"/>
    <w:rsid w:val="00034D17"/>
    <w:rsid w:val="00034FB5"/>
    <w:rsid w:val="00036291"/>
    <w:rsid w:val="00041A32"/>
    <w:rsid w:val="00042F0C"/>
    <w:rsid w:val="00042F80"/>
    <w:rsid w:val="00044296"/>
    <w:rsid w:val="00044977"/>
    <w:rsid w:val="0004605E"/>
    <w:rsid w:val="000460CD"/>
    <w:rsid w:val="00047904"/>
    <w:rsid w:val="00052B70"/>
    <w:rsid w:val="00053820"/>
    <w:rsid w:val="00053D7F"/>
    <w:rsid w:val="00054968"/>
    <w:rsid w:val="00054A6E"/>
    <w:rsid w:val="0005504C"/>
    <w:rsid w:val="000556A5"/>
    <w:rsid w:val="00055EDF"/>
    <w:rsid w:val="000564A9"/>
    <w:rsid w:val="000565A2"/>
    <w:rsid w:val="00056D28"/>
    <w:rsid w:val="00060479"/>
    <w:rsid w:val="000605A2"/>
    <w:rsid w:val="000605BA"/>
    <w:rsid w:val="0006092C"/>
    <w:rsid w:val="000609CB"/>
    <w:rsid w:val="00061935"/>
    <w:rsid w:val="00061B5E"/>
    <w:rsid w:val="00061F40"/>
    <w:rsid w:val="00062C80"/>
    <w:rsid w:val="00063203"/>
    <w:rsid w:val="00063258"/>
    <w:rsid w:val="00064026"/>
    <w:rsid w:val="0006499A"/>
    <w:rsid w:val="000652EC"/>
    <w:rsid w:val="0006543C"/>
    <w:rsid w:val="00065B0C"/>
    <w:rsid w:val="000665D1"/>
    <w:rsid w:val="00071485"/>
    <w:rsid w:val="00071EA0"/>
    <w:rsid w:val="000723E1"/>
    <w:rsid w:val="00073BD8"/>
    <w:rsid w:val="00073FFC"/>
    <w:rsid w:val="00074C08"/>
    <w:rsid w:val="00074C5F"/>
    <w:rsid w:val="0007589C"/>
    <w:rsid w:val="00075A7C"/>
    <w:rsid w:val="000770C0"/>
    <w:rsid w:val="00077495"/>
    <w:rsid w:val="0008111C"/>
    <w:rsid w:val="00082546"/>
    <w:rsid w:val="0008286E"/>
    <w:rsid w:val="00082C8A"/>
    <w:rsid w:val="000835C8"/>
    <w:rsid w:val="0008379B"/>
    <w:rsid w:val="00083A58"/>
    <w:rsid w:val="00084018"/>
    <w:rsid w:val="000848DD"/>
    <w:rsid w:val="00085A07"/>
    <w:rsid w:val="00085ED5"/>
    <w:rsid w:val="000862B6"/>
    <w:rsid w:val="000864FA"/>
    <w:rsid w:val="000869FF"/>
    <w:rsid w:val="0008778F"/>
    <w:rsid w:val="00087AF3"/>
    <w:rsid w:val="00087B82"/>
    <w:rsid w:val="00090682"/>
    <w:rsid w:val="0009218B"/>
    <w:rsid w:val="00093089"/>
    <w:rsid w:val="00093165"/>
    <w:rsid w:val="000931DC"/>
    <w:rsid w:val="00094189"/>
    <w:rsid w:val="00094746"/>
    <w:rsid w:val="0009687D"/>
    <w:rsid w:val="00097CE1"/>
    <w:rsid w:val="000A0E4A"/>
    <w:rsid w:val="000A6220"/>
    <w:rsid w:val="000A7484"/>
    <w:rsid w:val="000A77C9"/>
    <w:rsid w:val="000A7B80"/>
    <w:rsid w:val="000A7DBE"/>
    <w:rsid w:val="000B1572"/>
    <w:rsid w:val="000B1961"/>
    <w:rsid w:val="000B1A2B"/>
    <w:rsid w:val="000B2425"/>
    <w:rsid w:val="000B2F1C"/>
    <w:rsid w:val="000B3B5C"/>
    <w:rsid w:val="000B42E1"/>
    <w:rsid w:val="000B51F0"/>
    <w:rsid w:val="000B5808"/>
    <w:rsid w:val="000B5F1C"/>
    <w:rsid w:val="000B637B"/>
    <w:rsid w:val="000B682F"/>
    <w:rsid w:val="000B7499"/>
    <w:rsid w:val="000B7C50"/>
    <w:rsid w:val="000C0284"/>
    <w:rsid w:val="000C143D"/>
    <w:rsid w:val="000C275D"/>
    <w:rsid w:val="000C2ACB"/>
    <w:rsid w:val="000C3ACA"/>
    <w:rsid w:val="000C4280"/>
    <w:rsid w:val="000C5F5B"/>
    <w:rsid w:val="000C61B6"/>
    <w:rsid w:val="000C622F"/>
    <w:rsid w:val="000C6B0A"/>
    <w:rsid w:val="000D0988"/>
    <w:rsid w:val="000D1303"/>
    <w:rsid w:val="000D144B"/>
    <w:rsid w:val="000D43E8"/>
    <w:rsid w:val="000D7F92"/>
    <w:rsid w:val="000E00FD"/>
    <w:rsid w:val="000E083E"/>
    <w:rsid w:val="000E0857"/>
    <w:rsid w:val="000E116E"/>
    <w:rsid w:val="000E1B51"/>
    <w:rsid w:val="000E377F"/>
    <w:rsid w:val="000E3806"/>
    <w:rsid w:val="000E39AB"/>
    <w:rsid w:val="000E4257"/>
    <w:rsid w:val="000E450A"/>
    <w:rsid w:val="000E460D"/>
    <w:rsid w:val="000F083E"/>
    <w:rsid w:val="000F1111"/>
    <w:rsid w:val="000F19B2"/>
    <w:rsid w:val="000F25A8"/>
    <w:rsid w:val="000F397B"/>
    <w:rsid w:val="000F403E"/>
    <w:rsid w:val="000F412B"/>
    <w:rsid w:val="000F42B6"/>
    <w:rsid w:val="000F437D"/>
    <w:rsid w:val="000F4F06"/>
    <w:rsid w:val="000F5E02"/>
    <w:rsid w:val="000F60D6"/>
    <w:rsid w:val="000F7663"/>
    <w:rsid w:val="00100572"/>
    <w:rsid w:val="00100D6D"/>
    <w:rsid w:val="001023DF"/>
    <w:rsid w:val="0010484B"/>
    <w:rsid w:val="00104FD6"/>
    <w:rsid w:val="00105B9C"/>
    <w:rsid w:val="00106C49"/>
    <w:rsid w:val="001071E0"/>
    <w:rsid w:val="00107906"/>
    <w:rsid w:val="00107D02"/>
    <w:rsid w:val="00107F13"/>
    <w:rsid w:val="00113336"/>
    <w:rsid w:val="00113FC2"/>
    <w:rsid w:val="0011440E"/>
    <w:rsid w:val="00114CAA"/>
    <w:rsid w:val="001156BD"/>
    <w:rsid w:val="00120EA8"/>
    <w:rsid w:val="0012181C"/>
    <w:rsid w:val="001220DB"/>
    <w:rsid w:val="00122797"/>
    <w:rsid w:val="0012294F"/>
    <w:rsid w:val="00122F70"/>
    <w:rsid w:val="00125105"/>
    <w:rsid w:val="001252E5"/>
    <w:rsid w:val="00125831"/>
    <w:rsid w:val="0012596B"/>
    <w:rsid w:val="001261F8"/>
    <w:rsid w:val="00126D4A"/>
    <w:rsid w:val="001277D8"/>
    <w:rsid w:val="00127A8E"/>
    <w:rsid w:val="001309A8"/>
    <w:rsid w:val="001311F3"/>
    <w:rsid w:val="00132503"/>
    <w:rsid w:val="001336C4"/>
    <w:rsid w:val="00134F65"/>
    <w:rsid w:val="00136A0A"/>
    <w:rsid w:val="00137AD2"/>
    <w:rsid w:val="001403DF"/>
    <w:rsid w:val="00140685"/>
    <w:rsid w:val="00140FC3"/>
    <w:rsid w:val="00142735"/>
    <w:rsid w:val="0014324E"/>
    <w:rsid w:val="001436F7"/>
    <w:rsid w:val="00145C53"/>
    <w:rsid w:val="00145E3A"/>
    <w:rsid w:val="00146423"/>
    <w:rsid w:val="00146C0B"/>
    <w:rsid w:val="00147D7A"/>
    <w:rsid w:val="0015030A"/>
    <w:rsid w:val="0015047E"/>
    <w:rsid w:val="0015083D"/>
    <w:rsid w:val="00150ABD"/>
    <w:rsid w:val="0015288F"/>
    <w:rsid w:val="001529FD"/>
    <w:rsid w:val="00152B2D"/>
    <w:rsid w:val="00153176"/>
    <w:rsid w:val="0015426B"/>
    <w:rsid w:val="0015504D"/>
    <w:rsid w:val="00156CD3"/>
    <w:rsid w:val="001575CB"/>
    <w:rsid w:val="00157D1C"/>
    <w:rsid w:val="001609B1"/>
    <w:rsid w:val="00160DA6"/>
    <w:rsid w:val="00161628"/>
    <w:rsid w:val="00161CE2"/>
    <w:rsid w:val="0016257E"/>
    <w:rsid w:val="001631BE"/>
    <w:rsid w:val="00163224"/>
    <w:rsid w:val="00163B29"/>
    <w:rsid w:val="00163E5F"/>
    <w:rsid w:val="00164EA5"/>
    <w:rsid w:val="00165266"/>
    <w:rsid w:val="001670CD"/>
    <w:rsid w:val="001711F2"/>
    <w:rsid w:val="00171B32"/>
    <w:rsid w:val="00172006"/>
    <w:rsid w:val="00172CAE"/>
    <w:rsid w:val="0017387D"/>
    <w:rsid w:val="00173EEA"/>
    <w:rsid w:val="0017456A"/>
    <w:rsid w:val="0017456B"/>
    <w:rsid w:val="001753A2"/>
    <w:rsid w:val="001759DD"/>
    <w:rsid w:val="00175D85"/>
    <w:rsid w:val="001763D2"/>
    <w:rsid w:val="001776FB"/>
    <w:rsid w:val="0018056F"/>
    <w:rsid w:val="00181232"/>
    <w:rsid w:val="001816D8"/>
    <w:rsid w:val="00181A4B"/>
    <w:rsid w:val="00181F85"/>
    <w:rsid w:val="001822AE"/>
    <w:rsid w:val="00184AC6"/>
    <w:rsid w:val="001852C5"/>
    <w:rsid w:val="001853E6"/>
    <w:rsid w:val="001857F5"/>
    <w:rsid w:val="00185D9F"/>
    <w:rsid w:val="0018671D"/>
    <w:rsid w:val="001871FC"/>
    <w:rsid w:val="001902DD"/>
    <w:rsid w:val="00190F65"/>
    <w:rsid w:val="001919D8"/>
    <w:rsid w:val="00192837"/>
    <w:rsid w:val="00193264"/>
    <w:rsid w:val="0019410B"/>
    <w:rsid w:val="001950B2"/>
    <w:rsid w:val="0019519E"/>
    <w:rsid w:val="00195BDF"/>
    <w:rsid w:val="0019619F"/>
    <w:rsid w:val="00196BF0"/>
    <w:rsid w:val="001971F9"/>
    <w:rsid w:val="00197508"/>
    <w:rsid w:val="00197AF0"/>
    <w:rsid w:val="001A0099"/>
    <w:rsid w:val="001A00D1"/>
    <w:rsid w:val="001A0DAC"/>
    <w:rsid w:val="001A10C3"/>
    <w:rsid w:val="001A146A"/>
    <w:rsid w:val="001A1730"/>
    <w:rsid w:val="001A238F"/>
    <w:rsid w:val="001A3432"/>
    <w:rsid w:val="001A467A"/>
    <w:rsid w:val="001A4E81"/>
    <w:rsid w:val="001A501D"/>
    <w:rsid w:val="001A5D03"/>
    <w:rsid w:val="001A6C03"/>
    <w:rsid w:val="001A6CB0"/>
    <w:rsid w:val="001B0A75"/>
    <w:rsid w:val="001B3F67"/>
    <w:rsid w:val="001B57E7"/>
    <w:rsid w:val="001B5EA9"/>
    <w:rsid w:val="001B679F"/>
    <w:rsid w:val="001B7186"/>
    <w:rsid w:val="001B76E2"/>
    <w:rsid w:val="001C0045"/>
    <w:rsid w:val="001C0884"/>
    <w:rsid w:val="001C1372"/>
    <w:rsid w:val="001C3D42"/>
    <w:rsid w:val="001C4FD6"/>
    <w:rsid w:val="001C5913"/>
    <w:rsid w:val="001C5D90"/>
    <w:rsid w:val="001C61BF"/>
    <w:rsid w:val="001C62F3"/>
    <w:rsid w:val="001C662A"/>
    <w:rsid w:val="001D058A"/>
    <w:rsid w:val="001D06EF"/>
    <w:rsid w:val="001D14E5"/>
    <w:rsid w:val="001D1B1D"/>
    <w:rsid w:val="001D5152"/>
    <w:rsid w:val="001D5909"/>
    <w:rsid w:val="001D5A76"/>
    <w:rsid w:val="001D6A34"/>
    <w:rsid w:val="001D6BF2"/>
    <w:rsid w:val="001D6FA1"/>
    <w:rsid w:val="001D7700"/>
    <w:rsid w:val="001E05A9"/>
    <w:rsid w:val="001E09A6"/>
    <w:rsid w:val="001E0AA5"/>
    <w:rsid w:val="001E1751"/>
    <w:rsid w:val="001E2C18"/>
    <w:rsid w:val="001E3986"/>
    <w:rsid w:val="001E3D46"/>
    <w:rsid w:val="001E5630"/>
    <w:rsid w:val="001E6BD5"/>
    <w:rsid w:val="001E73D9"/>
    <w:rsid w:val="001E7EA7"/>
    <w:rsid w:val="001F1843"/>
    <w:rsid w:val="001F1AE1"/>
    <w:rsid w:val="001F20C2"/>
    <w:rsid w:val="001F2607"/>
    <w:rsid w:val="001F39B4"/>
    <w:rsid w:val="001F3B95"/>
    <w:rsid w:val="001F470D"/>
    <w:rsid w:val="001F4731"/>
    <w:rsid w:val="001F6744"/>
    <w:rsid w:val="001F76F2"/>
    <w:rsid w:val="002008E8"/>
    <w:rsid w:val="00201CA7"/>
    <w:rsid w:val="00202D01"/>
    <w:rsid w:val="0020575C"/>
    <w:rsid w:val="00207309"/>
    <w:rsid w:val="00211CAC"/>
    <w:rsid w:val="0021289C"/>
    <w:rsid w:val="00212F2E"/>
    <w:rsid w:val="00213463"/>
    <w:rsid w:val="0021347E"/>
    <w:rsid w:val="0021410A"/>
    <w:rsid w:val="00214C55"/>
    <w:rsid w:val="00215B21"/>
    <w:rsid w:val="00216644"/>
    <w:rsid w:val="00216A90"/>
    <w:rsid w:val="00216CA5"/>
    <w:rsid w:val="00217E70"/>
    <w:rsid w:val="00223E9C"/>
    <w:rsid w:val="002258B9"/>
    <w:rsid w:val="00225D18"/>
    <w:rsid w:val="002274B1"/>
    <w:rsid w:val="00227BEC"/>
    <w:rsid w:val="002316CC"/>
    <w:rsid w:val="0023291E"/>
    <w:rsid w:val="00232C48"/>
    <w:rsid w:val="00232E97"/>
    <w:rsid w:val="00233FBC"/>
    <w:rsid w:val="002356DA"/>
    <w:rsid w:val="00235712"/>
    <w:rsid w:val="0023747C"/>
    <w:rsid w:val="00240636"/>
    <w:rsid w:val="00240F33"/>
    <w:rsid w:val="00241EBC"/>
    <w:rsid w:val="00242153"/>
    <w:rsid w:val="0024337C"/>
    <w:rsid w:val="00247423"/>
    <w:rsid w:val="002475A0"/>
    <w:rsid w:val="00247775"/>
    <w:rsid w:val="00247EEB"/>
    <w:rsid w:val="00250824"/>
    <w:rsid w:val="00252067"/>
    <w:rsid w:val="00252118"/>
    <w:rsid w:val="00254573"/>
    <w:rsid w:val="0025493B"/>
    <w:rsid w:val="002550E9"/>
    <w:rsid w:val="002551B7"/>
    <w:rsid w:val="002559F5"/>
    <w:rsid w:val="00256226"/>
    <w:rsid w:val="002576A5"/>
    <w:rsid w:val="00257AB8"/>
    <w:rsid w:val="0026193B"/>
    <w:rsid w:val="00262194"/>
    <w:rsid w:val="002622D9"/>
    <w:rsid w:val="002625D2"/>
    <w:rsid w:val="00263CA2"/>
    <w:rsid w:val="002643A5"/>
    <w:rsid w:val="002649F1"/>
    <w:rsid w:val="00266478"/>
    <w:rsid w:val="002664E8"/>
    <w:rsid w:val="002668AB"/>
    <w:rsid w:val="002704FF"/>
    <w:rsid w:val="0027101B"/>
    <w:rsid w:val="00271AE6"/>
    <w:rsid w:val="00273E3E"/>
    <w:rsid w:val="00274013"/>
    <w:rsid w:val="00274C91"/>
    <w:rsid w:val="002753F9"/>
    <w:rsid w:val="00275940"/>
    <w:rsid w:val="00276EEE"/>
    <w:rsid w:val="00280E83"/>
    <w:rsid w:val="00281815"/>
    <w:rsid w:val="0028254A"/>
    <w:rsid w:val="00282764"/>
    <w:rsid w:val="00282867"/>
    <w:rsid w:val="002829B3"/>
    <w:rsid w:val="00283B57"/>
    <w:rsid w:val="00284087"/>
    <w:rsid w:val="00285121"/>
    <w:rsid w:val="00285385"/>
    <w:rsid w:val="00286BA5"/>
    <w:rsid w:val="002870FB"/>
    <w:rsid w:val="002871C0"/>
    <w:rsid w:val="0028783F"/>
    <w:rsid w:val="00287F50"/>
    <w:rsid w:val="002905F2"/>
    <w:rsid w:val="00291444"/>
    <w:rsid w:val="0029151E"/>
    <w:rsid w:val="002920C2"/>
    <w:rsid w:val="00292E87"/>
    <w:rsid w:val="00293BBE"/>
    <w:rsid w:val="00293C2C"/>
    <w:rsid w:val="00293F3D"/>
    <w:rsid w:val="002940CB"/>
    <w:rsid w:val="0029417A"/>
    <w:rsid w:val="00295A76"/>
    <w:rsid w:val="002962BB"/>
    <w:rsid w:val="00296F43"/>
    <w:rsid w:val="00297367"/>
    <w:rsid w:val="00297441"/>
    <w:rsid w:val="002977AE"/>
    <w:rsid w:val="002A045B"/>
    <w:rsid w:val="002A0B16"/>
    <w:rsid w:val="002A24C1"/>
    <w:rsid w:val="002A3074"/>
    <w:rsid w:val="002A3CC6"/>
    <w:rsid w:val="002A4EAE"/>
    <w:rsid w:val="002A53FE"/>
    <w:rsid w:val="002A5B08"/>
    <w:rsid w:val="002A68B5"/>
    <w:rsid w:val="002A6C5C"/>
    <w:rsid w:val="002A70CF"/>
    <w:rsid w:val="002A7505"/>
    <w:rsid w:val="002B002F"/>
    <w:rsid w:val="002B053C"/>
    <w:rsid w:val="002B30CE"/>
    <w:rsid w:val="002B3C34"/>
    <w:rsid w:val="002B5220"/>
    <w:rsid w:val="002B568B"/>
    <w:rsid w:val="002B6154"/>
    <w:rsid w:val="002B73FB"/>
    <w:rsid w:val="002B7516"/>
    <w:rsid w:val="002B7D5B"/>
    <w:rsid w:val="002C0182"/>
    <w:rsid w:val="002C0D11"/>
    <w:rsid w:val="002C0F52"/>
    <w:rsid w:val="002C11B1"/>
    <w:rsid w:val="002C19B0"/>
    <w:rsid w:val="002C6C39"/>
    <w:rsid w:val="002C7794"/>
    <w:rsid w:val="002D0DF0"/>
    <w:rsid w:val="002D1B37"/>
    <w:rsid w:val="002D1FE2"/>
    <w:rsid w:val="002D268E"/>
    <w:rsid w:val="002D3135"/>
    <w:rsid w:val="002D3868"/>
    <w:rsid w:val="002D3B71"/>
    <w:rsid w:val="002D3C2F"/>
    <w:rsid w:val="002D422B"/>
    <w:rsid w:val="002D446B"/>
    <w:rsid w:val="002D6473"/>
    <w:rsid w:val="002D664D"/>
    <w:rsid w:val="002D6C3D"/>
    <w:rsid w:val="002E0A20"/>
    <w:rsid w:val="002E2C88"/>
    <w:rsid w:val="002E461E"/>
    <w:rsid w:val="002E4A34"/>
    <w:rsid w:val="002E5D72"/>
    <w:rsid w:val="002E6427"/>
    <w:rsid w:val="002E64D7"/>
    <w:rsid w:val="002F002F"/>
    <w:rsid w:val="002F1403"/>
    <w:rsid w:val="002F1BB8"/>
    <w:rsid w:val="002F23C1"/>
    <w:rsid w:val="002F2B55"/>
    <w:rsid w:val="002F3053"/>
    <w:rsid w:val="002F3426"/>
    <w:rsid w:val="002F366B"/>
    <w:rsid w:val="002F3670"/>
    <w:rsid w:val="002F3F02"/>
    <w:rsid w:val="002F4151"/>
    <w:rsid w:val="002F5AF0"/>
    <w:rsid w:val="002F6B25"/>
    <w:rsid w:val="002F76E8"/>
    <w:rsid w:val="002F787B"/>
    <w:rsid w:val="00300F84"/>
    <w:rsid w:val="00301436"/>
    <w:rsid w:val="00301AF0"/>
    <w:rsid w:val="003021D3"/>
    <w:rsid w:val="003025AF"/>
    <w:rsid w:val="0030282A"/>
    <w:rsid w:val="00302C09"/>
    <w:rsid w:val="00302E6F"/>
    <w:rsid w:val="00303A61"/>
    <w:rsid w:val="00303D04"/>
    <w:rsid w:val="00303DEB"/>
    <w:rsid w:val="00304A31"/>
    <w:rsid w:val="00305D5B"/>
    <w:rsid w:val="00306979"/>
    <w:rsid w:val="00307F09"/>
    <w:rsid w:val="0031103D"/>
    <w:rsid w:val="003142CB"/>
    <w:rsid w:val="0031466B"/>
    <w:rsid w:val="003149B8"/>
    <w:rsid w:val="0031602F"/>
    <w:rsid w:val="003164AF"/>
    <w:rsid w:val="00316AE3"/>
    <w:rsid w:val="0031769F"/>
    <w:rsid w:val="00317CAD"/>
    <w:rsid w:val="00321CCB"/>
    <w:rsid w:val="00325338"/>
    <w:rsid w:val="003310E3"/>
    <w:rsid w:val="00331F5E"/>
    <w:rsid w:val="00333423"/>
    <w:rsid w:val="00335CF4"/>
    <w:rsid w:val="00336893"/>
    <w:rsid w:val="00336CF3"/>
    <w:rsid w:val="0033763A"/>
    <w:rsid w:val="00340D47"/>
    <w:rsid w:val="00341C14"/>
    <w:rsid w:val="0034365F"/>
    <w:rsid w:val="00343690"/>
    <w:rsid w:val="003438F8"/>
    <w:rsid w:val="00344529"/>
    <w:rsid w:val="0034537B"/>
    <w:rsid w:val="00346A4F"/>
    <w:rsid w:val="00346C05"/>
    <w:rsid w:val="00346E8B"/>
    <w:rsid w:val="00350814"/>
    <w:rsid w:val="00351032"/>
    <w:rsid w:val="0035169D"/>
    <w:rsid w:val="00351F8A"/>
    <w:rsid w:val="00353711"/>
    <w:rsid w:val="00353909"/>
    <w:rsid w:val="00353DE5"/>
    <w:rsid w:val="00354623"/>
    <w:rsid w:val="00354C5B"/>
    <w:rsid w:val="00354CDE"/>
    <w:rsid w:val="003556CF"/>
    <w:rsid w:val="003577AF"/>
    <w:rsid w:val="00361ECE"/>
    <w:rsid w:val="00361F2D"/>
    <w:rsid w:val="003630F5"/>
    <w:rsid w:val="0036366B"/>
    <w:rsid w:val="003640EB"/>
    <w:rsid w:val="00364B20"/>
    <w:rsid w:val="00366415"/>
    <w:rsid w:val="003667D3"/>
    <w:rsid w:val="00366A19"/>
    <w:rsid w:val="00367620"/>
    <w:rsid w:val="00367AA6"/>
    <w:rsid w:val="00367BCF"/>
    <w:rsid w:val="00372DA2"/>
    <w:rsid w:val="003765B3"/>
    <w:rsid w:val="0038101F"/>
    <w:rsid w:val="00382264"/>
    <w:rsid w:val="00382635"/>
    <w:rsid w:val="00382687"/>
    <w:rsid w:val="003836B3"/>
    <w:rsid w:val="00383840"/>
    <w:rsid w:val="00383A07"/>
    <w:rsid w:val="00383C7F"/>
    <w:rsid w:val="00383D32"/>
    <w:rsid w:val="00384C06"/>
    <w:rsid w:val="00385A83"/>
    <w:rsid w:val="00386B80"/>
    <w:rsid w:val="00387B5A"/>
    <w:rsid w:val="00390F3B"/>
    <w:rsid w:val="00392296"/>
    <w:rsid w:val="00392396"/>
    <w:rsid w:val="00392B2A"/>
    <w:rsid w:val="0039320D"/>
    <w:rsid w:val="00393245"/>
    <w:rsid w:val="00393883"/>
    <w:rsid w:val="00393DB6"/>
    <w:rsid w:val="00393E54"/>
    <w:rsid w:val="00394578"/>
    <w:rsid w:val="0039503A"/>
    <w:rsid w:val="00395A6B"/>
    <w:rsid w:val="0039701B"/>
    <w:rsid w:val="00397337"/>
    <w:rsid w:val="003975E3"/>
    <w:rsid w:val="003A031D"/>
    <w:rsid w:val="003A0FC0"/>
    <w:rsid w:val="003A1C88"/>
    <w:rsid w:val="003A20B6"/>
    <w:rsid w:val="003A3323"/>
    <w:rsid w:val="003A3EBE"/>
    <w:rsid w:val="003A65A1"/>
    <w:rsid w:val="003B01B5"/>
    <w:rsid w:val="003B16F8"/>
    <w:rsid w:val="003B1927"/>
    <w:rsid w:val="003B19D9"/>
    <w:rsid w:val="003B1CFE"/>
    <w:rsid w:val="003B1F72"/>
    <w:rsid w:val="003B2436"/>
    <w:rsid w:val="003B329B"/>
    <w:rsid w:val="003B3446"/>
    <w:rsid w:val="003B35A2"/>
    <w:rsid w:val="003B3E99"/>
    <w:rsid w:val="003B677B"/>
    <w:rsid w:val="003B68EC"/>
    <w:rsid w:val="003B6B79"/>
    <w:rsid w:val="003B7352"/>
    <w:rsid w:val="003B7557"/>
    <w:rsid w:val="003B7772"/>
    <w:rsid w:val="003C05AC"/>
    <w:rsid w:val="003C09BA"/>
    <w:rsid w:val="003C0F19"/>
    <w:rsid w:val="003C11F1"/>
    <w:rsid w:val="003C2661"/>
    <w:rsid w:val="003C2A86"/>
    <w:rsid w:val="003C30EF"/>
    <w:rsid w:val="003C431E"/>
    <w:rsid w:val="003C6588"/>
    <w:rsid w:val="003C6B05"/>
    <w:rsid w:val="003C6C3D"/>
    <w:rsid w:val="003C73D9"/>
    <w:rsid w:val="003C7EF9"/>
    <w:rsid w:val="003D0E0A"/>
    <w:rsid w:val="003D1381"/>
    <w:rsid w:val="003D19E3"/>
    <w:rsid w:val="003D27AC"/>
    <w:rsid w:val="003D3C34"/>
    <w:rsid w:val="003D47C2"/>
    <w:rsid w:val="003D4D2C"/>
    <w:rsid w:val="003D54AE"/>
    <w:rsid w:val="003D59A8"/>
    <w:rsid w:val="003D7B1B"/>
    <w:rsid w:val="003E06D3"/>
    <w:rsid w:val="003E105B"/>
    <w:rsid w:val="003E1A3E"/>
    <w:rsid w:val="003E20E1"/>
    <w:rsid w:val="003E22F1"/>
    <w:rsid w:val="003E32D8"/>
    <w:rsid w:val="003E3A17"/>
    <w:rsid w:val="003E3AFC"/>
    <w:rsid w:val="003E430E"/>
    <w:rsid w:val="003E5219"/>
    <w:rsid w:val="003E653D"/>
    <w:rsid w:val="003E6684"/>
    <w:rsid w:val="003E69CF"/>
    <w:rsid w:val="003E6C56"/>
    <w:rsid w:val="003E798F"/>
    <w:rsid w:val="003F0D71"/>
    <w:rsid w:val="003F0E29"/>
    <w:rsid w:val="003F19CF"/>
    <w:rsid w:val="003F1C5F"/>
    <w:rsid w:val="003F3890"/>
    <w:rsid w:val="003F3C47"/>
    <w:rsid w:val="003F4446"/>
    <w:rsid w:val="003F4AA1"/>
    <w:rsid w:val="003F60AB"/>
    <w:rsid w:val="00400D57"/>
    <w:rsid w:val="00401C87"/>
    <w:rsid w:val="0040245B"/>
    <w:rsid w:val="00402F46"/>
    <w:rsid w:val="00403941"/>
    <w:rsid w:val="00403C7D"/>
    <w:rsid w:val="00403D2A"/>
    <w:rsid w:val="00405FCF"/>
    <w:rsid w:val="004072A7"/>
    <w:rsid w:val="00407311"/>
    <w:rsid w:val="00407371"/>
    <w:rsid w:val="0040737C"/>
    <w:rsid w:val="00410B98"/>
    <w:rsid w:val="0041271C"/>
    <w:rsid w:val="00412782"/>
    <w:rsid w:val="0041285B"/>
    <w:rsid w:val="00412D9A"/>
    <w:rsid w:val="00412F11"/>
    <w:rsid w:val="004130C1"/>
    <w:rsid w:val="00414499"/>
    <w:rsid w:val="004167D4"/>
    <w:rsid w:val="00416952"/>
    <w:rsid w:val="00420513"/>
    <w:rsid w:val="004218AD"/>
    <w:rsid w:val="0042233E"/>
    <w:rsid w:val="00422F01"/>
    <w:rsid w:val="0042424F"/>
    <w:rsid w:val="00425018"/>
    <w:rsid w:val="004258BF"/>
    <w:rsid w:val="004258D3"/>
    <w:rsid w:val="00426EA5"/>
    <w:rsid w:val="004277C2"/>
    <w:rsid w:val="00427C7B"/>
    <w:rsid w:val="00430499"/>
    <w:rsid w:val="004304AC"/>
    <w:rsid w:val="00430560"/>
    <w:rsid w:val="0043146B"/>
    <w:rsid w:val="0043160A"/>
    <w:rsid w:val="00432502"/>
    <w:rsid w:val="00432BE3"/>
    <w:rsid w:val="00434451"/>
    <w:rsid w:val="00434956"/>
    <w:rsid w:val="00434FEC"/>
    <w:rsid w:val="00435216"/>
    <w:rsid w:val="00435472"/>
    <w:rsid w:val="004356C1"/>
    <w:rsid w:val="004373F8"/>
    <w:rsid w:val="0043755E"/>
    <w:rsid w:val="00437919"/>
    <w:rsid w:val="00437AC3"/>
    <w:rsid w:val="00441494"/>
    <w:rsid w:val="00441CBC"/>
    <w:rsid w:val="0044367A"/>
    <w:rsid w:val="00445B46"/>
    <w:rsid w:val="0044659E"/>
    <w:rsid w:val="004470D8"/>
    <w:rsid w:val="00447FBD"/>
    <w:rsid w:val="004501E9"/>
    <w:rsid w:val="00451939"/>
    <w:rsid w:val="00451F00"/>
    <w:rsid w:val="00453307"/>
    <w:rsid w:val="0045358F"/>
    <w:rsid w:val="004538DF"/>
    <w:rsid w:val="00453DF3"/>
    <w:rsid w:val="0045454A"/>
    <w:rsid w:val="004552B8"/>
    <w:rsid w:val="004565D8"/>
    <w:rsid w:val="004568A3"/>
    <w:rsid w:val="004570B1"/>
    <w:rsid w:val="004573A3"/>
    <w:rsid w:val="00461066"/>
    <w:rsid w:val="0046158A"/>
    <w:rsid w:val="004617E7"/>
    <w:rsid w:val="0046210A"/>
    <w:rsid w:val="00462429"/>
    <w:rsid w:val="00462C75"/>
    <w:rsid w:val="00463281"/>
    <w:rsid w:val="00465F55"/>
    <w:rsid w:val="0046610E"/>
    <w:rsid w:val="00466E20"/>
    <w:rsid w:val="00466EC4"/>
    <w:rsid w:val="00467402"/>
    <w:rsid w:val="00467F2D"/>
    <w:rsid w:val="00470CFA"/>
    <w:rsid w:val="004711DC"/>
    <w:rsid w:val="004712B0"/>
    <w:rsid w:val="00473075"/>
    <w:rsid w:val="00473869"/>
    <w:rsid w:val="0047441F"/>
    <w:rsid w:val="0047497B"/>
    <w:rsid w:val="00474DA8"/>
    <w:rsid w:val="004755C6"/>
    <w:rsid w:val="004756B1"/>
    <w:rsid w:val="00475854"/>
    <w:rsid w:val="00475D34"/>
    <w:rsid w:val="004773FA"/>
    <w:rsid w:val="00477FB1"/>
    <w:rsid w:val="00480680"/>
    <w:rsid w:val="00480BC4"/>
    <w:rsid w:val="00480E2C"/>
    <w:rsid w:val="004818B2"/>
    <w:rsid w:val="00481FBD"/>
    <w:rsid w:val="00482035"/>
    <w:rsid w:val="0048248D"/>
    <w:rsid w:val="004825D2"/>
    <w:rsid w:val="00482FC7"/>
    <w:rsid w:val="00483DFE"/>
    <w:rsid w:val="00484B36"/>
    <w:rsid w:val="004857CD"/>
    <w:rsid w:val="00485D8E"/>
    <w:rsid w:val="00487019"/>
    <w:rsid w:val="00491331"/>
    <w:rsid w:val="00491722"/>
    <w:rsid w:val="00491F6B"/>
    <w:rsid w:val="004923A0"/>
    <w:rsid w:val="00492453"/>
    <w:rsid w:val="0049265B"/>
    <w:rsid w:val="0049282B"/>
    <w:rsid w:val="00493638"/>
    <w:rsid w:val="0049510C"/>
    <w:rsid w:val="00495CB7"/>
    <w:rsid w:val="00497501"/>
    <w:rsid w:val="00497B1A"/>
    <w:rsid w:val="004A05DF"/>
    <w:rsid w:val="004A0AA4"/>
    <w:rsid w:val="004A24BA"/>
    <w:rsid w:val="004A3555"/>
    <w:rsid w:val="004A3990"/>
    <w:rsid w:val="004A6380"/>
    <w:rsid w:val="004A6922"/>
    <w:rsid w:val="004B1BC8"/>
    <w:rsid w:val="004B2317"/>
    <w:rsid w:val="004B2963"/>
    <w:rsid w:val="004B2A18"/>
    <w:rsid w:val="004B62FF"/>
    <w:rsid w:val="004B6AE8"/>
    <w:rsid w:val="004B6E5A"/>
    <w:rsid w:val="004B7DC2"/>
    <w:rsid w:val="004C0F13"/>
    <w:rsid w:val="004C10C0"/>
    <w:rsid w:val="004C1763"/>
    <w:rsid w:val="004C23D3"/>
    <w:rsid w:val="004C2920"/>
    <w:rsid w:val="004C323A"/>
    <w:rsid w:val="004C3734"/>
    <w:rsid w:val="004C4272"/>
    <w:rsid w:val="004C48A1"/>
    <w:rsid w:val="004C4D55"/>
    <w:rsid w:val="004C5727"/>
    <w:rsid w:val="004C6253"/>
    <w:rsid w:val="004C6A32"/>
    <w:rsid w:val="004C6B62"/>
    <w:rsid w:val="004C74DF"/>
    <w:rsid w:val="004D0099"/>
    <w:rsid w:val="004D0681"/>
    <w:rsid w:val="004D0CAF"/>
    <w:rsid w:val="004D42B8"/>
    <w:rsid w:val="004D607D"/>
    <w:rsid w:val="004D6B5C"/>
    <w:rsid w:val="004E0855"/>
    <w:rsid w:val="004E23DD"/>
    <w:rsid w:val="004E264C"/>
    <w:rsid w:val="004E3212"/>
    <w:rsid w:val="004E3BFA"/>
    <w:rsid w:val="004E47F6"/>
    <w:rsid w:val="004E4D50"/>
    <w:rsid w:val="004E4E8C"/>
    <w:rsid w:val="004E4EC8"/>
    <w:rsid w:val="004E4EF0"/>
    <w:rsid w:val="004E538A"/>
    <w:rsid w:val="004E6501"/>
    <w:rsid w:val="004E753D"/>
    <w:rsid w:val="004E7C7F"/>
    <w:rsid w:val="004E7E8A"/>
    <w:rsid w:val="004F1160"/>
    <w:rsid w:val="004F11BF"/>
    <w:rsid w:val="004F132B"/>
    <w:rsid w:val="004F19BD"/>
    <w:rsid w:val="004F1D14"/>
    <w:rsid w:val="004F2A21"/>
    <w:rsid w:val="004F3F41"/>
    <w:rsid w:val="004F43AF"/>
    <w:rsid w:val="004F462F"/>
    <w:rsid w:val="004F4838"/>
    <w:rsid w:val="004F51FB"/>
    <w:rsid w:val="004F6B01"/>
    <w:rsid w:val="004F72DC"/>
    <w:rsid w:val="00500F21"/>
    <w:rsid w:val="005013DC"/>
    <w:rsid w:val="00501CD3"/>
    <w:rsid w:val="0050284E"/>
    <w:rsid w:val="00503063"/>
    <w:rsid w:val="00503C16"/>
    <w:rsid w:val="00503DCA"/>
    <w:rsid w:val="00503F70"/>
    <w:rsid w:val="00504082"/>
    <w:rsid w:val="00504A08"/>
    <w:rsid w:val="00505800"/>
    <w:rsid w:val="005076A2"/>
    <w:rsid w:val="00507B33"/>
    <w:rsid w:val="005105AE"/>
    <w:rsid w:val="0051478B"/>
    <w:rsid w:val="00515D0C"/>
    <w:rsid w:val="00516517"/>
    <w:rsid w:val="00516579"/>
    <w:rsid w:val="00517348"/>
    <w:rsid w:val="00520E2C"/>
    <w:rsid w:val="005217CC"/>
    <w:rsid w:val="00521CE5"/>
    <w:rsid w:val="0052337F"/>
    <w:rsid w:val="0052342F"/>
    <w:rsid w:val="00523C0E"/>
    <w:rsid w:val="00525A59"/>
    <w:rsid w:val="0052637A"/>
    <w:rsid w:val="00526CDE"/>
    <w:rsid w:val="00526CED"/>
    <w:rsid w:val="00526D3A"/>
    <w:rsid w:val="005270CD"/>
    <w:rsid w:val="00527E52"/>
    <w:rsid w:val="00531561"/>
    <w:rsid w:val="00534BF5"/>
    <w:rsid w:val="00535BA5"/>
    <w:rsid w:val="00536149"/>
    <w:rsid w:val="00536644"/>
    <w:rsid w:val="0053675F"/>
    <w:rsid w:val="00536C56"/>
    <w:rsid w:val="00541474"/>
    <w:rsid w:val="00541C27"/>
    <w:rsid w:val="00541D05"/>
    <w:rsid w:val="00541FF4"/>
    <w:rsid w:val="005429AF"/>
    <w:rsid w:val="00543E72"/>
    <w:rsid w:val="00546E57"/>
    <w:rsid w:val="005504C2"/>
    <w:rsid w:val="00550E11"/>
    <w:rsid w:val="00551E93"/>
    <w:rsid w:val="0055279C"/>
    <w:rsid w:val="005533E0"/>
    <w:rsid w:val="00553BC3"/>
    <w:rsid w:val="005548D2"/>
    <w:rsid w:val="005556A8"/>
    <w:rsid w:val="00555E31"/>
    <w:rsid w:val="00556158"/>
    <w:rsid w:val="00556CFD"/>
    <w:rsid w:val="00556FD8"/>
    <w:rsid w:val="00557DF3"/>
    <w:rsid w:val="00557F1D"/>
    <w:rsid w:val="005601BE"/>
    <w:rsid w:val="00560F55"/>
    <w:rsid w:val="00560FE0"/>
    <w:rsid w:val="0056270E"/>
    <w:rsid w:val="00563118"/>
    <w:rsid w:val="0056340E"/>
    <w:rsid w:val="0056414D"/>
    <w:rsid w:val="00564B97"/>
    <w:rsid w:val="00564E1D"/>
    <w:rsid w:val="0056513E"/>
    <w:rsid w:val="00565BEB"/>
    <w:rsid w:val="00566439"/>
    <w:rsid w:val="005666B0"/>
    <w:rsid w:val="005668AF"/>
    <w:rsid w:val="00566F80"/>
    <w:rsid w:val="00567121"/>
    <w:rsid w:val="005701A1"/>
    <w:rsid w:val="00571986"/>
    <w:rsid w:val="00571F4B"/>
    <w:rsid w:val="005722A9"/>
    <w:rsid w:val="00572DE2"/>
    <w:rsid w:val="00575CEF"/>
    <w:rsid w:val="005760EF"/>
    <w:rsid w:val="005762EE"/>
    <w:rsid w:val="00576777"/>
    <w:rsid w:val="0057787D"/>
    <w:rsid w:val="00577BA7"/>
    <w:rsid w:val="0058103C"/>
    <w:rsid w:val="0058139E"/>
    <w:rsid w:val="005813F1"/>
    <w:rsid w:val="00581A72"/>
    <w:rsid w:val="0058215E"/>
    <w:rsid w:val="00582D10"/>
    <w:rsid w:val="00583335"/>
    <w:rsid w:val="0058551A"/>
    <w:rsid w:val="00585592"/>
    <w:rsid w:val="005859B1"/>
    <w:rsid w:val="00585EAF"/>
    <w:rsid w:val="00586674"/>
    <w:rsid w:val="00587A8B"/>
    <w:rsid w:val="005902A9"/>
    <w:rsid w:val="0059058C"/>
    <w:rsid w:val="00590A91"/>
    <w:rsid w:val="00590AFC"/>
    <w:rsid w:val="0059476C"/>
    <w:rsid w:val="00595144"/>
    <w:rsid w:val="005951F6"/>
    <w:rsid w:val="00595890"/>
    <w:rsid w:val="00595DA6"/>
    <w:rsid w:val="005A037D"/>
    <w:rsid w:val="005A2650"/>
    <w:rsid w:val="005A28F5"/>
    <w:rsid w:val="005A2D93"/>
    <w:rsid w:val="005A3458"/>
    <w:rsid w:val="005A34CD"/>
    <w:rsid w:val="005A6ED4"/>
    <w:rsid w:val="005B1711"/>
    <w:rsid w:val="005B1F3D"/>
    <w:rsid w:val="005B200B"/>
    <w:rsid w:val="005B20E9"/>
    <w:rsid w:val="005B3C4D"/>
    <w:rsid w:val="005B4099"/>
    <w:rsid w:val="005B783A"/>
    <w:rsid w:val="005C1B07"/>
    <w:rsid w:val="005C2BFE"/>
    <w:rsid w:val="005C356A"/>
    <w:rsid w:val="005C35F6"/>
    <w:rsid w:val="005C3659"/>
    <w:rsid w:val="005C3E72"/>
    <w:rsid w:val="005C4238"/>
    <w:rsid w:val="005C4AA0"/>
    <w:rsid w:val="005C53F6"/>
    <w:rsid w:val="005C5508"/>
    <w:rsid w:val="005C7189"/>
    <w:rsid w:val="005D1BF8"/>
    <w:rsid w:val="005D3082"/>
    <w:rsid w:val="005D3126"/>
    <w:rsid w:val="005D3176"/>
    <w:rsid w:val="005D3204"/>
    <w:rsid w:val="005D40EC"/>
    <w:rsid w:val="005D4406"/>
    <w:rsid w:val="005D5AA1"/>
    <w:rsid w:val="005D66C6"/>
    <w:rsid w:val="005D7532"/>
    <w:rsid w:val="005D75CC"/>
    <w:rsid w:val="005E0ABD"/>
    <w:rsid w:val="005E20AD"/>
    <w:rsid w:val="005E2333"/>
    <w:rsid w:val="005E2988"/>
    <w:rsid w:val="005E31A2"/>
    <w:rsid w:val="005E33D3"/>
    <w:rsid w:val="005E3B21"/>
    <w:rsid w:val="005E416A"/>
    <w:rsid w:val="005E4900"/>
    <w:rsid w:val="005E51BF"/>
    <w:rsid w:val="005E575B"/>
    <w:rsid w:val="005E5A4F"/>
    <w:rsid w:val="005E7340"/>
    <w:rsid w:val="005E779E"/>
    <w:rsid w:val="005E7EDF"/>
    <w:rsid w:val="005F0295"/>
    <w:rsid w:val="005F075A"/>
    <w:rsid w:val="005F1221"/>
    <w:rsid w:val="005F2094"/>
    <w:rsid w:val="005F48A7"/>
    <w:rsid w:val="005F4B7B"/>
    <w:rsid w:val="005F6196"/>
    <w:rsid w:val="005F6C3B"/>
    <w:rsid w:val="005F713E"/>
    <w:rsid w:val="005F74F2"/>
    <w:rsid w:val="006002A5"/>
    <w:rsid w:val="00600829"/>
    <w:rsid w:val="006020A1"/>
    <w:rsid w:val="0060381E"/>
    <w:rsid w:val="0060385D"/>
    <w:rsid w:val="0060424B"/>
    <w:rsid w:val="00604352"/>
    <w:rsid w:val="006046F7"/>
    <w:rsid w:val="00604925"/>
    <w:rsid w:val="006062CC"/>
    <w:rsid w:val="006069A7"/>
    <w:rsid w:val="00606CF1"/>
    <w:rsid w:val="00607396"/>
    <w:rsid w:val="00607E8D"/>
    <w:rsid w:val="006101D7"/>
    <w:rsid w:val="00610DCB"/>
    <w:rsid w:val="00611C01"/>
    <w:rsid w:val="00611DA1"/>
    <w:rsid w:val="00611FBA"/>
    <w:rsid w:val="00612515"/>
    <w:rsid w:val="00612D14"/>
    <w:rsid w:val="00612EAA"/>
    <w:rsid w:val="006133AD"/>
    <w:rsid w:val="0061365F"/>
    <w:rsid w:val="0061369C"/>
    <w:rsid w:val="00614E09"/>
    <w:rsid w:val="00616755"/>
    <w:rsid w:val="00616B4F"/>
    <w:rsid w:val="00620ED6"/>
    <w:rsid w:val="00621AD9"/>
    <w:rsid w:val="00621D33"/>
    <w:rsid w:val="00621EE2"/>
    <w:rsid w:val="006225B1"/>
    <w:rsid w:val="006226BB"/>
    <w:rsid w:val="006232BF"/>
    <w:rsid w:val="006233C4"/>
    <w:rsid w:val="00623C21"/>
    <w:rsid w:val="00624A6F"/>
    <w:rsid w:val="00624B66"/>
    <w:rsid w:val="0062632D"/>
    <w:rsid w:val="00626349"/>
    <w:rsid w:val="006265A7"/>
    <w:rsid w:val="0062674F"/>
    <w:rsid w:val="00626C93"/>
    <w:rsid w:val="00627DFF"/>
    <w:rsid w:val="0063019F"/>
    <w:rsid w:val="00630346"/>
    <w:rsid w:val="006338CB"/>
    <w:rsid w:val="00633F0E"/>
    <w:rsid w:val="00634B3C"/>
    <w:rsid w:val="006364FE"/>
    <w:rsid w:val="006401B3"/>
    <w:rsid w:val="00641053"/>
    <w:rsid w:val="006415CE"/>
    <w:rsid w:val="006429F3"/>
    <w:rsid w:val="0064340C"/>
    <w:rsid w:val="006437DE"/>
    <w:rsid w:val="00643F6B"/>
    <w:rsid w:val="00644101"/>
    <w:rsid w:val="0064462C"/>
    <w:rsid w:val="00644BC2"/>
    <w:rsid w:val="00644F05"/>
    <w:rsid w:val="00645557"/>
    <w:rsid w:val="00647864"/>
    <w:rsid w:val="00647C8D"/>
    <w:rsid w:val="00650202"/>
    <w:rsid w:val="0065134C"/>
    <w:rsid w:val="00652A08"/>
    <w:rsid w:val="00652A3E"/>
    <w:rsid w:val="006533A8"/>
    <w:rsid w:val="00653DD3"/>
    <w:rsid w:val="00653F0C"/>
    <w:rsid w:val="00654104"/>
    <w:rsid w:val="00660312"/>
    <w:rsid w:val="00661572"/>
    <w:rsid w:val="00662593"/>
    <w:rsid w:val="00662F2B"/>
    <w:rsid w:val="00665796"/>
    <w:rsid w:val="00666989"/>
    <w:rsid w:val="00666C05"/>
    <w:rsid w:val="00670944"/>
    <w:rsid w:val="0067177E"/>
    <w:rsid w:val="006718AC"/>
    <w:rsid w:val="00671A18"/>
    <w:rsid w:val="00671B5F"/>
    <w:rsid w:val="006728A4"/>
    <w:rsid w:val="0067461C"/>
    <w:rsid w:val="006757C0"/>
    <w:rsid w:val="00676952"/>
    <w:rsid w:val="00676AEF"/>
    <w:rsid w:val="00676CD6"/>
    <w:rsid w:val="00677211"/>
    <w:rsid w:val="0067738E"/>
    <w:rsid w:val="00681EBA"/>
    <w:rsid w:val="006825A2"/>
    <w:rsid w:val="00684079"/>
    <w:rsid w:val="00684777"/>
    <w:rsid w:val="0068542A"/>
    <w:rsid w:val="00686BDB"/>
    <w:rsid w:val="00687861"/>
    <w:rsid w:val="00687D71"/>
    <w:rsid w:val="006900B6"/>
    <w:rsid w:val="00690439"/>
    <w:rsid w:val="00690D8D"/>
    <w:rsid w:val="00692673"/>
    <w:rsid w:val="006930C3"/>
    <w:rsid w:val="00693455"/>
    <w:rsid w:val="00693765"/>
    <w:rsid w:val="00693A36"/>
    <w:rsid w:val="00694586"/>
    <w:rsid w:val="0069569D"/>
    <w:rsid w:val="006956B2"/>
    <w:rsid w:val="0069578C"/>
    <w:rsid w:val="0069653C"/>
    <w:rsid w:val="00696751"/>
    <w:rsid w:val="00696EBB"/>
    <w:rsid w:val="00697607"/>
    <w:rsid w:val="006979AB"/>
    <w:rsid w:val="00697F26"/>
    <w:rsid w:val="006A04DD"/>
    <w:rsid w:val="006A0D92"/>
    <w:rsid w:val="006A1878"/>
    <w:rsid w:val="006A3CBA"/>
    <w:rsid w:val="006A4C01"/>
    <w:rsid w:val="006A5166"/>
    <w:rsid w:val="006A5D68"/>
    <w:rsid w:val="006A658D"/>
    <w:rsid w:val="006A6647"/>
    <w:rsid w:val="006A7681"/>
    <w:rsid w:val="006B052F"/>
    <w:rsid w:val="006B0AA7"/>
    <w:rsid w:val="006B0E90"/>
    <w:rsid w:val="006B0EFB"/>
    <w:rsid w:val="006B19C2"/>
    <w:rsid w:val="006B19F5"/>
    <w:rsid w:val="006B25C7"/>
    <w:rsid w:val="006B304B"/>
    <w:rsid w:val="006B447A"/>
    <w:rsid w:val="006B4838"/>
    <w:rsid w:val="006B4EAF"/>
    <w:rsid w:val="006B4FC2"/>
    <w:rsid w:val="006B51C5"/>
    <w:rsid w:val="006B6314"/>
    <w:rsid w:val="006B7821"/>
    <w:rsid w:val="006C1264"/>
    <w:rsid w:val="006C18A0"/>
    <w:rsid w:val="006C27AB"/>
    <w:rsid w:val="006C3276"/>
    <w:rsid w:val="006C3A5A"/>
    <w:rsid w:val="006C5331"/>
    <w:rsid w:val="006C585A"/>
    <w:rsid w:val="006C6765"/>
    <w:rsid w:val="006C6AF9"/>
    <w:rsid w:val="006D0AEF"/>
    <w:rsid w:val="006D0F0C"/>
    <w:rsid w:val="006D2B12"/>
    <w:rsid w:val="006D2E7A"/>
    <w:rsid w:val="006D30CF"/>
    <w:rsid w:val="006D3272"/>
    <w:rsid w:val="006D34C0"/>
    <w:rsid w:val="006D34EF"/>
    <w:rsid w:val="006D3EB3"/>
    <w:rsid w:val="006D4D90"/>
    <w:rsid w:val="006D5694"/>
    <w:rsid w:val="006D57A7"/>
    <w:rsid w:val="006D5909"/>
    <w:rsid w:val="006D62A0"/>
    <w:rsid w:val="006D6EE9"/>
    <w:rsid w:val="006D6F8B"/>
    <w:rsid w:val="006D74D2"/>
    <w:rsid w:val="006D753B"/>
    <w:rsid w:val="006E188E"/>
    <w:rsid w:val="006E1A22"/>
    <w:rsid w:val="006E1C58"/>
    <w:rsid w:val="006E2371"/>
    <w:rsid w:val="006E2A20"/>
    <w:rsid w:val="006E2E5B"/>
    <w:rsid w:val="006E3DA0"/>
    <w:rsid w:val="006E3DB5"/>
    <w:rsid w:val="006E3E96"/>
    <w:rsid w:val="006E3F82"/>
    <w:rsid w:val="006E58D5"/>
    <w:rsid w:val="006E6511"/>
    <w:rsid w:val="006E7477"/>
    <w:rsid w:val="006E7AE2"/>
    <w:rsid w:val="006F1509"/>
    <w:rsid w:val="006F1B96"/>
    <w:rsid w:val="006F1F36"/>
    <w:rsid w:val="006F25F1"/>
    <w:rsid w:val="006F3107"/>
    <w:rsid w:val="006F322E"/>
    <w:rsid w:val="006F3ABC"/>
    <w:rsid w:val="006F42BF"/>
    <w:rsid w:val="006F50BA"/>
    <w:rsid w:val="006F57AC"/>
    <w:rsid w:val="006F5997"/>
    <w:rsid w:val="006F60E7"/>
    <w:rsid w:val="006F62E5"/>
    <w:rsid w:val="006F6418"/>
    <w:rsid w:val="006F7D9E"/>
    <w:rsid w:val="006F7FBA"/>
    <w:rsid w:val="00701579"/>
    <w:rsid w:val="00701595"/>
    <w:rsid w:val="00702636"/>
    <w:rsid w:val="007039F5"/>
    <w:rsid w:val="00703A71"/>
    <w:rsid w:val="00704DE9"/>
    <w:rsid w:val="00705283"/>
    <w:rsid w:val="00706369"/>
    <w:rsid w:val="007064A6"/>
    <w:rsid w:val="00707381"/>
    <w:rsid w:val="00710A92"/>
    <w:rsid w:val="00711404"/>
    <w:rsid w:val="00712AD6"/>
    <w:rsid w:val="0071318C"/>
    <w:rsid w:val="007137AE"/>
    <w:rsid w:val="00713F54"/>
    <w:rsid w:val="00715B2B"/>
    <w:rsid w:val="00716422"/>
    <w:rsid w:val="007166E8"/>
    <w:rsid w:val="007168C8"/>
    <w:rsid w:val="007176ED"/>
    <w:rsid w:val="007201ED"/>
    <w:rsid w:val="00720B0F"/>
    <w:rsid w:val="00720D2A"/>
    <w:rsid w:val="007219DD"/>
    <w:rsid w:val="00722D35"/>
    <w:rsid w:val="00723369"/>
    <w:rsid w:val="00724C60"/>
    <w:rsid w:val="0072578C"/>
    <w:rsid w:val="00725C75"/>
    <w:rsid w:val="007260A1"/>
    <w:rsid w:val="00726FCD"/>
    <w:rsid w:val="007270C7"/>
    <w:rsid w:val="00727129"/>
    <w:rsid w:val="007275F9"/>
    <w:rsid w:val="00727C06"/>
    <w:rsid w:val="00727F98"/>
    <w:rsid w:val="00730010"/>
    <w:rsid w:val="007305B0"/>
    <w:rsid w:val="00730D91"/>
    <w:rsid w:val="0073133B"/>
    <w:rsid w:val="00731C63"/>
    <w:rsid w:val="00734722"/>
    <w:rsid w:val="0073475F"/>
    <w:rsid w:val="00734B05"/>
    <w:rsid w:val="00735223"/>
    <w:rsid w:val="0073595D"/>
    <w:rsid w:val="00735A5F"/>
    <w:rsid w:val="00736050"/>
    <w:rsid w:val="007375B2"/>
    <w:rsid w:val="00737AED"/>
    <w:rsid w:val="007408B6"/>
    <w:rsid w:val="00740B34"/>
    <w:rsid w:val="00740DEE"/>
    <w:rsid w:val="0074202E"/>
    <w:rsid w:val="00742D91"/>
    <w:rsid w:val="00743142"/>
    <w:rsid w:val="007433B9"/>
    <w:rsid w:val="00744093"/>
    <w:rsid w:val="007468A6"/>
    <w:rsid w:val="0074751B"/>
    <w:rsid w:val="00750A70"/>
    <w:rsid w:val="00750E91"/>
    <w:rsid w:val="007516EF"/>
    <w:rsid w:val="0075175A"/>
    <w:rsid w:val="00752C4C"/>
    <w:rsid w:val="00752DB6"/>
    <w:rsid w:val="007539FE"/>
    <w:rsid w:val="007541F1"/>
    <w:rsid w:val="00754801"/>
    <w:rsid w:val="00754B37"/>
    <w:rsid w:val="0075605F"/>
    <w:rsid w:val="007560D4"/>
    <w:rsid w:val="007577C9"/>
    <w:rsid w:val="00760426"/>
    <w:rsid w:val="007611FF"/>
    <w:rsid w:val="00761521"/>
    <w:rsid w:val="007617BF"/>
    <w:rsid w:val="00762DDC"/>
    <w:rsid w:val="00764671"/>
    <w:rsid w:val="007647EB"/>
    <w:rsid w:val="007648EE"/>
    <w:rsid w:val="00764A83"/>
    <w:rsid w:val="007653ED"/>
    <w:rsid w:val="00765923"/>
    <w:rsid w:val="00766C02"/>
    <w:rsid w:val="00766FFE"/>
    <w:rsid w:val="0076724C"/>
    <w:rsid w:val="00771E91"/>
    <w:rsid w:val="00771EFA"/>
    <w:rsid w:val="00773E6D"/>
    <w:rsid w:val="0077492A"/>
    <w:rsid w:val="00774D90"/>
    <w:rsid w:val="00775847"/>
    <w:rsid w:val="00776322"/>
    <w:rsid w:val="00777A79"/>
    <w:rsid w:val="00777AEA"/>
    <w:rsid w:val="00777D34"/>
    <w:rsid w:val="00777EBC"/>
    <w:rsid w:val="00780093"/>
    <w:rsid w:val="00780918"/>
    <w:rsid w:val="00781C86"/>
    <w:rsid w:val="00784DF8"/>
    <w:rsid w:val="00784EA0"/>
    <w:rsid w:val="0078631A"/>
    <w:rsid w:val="00786A8D"/>
    <w:rsid w:val="00786C34"/>
    <w:rsid w:val="00786C58"/>
    <w:rsid w:val="00787C8C"/>
    <w:rsid w:val="00790E56"/>
    <w:rsid w:val="00794497"/>
    <w:rsid w:val="007945AB"/>
    <w:rsid w:val="007A0437"/>
    <w:rsid w:val="007A068C"/>
    <w:rsid w:val="007A108C"/>
    <w:rsid w:val="007A18EC"/>
    <w:rsid w:val="007A2394"/>
    <w:rsid w:val="007A2949"/>
    <w:rsid w:val="007A4FAF"/>
    <w:rsid w:val="007A55B3"/>
    <w:rsid w:val="007A7A7E"/>
    <w:rsid w:val="007B12A7"/>
    <w:rsid w:val="007B1E93"/>
    <w:rsid w:val="007B296D"/>
    <w:rsid w:val="007B44BA"/>
    <w:rsid w:val="007B456E"/>
    <w:rsid w:val="007B751A"/>
    <w:rsid w:val="007C015F"/>
    <w:rsid w:val="007C04A4"/>
    <w:rsid w:val="007C168A"/>
    <w:rsid w:val="007C1828"/>
    <w:rsid w:val="007C35BD"/>
    <w:rsid w:val="007C3B06"/>
    <w:rsid w:val="007C46C7"/>
    <w:rsid w:val="007C5073"/>
    <w:rsid w:val="007C54DF"/>
    <w:rsid w:val="007C5947"/>
    <w:rsid w:val="007C5BAF"/>
    <w:rsid w:val="007C6A82"/>
    <w:rsid w:val="007C72AD"/>
    <w:rsid w:val="007C776D"/>
    <w:rsid w:val="007C7AF0"/>
    <w:rsid w:val="007C7D61"/>
    <w:rsid w:val="007D0BC8"/>
    <w:rsid w:val="007D18EF"/>
    <w:rsid w:val="007D27A0"/>
    <w:rsid w:val="007D463E"/>
    <w:rsid w:val="007D51A5"/>
    <w:rsid w:val="007D51A7"/>
    <w:rsid w:val="007D580A"/>
    <w:rsid w:val="007D5859"/>
    <w:rsid w:val="007D614C"/>
    <w:rsid w:val="007D65E4"/>
    <w:rsid w:val="007E056E"/>
    <w:rsid w:val="007E06DC"/>
    <w:rsid w:val="007E3887"/>
    <w:rsid w:val="007E45C8"/>
    <w:rsid w:val="007E77D3"/>
    <w:rsid w:val="007E7BC3"/>
    <w:rsid w:val="007F02AA"/>
    <w:rsid w:val="007F1498"/>
    <w:rsid w:val="007F15D6"/>
    <w:rsid w:val="007F184C"/>
    <w:rsid w:val="007F1D66"/>
    <w:rsid w:val="007F2702"/>
    <w:rsid w:val="007F3AE7"/>
    <w:rsid w:val="007F3EF0"/>
    <w:rsid w:val="007F4451"/>
    <w:rsid w:val="007F54A8"/>
    <w:rsid w:val="007F5555"/>
    <w:rsid w:val="007F62AC"/>
    <w:rsid w:val="007F7CE4"/>
    <w:rsid w:val="00800237"/>
    <w:rsid w:val="0080188A"/>
    <w:rsid w:val="00801FEF"/>
    <w:rsid w:val="00802427"/>
    <w:rsid w:val="0080345C"/>
    <w:rsid w:val="00803D7B"/>
    <w:rsid w:val="008048D4"/>
    <w:rsid w:val="0080592A"/>
    <w:rsid w:val="00805C65"/>
    <w:rsid w:val="00806CB8"/>
    <w:rsid w:val="00807FD6"/>
    <w:rsid w:val="0081159A"/>
    <w:rsid w:val="008115A7"/>
    <w:rsid w:val="00811AF2"/>
    <w:rsid w:val="008144B7"/>
    <w:rsid w:val="00815219"/>
    <w:rsid w:val="008153EF"/>
    <w:rsid w:val="00816217"/>
    <w:rsid w:val="00817555"/>
    <w:rsid w:val="00820520"/>
    <w:rsid w:val="00820F7E"/>
    <w:rsid w:val="008219EE"/>
    <w:rsid w:val="00821DE2"/>
    <w:rsid w:val="008237EE"/>
    <w:rsid w:val="008241C1"/>
    <w:rsid w:val="0082598F"/>
    <w:rsid w:val="008266AC"/>
    <w:rsid w:val="00826A14"/>
    <w:rsid w:val="00826A53"/>
    <w:rsid w:val="008271D2"/>
    <w:rsid w:val="00830BF3"/>
    <w:rsid w:val="00831372"/>
    <w:rsid w:val="008317F5"/>
    <w:rsid w:val="00834F3B"/>
    <w:rsid w:val="00835848"/>
    <w:rsid w:val="00835EC4"/>
    <w:rsid w:val="00835F19"/>
    <w:rsid w:val="008366AE"/>
    <w:rsid w:val="0083764D"/>
    <w:rsid w:val="00840078"/>
    <w:rsid w:val="008408F0"/>
    <w:rsid w:val="008410F0"/>
    <w:rsid w:val="008413B4"/>
    <w:rsid w:val="00842C46"/>
    <w:rsid w:val="00843CD3"/>
    <w:rsid w:val="00843D89"/>
    <w:rsid w:val="008442EF"/>
    <w:rsid w:val="00844330"/>
    <w:rsid w:val="00844EC1"/>
    <w:rsid w:val="008470F0"/>
    <w:rsid w:val="00847820"/>
    <w:rsid w:val="00847EFB"/>
    <w:rsid w:val="0085084B"/>
    <w:rsid w:val="008509B1"/>
    <w:rsid w:val="00851521"/>
    <w:rsid w:val="00851ADA"/>
    <w:rsid w:val="00852D9C"/>
    <w:rsid w:val="0085587D"/>
    <w:rsid w:val="008565C6"/>
    <w:rsid w:val="0085664C"/>
    <w:rsid w:val="00857B4E"/>
    <w:rsid w:val="008606E7"/>
    <w:rsid w:val="00860B43"/>
    <w:rsid w:val="0086159F"/>
    <w:rsid w:val="00861C61"/>
    <w:rsid w:val="00861F4B"/>
    <w:rsid w:val="008628FA"/>
    <w:rsid w:val="00862A6E"/>
    <w:rsid w:val="00863AEB"/>
    <w:rsid w:val="008640C1"/>
    <w:rsid w:val="0086619C"/>
    <w:rsid w:val="008672DE"/>
    <w:rsid w:val="0086753A"/>
    <w:rsid w:val="008676E7"/>
    <w:rsid w:val="00867E82"/>
    <w:rsid w:val="00871F05"/>
    <w:rsid w:val="008729CC"/>
    <w:rsid w:val="00873B47"/>
    <w:rsid w:val="00873E40"/>
    <w:rsid w:val="00874F8A"/>
    <w:rsid w:val="008751D5"/>
    <w:rsid w:val="0087649D"/>
    <w:rsid w:val="008766DD"/>
    <w:rsid w:val="00876BE4"/>
    <w:rsid w:val="008806DE"/>
    <w:rsid w:val="00880843"/>
    <w:rsid w:val="00880A68"/>
    <w:rsid w:val="00881299"/>
    <w:rsid w:val="0088265D"/>
    <w:rsid w:val="0088382B"/>
    <w:rsid w:val="00884B9E"/>
    <w:rsid w:val="008853AD"/>
    <w:rsid w:val="00886438"/>
    <w:rsid w:val="00886AFA"/>
    <w:rsid w:val="00887C2B"/>
    <w:rsid w:val="00890621"/>
    <w:rsid w:val="0089070D"/>
    <w:rsid w:val="00892777"/>
    <w:rsid w:val="00892892"/>
    <w:rsid w:val="0089320B"/>
    <w:rsid w:val="00896836"/>
    <w:rsid w:val="00896FD9"/>
    <w:rsid w:val="008972D1"/>
    <w:rsid w:val="00897EF8"/>
    <w:rsid w:val="008A015E"/>
    <w:rsid w:val="008A2CBC"/>
    <w:rsid w:val="008A3568"/>
    <w:rsid w:val="008A3D34"/>
    <w:rsid w:val="008A40B0"/>
    <w:rsid w:val="008A43C2"/>
    <w:rsid w:val="008A4A11"/>
    <w:rsid w:val="008A4CA4"/>
    <w:rsid w:val="008A5144"/>
    <w:rsid w:val="008A5B83"/>
    <w:rsid w:val="008A5D14"/>
    <w:rsid w:val="008A608E"/>
    <w:rsid w:val="008A6FCE"/>
    <w:rsid w:val="008A761A"/>
    <w:rsid w:val="008B0F16"/>
    <w:rsid w:val="008B191A"/>
    <w:rsid w:val="008B19AC"/>
    <w:rsid w:val="008B1B66"/>
    <w:rsid w:val="008B1F90"/>
    <w:rsid w:val="008B2057"/>
    <w:rsid w:val="008B25A5"/>
    <w:rsid w:val="008B272D"/>
    <w:rsid w:val="008B2EEF"/>
    <w:rsid w:val="008B3E37"/>
    <w:rsid w:val="008B440D"/>
    <w:rsid w:val="008B4D63"/>
    <w:rsid w:val="008B4F40"/>
    <w:rsid w:val="008B522F"/>
    <w:rsid w:val="008B5590"/>
    <w:rsid w:val="008B573C"/>
    <w:rsid w:val="008B6CDC"/>
    <w:rsid w:val="008B7AC8"/>
    <w:rsid w:val="008C020E"/>
    <w:rsid w:val="008C1F4A"/>
    <w:rsid w:val="008C27E7"/>
    <w:rsid w:val="008C28A3"/>
    <w:rsid w:val="008C34E6"/>
    <w:rsid w:val="008C4769"/>
    <w:rsid w:val="008C47A0"/>
    <w:rsid w:val="008C5A84"/>
    <w:rsid w:val="008C6B90"/>
    <w:rsid w:val="008C7F09"/>
    <w:rsid w:val="008D0A89"/>
    <w:rsid w:val="008D2D65"/>
    <w:rsid w:val="008D3888"/>
    <w:rsid w:val="008D5A03"/>
    <w:rsid w:val="008D5A10"/>
    <w:rsid w:val="008D5F20"/>
    <w:rsid w:val="008D788A"/>
    <w:rsid w:val="008D79BD"/>
    <w:rsid w:val="008E011C"/>
    <w:rsid w:val="008E2633"/>
    <w:rsid w:val="008E2A72"/>
    <w:rsid w:val="008E3011"/>
    <w:rsid w:val="008E3464"/>
    <w:rsid w:val="008E4A66"/>
    <w:rsid w:val="008E4EB5"/>
    <w:rsid w:val="008E5113"/>
    <w:rsid w:val="008E74D4"/>
    <w:rsid w:val="008E750C"/>
    <w:rsid w:val="008E79BF"/>
    <w:rsid w:val="008E7E21"/>
    <w:rsid w:val="008F20D4"/>
    <w:rsid w:val="008F2248"/>
    <w:rsid w:val="008F32AB"/>
    <w:rsid w:val="008F3570"/>
    <w:rsid w:val="008F461A"/>
    <w:rsid w:val="008F4871"/>
    <w:rsid w:val="008F5E4C"/>
    <w:rsid w:val="008F780E"/>
    <w:rsid w:val="008F7A1F"/>
    <w:rsid w:val="008F7A8D"/>
    <w:rsid w:val="008F7B14"/>
    <w:rsid w:val="00900196"/>
    <w:rsid w:val="00900772"/>
    <w:rsid w:val="00901965"/>
    <w:rsid w:val="0090317D"/>
    <w:rsid w:val="00906596"/>
    <w:rsid w:val="00907088"/>
    <w:rsid w:val="00910FDA"/>
    <w:rsid w:val="0091151C"/>
    <w:rsid w:val="0091242B"/>
    <w:rsid w:val="0091374A"/>
    <w:rsid w:val="00913E55"/>
    <w:rsid w:val="00913EC8"/>
    <w:rsid w:val="00913F53"/>
    <w:rsid w:val="00914114"/>
    <w:rsid w:val="0091471F"/>
    <w:rsid w:val="00916EC7"/>
    <w:rsid w:val="009171AA"/>
    <w:rsid w:val="00920FAD"/>
    <w:rsid w:val="00921351"/>
    <w:rsid w:val="009221F6"/>
    <w:rsid w:val="00923BE7"/>
    <w:rsid w:val="009242A0"/>
    <w:rsid w:val="009247BA"/>
    <w:rsid w:val="00925E30"/>
    <w:rsid w:val="00925FD2"/>
    <w:rsid w:val="00926753"/>
    <w:rsid w:val="00926AB4"/>
    <w:rsid w:val="009270D4"/>
    <w:rsid w:val="009305A0"/>
    <w:rsid w:val="009314FE"/>
    <w:rsid w:val="00931A1F"/>
    <w:rsid w:val="00932293"/>
    <w:rsid w:val="00932625"/>
    <w:rsid w:val="00932E94"/>
    <w:rsid w:val="00933003"/>
    <w:rsid w:val="00933182"/>
    <w:rsid w:val="0093636D"/>
    <w:rsid w:val="00936D92"/>
    <w:rsid w:val="0094008D"/>
    <w:rsid w:val="00940D26"/>
    <w:rsid w:val="009412F6"/>
    <w:rsid w:val="00941950"/>
    <w:rsid w:val="0094231F"/>
    <w:rsid w:val="009424EE"/>
    <w:rsid w:val="00942AEE"/>
    <w:rsid w:val="00942C31"/>
    <w:rsid w:val="00944B2A"/>
    <w:rsid w:val="00944B6A"/>
    <w:rsid w:val="00944C77"/>
    <w:rsid w:val="009466D8"/>
    <w:rsid w:val="00947005"/>
    <w:rsid w:val="0094799B"/>
    <w:rsid w:val="00950E1E"/>
    <w:rsid w:val="00951B9A"/>
    <w:rsid w:val="009529F0"/>
    <w:rsid w:val="00952B5E"/>
    <w:rsid w:val="00952F12"/>
    <w:rsid w:val="0095361D"/>
    <w:rsid w:val="00954E49"/>
    <w:rsid w:val="00955E88"/>
    <w:rsid w:val="00957776"/>
    <w:rsid w:val="00957B6B"/>
    <w:rsid w:val="00960503"/>
    <w:rsid w:val="00961473"/>
    <w:rsid w:val="00962BC4"/>
    <w:rsid w:val="00963154"/>
    <w:rsid w:val="009647CE"/>
    <w:rsid w:val="00964B1D"/>
    <w:rsid w:val="00967612"/>
    <w:rsid w:val="00970C40"/>
    <w:rsid w:val="00970F32"/>
    <w:rsid w:val="00971115"/>
    <w:rsid w:val="00971539"/>
    <w:rsid w:val="009715C9"/>
    <w:rsid w:val="009717F3"/>
    <w:rsid w:val="0097232E"/>
    <w:rsid w:val="00972369"/>
    <w:rsid w:val="00972C4D"/>
    <w:rsid w:val="0097318F"/>
    <w:rsid w:val="009732EF"/>
    <w:rsid w:val="009734BB"/>
    <w:rsid w:val="00973E11"/>
    <w:rsid w:val="0097591E"/>
    <w:rsid w:val="0097606E"/>
    <w:rsid w:val="0097611A"/>
    <w:rsid w:val="0097633D"/>
    <w:rsid w:val="0098280A"/>
    <w:rsid w:val="00982A51"/>
    <w:rsid w:val="0098313A"/>
    <w:rsid w:val="00986212"/>
    <w:rsid w:val="00987E3E"/>
    <w:rsid w:val="00990A35"/>
    <w:rsid w:val="00990E65"/>
    <w:rsid w:val="00991696"/>
    <w:rsid w:val="00991704"/>
    <w:rsid w:val="0099366C"/>
    <w:rsid w:val="009945EE"/>
    <w:rsid w:val="00994A47"/>
    <w:rsid w:val="00994EDC"/>
    <w:rsid w:val="00995059"/>
    <w:rsid w:val="0099561B"/>
    <w:rsid w:val="00995A24"/>
    <w:rsid w:val="00995C3D"/>
    <w:rsid w:val="009963B8"/>
    <w:rsid w:val="00996567"/>
    <w:rsid w:val="00996612"/>
    <w:rsid w:val="00997090"/>
    <w:rsid w:val="009974F1"/>
    <w:rsid w:val="00997C2C"/>
    <w:rsid w:val="00997C36"/>
    <w:rsid w:val="009A02B5"/>
    <w:rsid w:val="009A07F9"/>
    <w:rsid w:val="009A1753"/>
    <w:rsid w:val="009A3417"/>
    <w:rsid w:val="009A39A4"/>
    <w:rsid w:val="009A4036"/>
    <w:rsid w:val="009A545A"/>
    <w:rsid w:val="009A5638"/>
    <w:rsid w:val="009A5E8D"/>
    <w:rsid w:val="009A7CCB"/>
    <w:rsid w:val="009B0A6A"/>
    <w:rsid w:val="009B0EC7"/>
    <w:rsid w:val="009B3161"/>
    <w:rsid w:val="009B36EB"/>
    <w:rsid w:val="009B3A36"/>
    <w:rsid w:val="009B3C17"/>
    <w:rsid w:val="009B4667"/>
    <w:rsid w:val="009B51EC"/>
    <w:rsid w:val="009B5C5D"/>
    <w:rsid w:val="009B616A"/>
    <w:rsid w:val="009B696C"/>
    <w:rsid w:val="009B6978"/>
    <w:rsid w:val="009C0AED"/>
    <w:rsid w:val="009C1B32"/>
    <w:rsid w:val="009C3842"/>
    <w:rsid w:val="009C5009"/>
    <w:rsid w:val="009C60C2"/>
    <w:rsid w:val="009C6E18"/>
    <w:rsid w:val="009C7300"/>
    <w:rsid w:val="009C7883"/>
    <w:rsid w:val="009D052A"/>
    <w:rsid w:val="009D25FB"/>
    <w:rsid w:val="009D3F66"/>
    <w:rsid w:val="009D4355"/>
    <w:rsid w:val="009D647C"/>
    <w:rsid w:val="009D6E07"/>
    <w:rsid w:val="009D7075"/>
    <w:rsid w:val="009D721F"/>
    <w:rsid w:val="009E1058"/>
    <w:rsid w:val="009E1165"/>
    <w:rsid w:val="009E1276"/>
    <w:rsid w:val="009E1C62"/>
    <w:rsid w:val="009E1C64"/>
    <w:rsid w:val="009E22C5"/>
    <w:rsid w:val="009E31EE"/>
    <w:rsid w:val="009E3728"/>
    <w:rsid w:val="009E4835"/>
    <w:rsid w:val="009E6EDC"/>
    <w:rsid w:val="009E724F"/>
    <w:rsid w:val="009E74AE"/>
    <w:rsid w:val="009E7A99"/>
    <w:rsid w:val="009F0D07"/>
    <w:rsid w:val="009F2095"/>
    <w:rsid w:val="009F25BA"/>
    <w:rsid w:val="009F282D"/>
    <w:rsid w:val="009F38E5"/>
    <w:rsid w:val="009F4DAD"/>
    <w:rsid w:val="009F6306"/>
    <w:rsid w:val="009F6941"/>
    <w:rsid w:val="009F79F0"/>
    <w:rsid w:val="009F7BD8"/>
    <w:rsid w:val="00A001FF"/>
    <w:rsid w:val="00A00914"/>
    <w:rsid w:val="00A00E24"/>
    <w:rsid w:val="00A0118C"/>
    <w:rsid w:val="00A02A8E"/>
    <w:rsid w:val="00A0482F"/>
    <w:rsid w:val="00A0541A"/>
    <w:rsid w:val="00A05705"/>
    <w:rsid w:val="00A06450"/>
    <w:rsid w:val="00A077B1"/>
    <w:rsid w:val="00A10ED5"/>
    <w:rsid w:val="00A11112"/>
    <w:rsid w:val="00A11A59"/>
    <w:rsid w:val="00A1229D"/>
    <w:rsid w:val="00A1278B"/>
    <w:rsid w:val="00A134DF"/>
    <w:rsid w:val="00A134F8"/>
    <w:rsid w:val="00A146D5"/>
    <w:rsid w:val="00A14783"/>
    <w:rsid w:val="00A155B4"/>
    <w:rsid w:val="00A158F3"/>
    <w:rsid w:val="00A17181"/>
    <w:rsid w:val="00A21C18"/>
    <w:rsid w:val="00A223CA"/>
    <w:rsid w:val="00A22CA2"/>
    <w:rsid w:val="00A24276"/>
    <w:rsid w:val="00A243DC"/>
    <w:rsid w:val="00A24BB4"/>
    <w:rsid w:val="00A24F84"/>
    <w:rsid w:val="00A26771"/>
    <w:rsid w:val="00A26AD7"/>
    <w:rsid w:val="00A27670"/>
    <w:rsid w:val="00A3027F"/>
    <w:rsid w:val="00A30B47"/>
    <w:rsid w:val="00A3468B"/>
    <w:rsid w:val="00A34D1C"/>
    <w:rsid w:val="00A35D87"/>
    <w:rsid w:val="00A35DE7"/>
    <w:rsid w:val="00A36C72"/>
    <w:rsid w:val="00A37121"/>
    <w:rsid w:val="00A3749C"/>
    <w:rsid w:val="00A416D5"/>
    <w:rsid w:val="00A4188D"/>
    <w:rsid w:val="00A4577A"/>
    <w:rsid w:val="00A4599A"/>
    <w:rsid w:val="00A45C06"/>
    <w:rsid w:val="00A4712A"/>
    <w:rsid w:val="00A506CE"/>
    <w:rsid w:val="00A51495"/>
    <w:rsid w:val="00A51878"/>
    <w:rsid w:val="00A543EE"/>
    <w:rsid w:val="00A560BA"/>
    <w:rsid w:val="00A56832"/>
    <w:rsid w:val="00A57483"/>
    <w:rsid w:val="00A603C3"/>
    <w:rsid w:val="00A6055E"/>
    <w:rsid w:val="00A61F4E"/>
    <w:rsid w:val="00A637EC"/>
    <w:rsid w:val="00A6433E"/>
    <w:rsid w:val="00A64373"/>
    <w:rsid w:val="00A64847"/>
    <w:rsid w:val="00A66F80"/>
    <w:rsid w:val="00A71F48"/>
    <w:rsid w:val="00A72DA3"/>
    <w:rsid w:val="00A72E0B"/>
    <w:rsid w:val="00A73966"/>
    <w:rsid w:val="00A739FA"/>
    <w:rsid w:val="00A74548"/>
    <w:rsid w:val="00A751DA"/>
    <w:rsid w:val="00A75C65"/>
    <w:rsid w:val="00A770E2"/>
    <w:rsid w:val="00A77F90"/>
    <w:rsid w:val="00A80165"/>
    <w:rsid w:val="00A80D52"/>
    <w:rsid w:val="00A81E24"/>
    <w:rsid w:val="00A8289A"/>
    <w:rsid w:val="00A82DB8"/>
    <w:rsid w:val="00A83D57"/>
    <w:rsid w:val="00A84B60"/>
    <w:rsid w:val="00A84C3A"/>
    <w:rsid w:val="00A85EE9"/>
    <w:rsid w:val="00A86283"/>
    <w:rsid w:val="00A87E37"/>
    <w:rsid w:val="00A90098"/>
    <w:rsid w:val="00A90857"/>
    <w:rsid w:val="00A910AB"/>
    <w:rsid w:val="00A929DC"/>
    <w:rsid w:val="00A93389"/>
    <w:rsid w:val="00A93541"/>
    <w:rsid w:val="00A9455E"/>
    <w:rsid w:val="00A9467B"/>
    <w:rsid w:val="00A9493B"/>
    <w:rsid w:val="00A94F61"/>
    <w:rsid w:val="00A94FAC"/>
    <w:rsid w:val="00A9514D"/>
    <w:rsid w:val="00A95C1F"/>
    <w:rsid w:val="00A96439"/>
    <w:rsid w:val="00A96B93"/>
    <w:rsid w:val="00A97A83"/>
    <w:rsid w:val="00AA052C"/>
    <w:rsid w:val="00AA0767"/>
    <w:rsid w:val="00AA1295"/>
    <w:rsid w:val="00AA1DC7"/>
    <w:rsid w:val="00AA204F"/>
    <w:rsid w:val="00AA2867"/>
    <w:rsid w:val="00AA3F06"/>
    <w:rsid w:val="00AA4D5E"/>
    <w:rsid w:val="00AA59B1"/>
    <w:rsid w:val="00AA6170"/>
    <w:rsid w:val="00AA6196"/>
    <w:rsid w:val="00AA6436"/>
    <w:rsid w:val="00AA7620"/>
    <w:rsid w:val="00AA7ED8"/>
    <w:rsid w:val="00AA7FA3"/>
    <w:rsid w:val="00AB0DDC"/>
    <w:rsid w:val="00AB3594"/>
    <w:rsid w:val="00AB472C"/>
    <w:rsid w:val="00AB6237"/>
    <w:rsid w:val="00AB6EE2"/>
    <w:rsid w:val="00AB7B76"/>
    <w:rsid w:val="00AC087A"/>
    <w:rsid w:val="00AC18B0"/>
    <w:rsid w:val="00AC27D2"/>
    <w:rsid w:val="00AC29A5"/>
    <w:rsid w:val="00AC2C5D"/>
    <w:rsid w:val="00AC3C21"/>
    <w:rsid w:val="00AC510C"/>
    <w:rsid w:val="00AC5932"/>
    <w:rsid w:val="00AC5FC0"/>
    <w:rsid w:val="00AC659B"/>
    <w:rsid w:val="00AD05D8"/>
    <w:rsid w:val="00AD06DF"/>
    <w:rsid w:val="00AD0C87"/>
    <w:rsid w:val="00AD2C86"/>
    <w:rsid w:val="00AD3162"/>
    <w:rsid w:val="00AD454A"/>
    <w:rsid w:val="00AD5477"/>
    <w:rsid w:val="00AD75E9"/>
    <w:rsid w:val="00AD7C3C"/>
    <w:rsid w:val="00AD7F52"/>
    <w:rsid w:val="00AE1CC9"/>
    <w:rsid w:val="00AE1D03"/>
    <w:rsid w:val="00AE2419"/>
    <w:rsid w:val="00AE40B3"/>
    <w:rsid w:val="00AE5D31"/>
    <w:rsid w:val="00AE6DC2"/>
    <w:rsid w:val="00AE79CF"/>
    <w:rsid w:val="00AE7CA8"/>
    <w:rsid w:val="00AF118B"/>
    <w:rsid w:val="00AF4538"/>
    <w:rsid w:val="00AF6813"/>
    <w:rsid w:val="00AF73A9"/>
    <w:rsid w:val="00AF79C0"/>
    <w:rsid w:val="00B00F29"/>
    <w:rsid w:val="00B01E2F"/>
    <w:rsid w:val="00B02606"/>
    <w:rsid w:val="00B02A26"/>
    <w:rsid w:val="00B02ACA"/>
    <w:rsid w:val="00B0393C"/>
    <w:rsid w:val="00B04064"/>
    <w:rsid w:val="00B05B1A"/>
    <w:rsid w:val="00B0652C"/>
    <w:rsid w:val="00B06839"/>
    <w:rsid w:val="00B075D2"/>
    <w:rsid w:val="00B11751"/>
    <w:rsid w:val="00B11DE0"/>
    <w:rsid w:val="00B11DEC"/>
    <w:rsid w:val="00B12056"/>
    <w:rsid w:val="00B13D77"/>
    <w:rsid w:val="00B14E6B"/>
    <w:rsid w:val="00B17949"/>
    <w:rsid w:val="00B204BE"/>
    <w:rsid w:val="00B215CF"/>
    <w:rsid w:val="00B2171F"/>
    <w:rsid w:val="00B21831"/>
    <w:rsid w:val="00B238EB"/>
    <w:rsid w:val="00B23B90"/>
    <w:rsid w:val="00B2551B"/>
    <w:rsid w:val="00B26BE4"/>
    <w:rsid w:val="00B27977"/>
    <w:rsid w:val="00B27B14"/>
    <w:rsid w:val="00B27E27"/>
    <w:rsid w:val="00B30C1C"/>
    <w:rsid w:val="00B30E8A"/>
    <w:rsid w:val="00B311DE"/>
    <w:rsid w:val="00B31B2F"/>
    <w:rsid w:val="00B31D77"/>
    <w:rsid w:val="00B328AE"/>
    <w:rsid w:val="00B35094"/>
    <w:rsid w:val="00B36BE6"/>
    <w:rsid w:val="00B36EA6"/>
    <w:rsid w:val="00B37113"/>
    <w:rsid w:val="00B37823"/>
    <w:rsid w:val="00B37EB1"/>
    <w:rsid w:val="00B40B06"/>
    <w:rsid w:val="00B41A1B"/>
    <w:rsid w:val="00B42C2D"/>
    <w:rsid w:val="00B432C2"/>
    <w:rsid w:val="00B436A3"/>
    <w:rsid w:val="00B437D5"/>
    <w:rsid w:val="00B43C0C"/>
    <w:rsid w:val="00B45186"/>
    <w:rsid w:val="00B4547A"/>
    <w:rsid w:val="00B45979"/>
    <w:rsid w:val="00B46204"/>
    <w:rsid w:val="00B46B6D"/>
    <w:rsid w:val="00B46FBA"/>
    <w:rsid w:val="00B50E55"/>
    <w:rsid w:val="00B524C1"/>
    <w:rsid w:val="00B527EE"/>
    <w:rsid w:val="00B52D95"/>
    <w:rsid w:val="00B538C3"/>
    <w:rsid w:val="00B5392D"/>
    <w:rsid w:val="00B547ED"/>
    <w:rsid w:val="00B55106"/>
    <w:rsid w:val="00B55A13"/>
    <w:rsid w:val="00B55B90"/>
    <w:rsid w:val="00B56346"/>
    <w:rsid w:val="00B5644D"/>
    <w:rsid w:val="00B57952"/>
    <w:rsid w:val="00B57972"/>
    <w:rsid w:val="00B57B3F"/>
    <w:rsid w:val="00B6155F"/>
    <w:rsid w:val="00B62B39"/>
    <w:rsid w:val="00B639EB"/>
    <w:rsid w:val="00B63CAE"/>
    <w:rsid w:val="00B642EA"/>
    <w:rsid w:val="00B6561E"/>
    <w:rsid w:val="00B668E7"/>
    <w:rsid w:val="00B67C24"/>
    <w:rsid w:val="00B7104F"/>
    <w:rsid w:val="00B714F7"/>
    <w:rsid w:val="00B7180E"/>
    <w:rsid w:val="00B72E76"/>
    <w:rsid w:val="00B735E5"/>
    <w:rsid w:val="00B737F2"/>
    <w:rsid w:val="00B73C54"/>
    <w:rsid w:val="00B74723"/>
    <w:rsid w:val="00B74F24"/>
    <w:rsid w:val="00B75176"/>
    <w:rsid w:val="00B758FE"/>
    <w:rsid w:val="00B75DE4"/>
    <w:rsid w:val="00B76A12"/>
    <w:rsid w:val="00B77231"/>
    <w:rsid w:val="00B77BF8"/>
    <w:rsid w:val="00B807BE"/>
    <w:rsid w:val="00B8133D"/>
    <w:rsid w:val="00B82845"/>
    <w:rsid w:val="00B840A2"/>
    <w:rsid w:val="00B852A0"/>
    <w:rsid w:val="00B8547D"/>
    <w:rsid w:val="00B8585F"/>
    <w:rsid w:val="00B85B55"/>
    <w:rsid w:val="00B87390"/>
    <w:rsid w:val="00B906BD"/>
    <w:rsid w:val="00B949EA"/>
    <w:rsid w:val="00B957F3"/>
    <w:rsid w:val="00B96300"/>
    <w:rsid w:val="00B97457"/>
    <w:rsid w:val="00B97A04"/>
    <w:rsid w:val="00BA0FC7"/>
    <w:rsid w:val="00BA33E7"/>
    <w:rsid w:val="00BA5BBA"/>
    <w:rsid w:val="00BA6500"/>
    <w:rsid w:val="00BA6DD1"/>
    <w:rsid w:val="00BA74A4"/>
    <w:rsid w:val="00BA79B6"/>
    <w:rsid w:val="00BB0D05"/>
    <w:rsid w:val="00BB1316"/>
    <w:rsid w:val="00BB142A"/>
    <w:rsid w:val="00BB24BD"/>
    <w:rsid w:val="00BB25F2"/>
    <w:rsid w:val="00BB28D2"/>
    <w:rsid w:val="00BB2F6D"/>
    <w:rsid w:val="00BB32B8"/>
    <w:rsid w:val="00BB3320"/>
    <w:rsid w:val="00BB39C2"/>
    <w:rsid w:val="00BB4C47"/>
    <w:rsid w:val="00BB5274"/>
    <w:rsid w:val="00BB5C4D"/>
    <w:rsid w:val="00BB5D5F"/>
    <w:rsid w:val="00BB60D2"/>
    <w:rsid w:val="00BB6C57"/>
    <w:rsid w:val="00BB764C"/>
    <w:rsid w:val="00BC0E7A"/>
    <w:rsid w:val="00BC0EE6"/>
    <w:rsid w:val="00BC1F9C"/>
    <w:rsid w:val="00BC345C"/>
    <w:rsid w:val="00BC36CF"/>
    <w:rsid w:val="00BC37E7"/>
    <w:rsid w:val="00BC3B9C"/>
    <w:rsid w:val="00BC3CAE"/>
    <w:rsid w:val="00BC4C28"/>
    <w:rsid w:val="00BC4E2C"/>
    <w:rsid w:val="00BC5A60"/>
    <w:rsid w:val="00BC5ED6"/>
    <w:rsid w:val="00BC6003"/>
    <w:rsid w:val="00BD134C"/>
    <w:rsid w:val="00BD246F"/>
    <w:rsid w:val="00BD27A2"/>
    <w:rsid w:val="00BD29BD"/>
    <w:rsid w:val="00BD3AD2"/>
    <w:rsid w:val="00BD5039"/>
    <w:rsid w:val="00BD514A"/>
    <w:rsid w:val="00BD57CA"/>
    <w:rsid w:val="00BD5930"/>
    <w:rsid w:val="00BD5EF9"/>
    <w:rsid w:val="00BD62FA"/>
    <w:rsid w:val="00BD670A"/>
    <w:rsid w:val="00BD7520"/>
    <w:rsid w:val="00BD772B"/>
    <w:rsid w:val="00BD7790"/>
    <w:rsid w:val="00BE0E2E"/>
    <w:rsid w:val="00BE117E"/>
    <w:rsid w:val="00BE122B"/>
    <w:rsid w:val="00BE1ABA"/>
    <w:rsid w:val="00BE3454"/>
    <w:rsid w:val="00BE3EB4"/>
    <w:rsid w:val="00BE4482"/>
    <w:rsid w:val="00BE589D"/>
    <w:rsid w:val="00BE651F"/>
    <w:rsid w:val="00BE6C28"/>
    <w:rsid w:val="00BE704E"/>
    <w:rsid w:val="00BE709C"/>
    <w:rsid w:val="00BF1AD9"/>
    <w:rsid w:val="00BF2D30"/>
    <w:rsid w:val="00BF2D7B"/>
    <w:rsid w:val="00BF32CA"/>
    <w:rsid w:val="00BF39F6"/>
    <w:rsid w:val="00BF451A"/>
    <w:rsid w:val="00BF4D4C"/>
    <w:rsid w:val="00BF4FF0"/>
    <w:rsid w:val="00BF64C2"/>
    <w:rsid w:val="00BF74EE"/>
    <w:rsid w:val="00BF77BE"/>
    <w:rsid w:val="00BF7859"/>
    <w:rsid w:val="00C01710"/>
    <w:rsid w:val="00C01E3B"/>
    <w:rsid w:val="00C021B4"/>
    <w:rsid w:val="00C02576"/>
    <w:rsid w:val="00C02F55"/>
    <w:rsid w:val="00C03126"/>
    <w:rsid w:val="00C03DE4"/>
    <w:rsid w:val="00C06E12"/>
    <w:rsid w:val="00C078F8"/>
    <w:rsid w:val="00C10BA1"/>
    <w:rsid w:val="00C1203E"/>
    <w:rsid w:val="00C13127"/>
    <w:rsid w:val="00C1323E"/>
    <w:rsid w:val="00C138D8"/>
    <w:rsid w:val="00C15FB1"/>
    <w:rsid w:val="00C170F5"/>
    <w:rsid w:val="00C2029F"/>
    <w:rsid w:val="00C21F04"/>
    <w:rsid w:val="00C225C2"/>
    <w:rsid w:val="00C2520F"/>
    <w:rsid w:val="00C2610B"/>
    <w:rsid w:val="00C26C40"/>
    <w:rsid w:val="00C2731A"/>
    <w:rsid w:val="00C3047E"/>
    <w:rsid w:val="00C319E4"/>
    <w:rsid w:val="00C31CE3"/>
    <w:rsid w:val="00C31F4F"/>
    <w:rsid w:val="00C3200E"/>
    <w:rsid w:val="00C321E6"/>
    <w:rsid w:val="00C33903"/>
    <w:rsid w:val="00C34F60"/>
    <w:rsid w:val="00C354BE"/>
    <w:rsid w:val="00C354EA"/>
    <w:rsid w:val="00C364C2"/>
    <w:rsid w:val="00C375D9"/>
    <w:rsid w:val="00C37B3E"/>
    <w:rsid w:val="00C408AD"/>
    <w:rsid w:val="00C40FB6"/>
    <w:rsid w:val="00C417E2"/>
    <w:rsid w:val="00C41E0F"/>
    <w:rsid w:val="00C42213"/>
    <w:rsid w:val="00C42433"/>
    <w:rsid w:val="00C4302F"/>
    <w:rsid w:val="00C4330A"/>
    <w:rsid w:val="00C43C14"/>
    <w:rsid w:val="00C45370"/>
    <w:rsid w:val="00C453A7"/>
    <w:rsid w:val="00C45BAB"/>
    <w:rsid w:val="00C4739E"/>
    <w:rsid w:val="00C478BF"/>
    <w:rsid w:val="00C47F2E"/>
    <w:rsid w:val="00C530DA"/>
    <w:rsid w:val="00C53430"/>
    <w:rsid w:val="00C53B42"/>
    <w:rsid w:val="00C55B5B"/>
    <w:rsid w:val="00C56532"/>
    <w:rsid w:val="00C63293"/>
    <w:rsid w:val="00C63F06"/>
    <w:rsid w:val="00C65097"/>
    <w:rsid w:val="00C6680D"/>
    <w:rsid w:val="00C67FC5"/>
    <w:rsid w:val="00C701A2"/>
    <w:rsid w:val="00C701DA"/>
    <w:rsid w:val="00C734CA"/>
    <w:rsid w:val="00C737D2"/>
    <w:rsid w:val="00C7543C"/>
    <w:rsid w:val="00C77064"/>
    <w:rsid w:val="00C77AE7"/>
    <w:rsid w:val="00C80E4F"/>
    <w:rsid w:val="00C81A99"/>
    <w:rsid w:val="00C830C4"/>
    <w:rsid w:val="00C836E2"/>
    <w:rsid w:val="00C83A9B"/>
    <w:rsid w:val="00C83B4A"/>
    <w:rsid w:val="00C8748F"/>
    <w:rsid w:val="00C8796E"/>
    <w:rsid w:val="00C87A7A"/>
    <w:rsid w:val="00C87F4B"/>
    <w:rsid w:val="00C909A0"/>
    <w:rsid w:val="00C910FF"/>
    <w:rsid w:val="00C913A7"/>
    <w:rsid w:val="00C919D9"/>
    <w:rsid w:val="00C92ADA"/>
    <w:rsid w:val="00C94C26"/>
    <w:rsid w:val="00C950CB"/>
    <w:rsid w:val="00C95520"/>
    <w:rsid w:val="00C95ACD"/>
    <w:rsid w:val="00C96DE2"/>
    <w:rsid w:val="00C97506"/>
    <w:rsid w:val="00C97B68"/>
    <w:rsid w:val="00CA00A1"/>
    <w:rsid w:val="00CA0F89"/>
    <w:rsid w:val="00CA2F72"/>
    <w:rsid w:val="00CA3481"/>
    <w:rsid w:val="00CA416C"/>
    <w:rsid w:val="00CA6585"/>
    <w:rsid w:val="00CA7C6E"/>
    <w:rsid w:val="00CB0295"/>
    <w:rsid w:val="00CB06BE"/>
    <w:rsid w:val="00CB0C12"/>
    <w:rsid w:val="00CB1245"/>
    <w:rsid w:val="00CB1D1A"/>
    <w:rsid w:val="00CB1EBA"/>
    <w:rsid w:val="00CB2BF3"/>
    <w:rsid w:val="00CB432D"/>
    <w:rsid w:val="00CB49BB"/>
    <w:rsid w:val="00CB51DC"/>
    <w:rsid w:val="00CB524B"/>
    <w:rsid w:val="00CB544B"/>
    <w:rsid w:val="00CB58DB"/>
    <w:rsid w:val="00CB5EF2"/>
    <w:rsid w:val="00CB6CC0"/>
    <w:rsid w:val="00CB6E46"/>
    <w:rsid w:val="00CB75E7"/>
    <w:rsid w:val="00CC1013"/>
    <w:rsid w:val="00CC23F4"/>
    <w:rsid w:val="00CC47EB"/>
    <w:rsid w:val="00CC5D13"/>
    <w:rsid w:val="00CC5D42"/>
    <w:rsid w:val="00CC5ED4"/>
    <w:rsid w:val="00CC7DA1"/>
    <w:rsid w:val="00CD01B7"/>
    <w:rsid w:val="00CD0CD0"/>
    <w:rsid w:val="00CD2E78"/>
    <w:rsid w:val="00CD34E2"/>
    <w:rsid w:val="00CD46D7"/>
    <w:rsid w:val="00CD4C1A"/>
    <w:rsid w:val="00CD4E16"/>
    <w:rsid w:val="00CD4E6B"/>
    <w:rsid w:val="00CD62D1"/>
    <w:rsid w:val="00CD674B"/>
    <w:rsid w:val="00CE02F2"/>
    <w:rsid w:val="00CE26C8"/>
    <w:rsid w:val="00CE2FE1"/>
    <w:rsid w:val="00CE313F"/>
    <w:rsid w:val="00CE4E3A"/>
    <w:rsid w:val="00CE53A5"/>
    <w:rsid w:val="00CE601B"/>
    <w:rsid w:val="00CE6968"/>
    <w:rsid w:val="00CE6B52"/>
    <w:rsid w:val="00CE6DF0"/>
    <w:rsid w:val="00CF1100"/>
    <w:rsid w:val="00CF14A8"/>
    <w:rsid w:val="00CF167B"/>
    <w:rsid w:val="00CF2A28"/>
    <w:rsid w:val="00CF3068"/>
    <w:rsid w:val="00CF3910"/>
    <w:rsid w:val="00CF3958"/>
    <w:rsid w:val="00CF3A20"/>
    <w:rsid w:val="00CF3DEB"/>
    <w:rsid w:val="00CF45F4"/>
    <w:rsid w:val="00CF5284"/>
    <w:rsid w:val="00CF58C5"/>
    <w:rsid w:val="00CF5F1A"/>
    <w:rsid w:val="00CF603B"/>
    <w:rsid w:val="00CF609B"/>
    <w:rsid w:val="00CF657D"/>
    <w:rsid w:val="00CF781A"/>
    <w:rsid w:val="00D00371"/>
    <w:rsid w:val="00D00E70"/>
    <w:rsid w:val="00D0432B"/>
    <w:rsid w:val="00D043C6"/>
    <w:rsid w:val="00D07D61"/>
    <w:rsid w:val="00D07FBC"/>
    <w:rsid w:val="00D1022A"/>
    <w:rsid w:val="00D13664"/>
    <w:rsid w:val="00D13870"/>
    <w:rsid w:val="00D13A01"/>
    <w:rsid w:val="00D14337"/>
    <w:rsid w:val="00D14661"/>
    <w:rsid w:val="00D15237"/>
    <w:rsid w:val="00D15A3B"/>
    <w:rsid w:val="00D17283"/>
    <w:rsid w:val="00D17B65"/>
    <w:rsid w:val="00D17ED4"/>
    <w:rsid w:val="00D2030A"/>
    <w:rsid w:val="00D2062A"/>
    <w:rsid w:val="00D20FF0"/>
    <w:rsid w:val="00D21F6E"/>
    <w:rsid w:val="00D221AE"/>
    <w:rsid w:val="00D23725"/>
    <w:rsid w:val="00D24028"/>
    <w:rsid w:val="00D2422E"/>
    <w:rsid w:val="00D2695D"/>
    <w:rsid w:val="00D3018A"/>
    <w:rsid w:val="00D30317"/>
    <w:rsid w:val="00D30465"/>
    <w:rsid w:val="00D3095B"/>
    <w:rsid w:val="00D30B77"/>
    <w:rsid w:val="00D30EFE"/>
    <w:rsid w:val="00D328BF"/>
    <w:rsid w:val="00D340D6"/>
    <w:rsid w:val="00D36169"/>
    <w:rsid w:val="00D362EC"/>
    <w:rsid w:val="00D36AFE"/>
    <w:rsid w:val="00D36D80"/>
    <w:rsid w:val="00D37BAB"/>
    <w:rsid w:val="00D37E3D"/>
    <w:rsid w:val="00D40253"/>
    <w:rsid w:val="00D40D6C"/>
    <w:rsid w:val="00D437E7"/>
    <w:rsid w:val="00D43936"/>
    <w:rsid w:val="00D45017"/>
    <w:rsid w:val="00D46549"/>
    <w:rsid w:val="00D46E6B"/>
    <w:rsid w:val="00D47F73"/>
    <w:rsid w:val="00D50C58"/>
    <w:rsid w:val="00D50DB6"/>
    <w:rsid w:val="00D5165D"/>
    <w:rsid w:val="00D51B08"/>
    <w:rsid w:val="00D52F21"/>
    <w:rsid w:val="00D53102"/>
    <w:rsid w:val="00D53138"/>
    <w:rsid w:val="00D53208"/>
    <w:rsid w:val="00D53874"/>
    <w:rsid w:val="00D5451E"/>
    <w:rsid w:val="00D54561"/>
    <w:rsid w:val="00D560FB"/>
    <w:rsid w:val="00D56100"/>
    <w:rsid w:val="00D56687"/>
    <w:rsid w:val="00D57255"/>
    <w:rsid w:val="00D572EB"/>
    <w:rsid w:val="00D606B9"/>
    <w:rsid w:val="00D613CC"/>
    <w:rsid w:val="00D61534"/>
    <w:rsid w:val="00D62DF3"/>
    <w:rsid w:val="00D63E89"/>
    <w:rsid w:val="00D64048"/>
    <w:rsid w:val="00D641D9"/>
    <w:rsid w:val="00D64227"/>
    <w:rsid w:val="00D64AFC"/>
    <w:rsid w:val="00D64B4D"/>
    <w:rsid w:val="00D6546E"/>
    <w:rsid w:val="00D66B9A"/>
    <w:rsid w:val="00D66BC3"/>
    <w:rsid w:val="00D66EAB"/>
    <w:rsid w:val="00D67041"/>
    <w:rsid w:val="00D67BCC"/>
    <w:rsid w:val="00D72C61"/>
    <w:rsid w:val="00D73856"/>
    <w:rsid w:val="00D74A27"/>
    <w:rsid w:val="00D80A95"/>
    <w:rsid w:val="00D80C84"/>
    <w:rsid w:val="00D818F0"/>
    <w:rsid w:val="00D81BA4"/>
    <w:rsid w:val="00D81E0E"/>
    <w:rsid w:val="00D81EC9"/>
    <w:rsid w:val="00D84D7C"/>
    <w:rsid w:val="00D85DF4"/>
    <w:rsid w:val="00D860D2"/>
    <w:rsid w:val="00D86519"/>
    <w:rsid w:val="00D869A1"/>
    <w:rsid w:val="00D87A0E"/>
    <w:rsid w:val="00D90C14"/>
    <w:rsid w:val="00D90DD7"/>
    <w:rsid w:val="00D91C6A"/>
    <w:rsid w:val="00D92C12"/>
    <w:rsid w:val="00D9392D"/>
    <w:rsid w:val="00D96204"/>
    <w:rsid w:val="00D96387"/>
    <w:rsid w:val="00DA0C13"/>
    <w:rsid w:val="00DA1F4B"/>
    <w:rsid w:val="00DA2A62"/>
    <w:rsid w:val="00DA2EA1"/>
    <w:rsid w:val="00DA3595"/>
    <w:rsid w:val="00DA35B2"/>
    <w:rsid w:val="00DA5032"/>
    <w:rsid w:val="00DA504E"/>
    <w:rsid w:val="00DA512B"/>
    <w:rsid w:val="00DA57DB"/>
    <w:rsid w:val="00DA5E94"/>
    <w:rsid w:val="00DA698B"/>
    <w:rsid w:val="00DA777A"/>
    <w:rsid w:val="00DB0736"/>
    <w:rsid w:val="00DB1359"/>
    <w:rsid w:val="00DB2421"/>
    <w:rsid w:val="00DB2EFF"/>
    <w:rsid w:val="00DB3157"/>
    <w:rsid w:val="00DB4C91"/>
    <w:rsid w:val="00DB551B"/>
    <w:rsid w:val="00DB707D"/>
    <w:rsid w:val="00DB7338"/>
    <w:rsid w:val="00DB764B"/>
    <w:rsid w:val="00DC13AE"/>
    <w:rsid w:val="00DC15B6"/>
    <w:rsid w:val="00DC20D4"/>
    <w:rsid w:val="00DC224C"/>
    <w:rsid w:val="00DC3902"/>
    <w:rsid w:val="00DC5B11"/>
    <w:rsid w:val="00DC6AB0"/>
    <w:rsid w:val="00DC751A"/>
    <w:rsid w:val="00DC7864"/>
    <w:rsid w:val="00DD0E96"/>
    <w:rsid w:val="00DD0ED4"/>
    <w:rsid w:val="00DD267C"/>
    <w:rsid w:val="00DD2AFC"/>
    <w:rsid w:val="00DD349C"/>
    <w:rsid w:val="00DD5EEF"/>
    <w:rsid w:val="00DD6E69"/>
    <w:rsid w:val="00DD6FD7"/>
    <w:rsid w:val="00DE00F1"/>
    <w:rsid w:val="00DE02FC"/>
    <w:rsid w:val="00DE048E"/>
    <w:rsid w:val="00DE090A"/>
    <w:rsid w:val="00DE0CB2"/>
    <w:rsid w:val="00DE13F4"/>
    <w:rsid w:val="00DE1D43"/>
    <w:rsid w:val="00DE1EF4"/>
    <w:rsid w:val="00DE291C"/>
    <w:rsid w:val="00DE42DE"/>
    <w:rsid w:val="00DE4CCF"/>
    <w:rsid w:val="00DE4CE3"/>
    <w:rsid w:val="00DE4DBC"/>
    <w:rsid w:val="00DE4E6E"/>
    <w:rsid w:val="00DE586F"/>
    <w:rsid w:val="00DE5BC8"/>
    <w:rsid w:val="00DE6498"/>
    <w:rsid w:val="00DE6CA8"/>
    <w:rsid w:val="00DE7E0B"/>
    <w:rsid w:val="00DF3AE8"/>
    <w:rsid w:val="00DF678A"/>
    <w:rsid w:val="00DF72CD"/>
    <w:rsid w:val="00DF7D6C"/>
    <w:rsid w:val="00E00CBE"/>
    <w:rsid w:val="00E013AE"/>
    <w:rsid w:val="00E015DB"/>
    <w:rsid w:val="00E01E42"/>
    <w:rsid w:val="00E02042"/>
    <w:rsid w:val="00E02046"/>
    <w:rsid w:val="00E0343E"/>
    <w:rsid w:val="00E04267"/>
    <w:rsid w:val="00E049E9"/>
    <w:rsid w:val="00E055D8"/>
    <w:rsid w:val="00E07D9E"/>
    <w:rsid w:val="00E12A4B"/>
    <w:rsid w:val="00E12A62"/>
    <w:rsid w:val="00E13DCF"/>
    <w:rsid w:val="00E14B11"/>
    <w:rsid w:val="00E15FF9"/>
    <w:rsid w:val="00E16408"/>
    <w:rsid w:val="00E17171"/>
    <w:rsid w:val="00E17391"/>
    <w:rsid w:val="00E17CB2"/>
    <w:rsid w:val="00E201D8"/>
    <w:rsid w:val="00E2088B"/>
    <w:rsid w:val="00E21CAE"/>
    <w:rsid w:val="00E2208A"/>
    <w:rsid w:val="00E224BB"/>
    <w:rsid w:val="00E2523E"/>
    <w:rsid w:val="00E2541A"/>
    <w:rsid w:val="00E255EC"/>
    <w:rsid w:val="00E27501"/>
    <w:rsid w:val="00E276E2"/>
    <w:rsid w:val="00E27B6E"/>
    <w:rsid w:val="00E27FBC"/>
    <w:rsid w:val="00E30AF0"/>
    <w:rsid w:val="00E3214C"/>
    <w:rsid w:val="00E32C51"/>
    <w:rsid w:val="00E33A65"/>
    <w:rsid w:val="00E33BBC"/>
    <w:rsid w:val="00E34865"/>
    <w:rsid w:val="00E35389"/>
    <w:rsid w:val="00E37B49"/>
    <w:rsid w:val="00E37D8D"/>
    <w:rsid w:val="00E403FA"/>
    <w:rsid w:val="00E4064E"/>
    <w:rsid w:val="00E42C55"/>
    <w:rsid w:val="00E43251"/>
    <w:rsid w:val="00E435B0"/>
    <w:rsid w:val="00E448A8"/>
    <w:rsid w:val="00E44E93"/>
    <w:rsid w:val="00E466F2"/>
    <w:rsid w:val="00E50D94"/>
    <w:rsid w:val="00E5108F"/>
    <w:rsid w:val="00E5132E"/>
    <w:rsid w:val="00E5149A"/>
    <w:rsid w:val="00E51CC7"/>
    <w:rsid w:val="00E52E2E"/>
    <w:rsid w:val="00E5357B"/>
    <w:rsid w:val="00E54150"/>
    <w:rsid w:val="00E54325"/>
    <w:rsid w:val="00E5435D"/>
    <w:rsid w:val="00E54F85"/>
    <w:rsid w:val="00E56389"/>
    <w:rsid w:val="00E60179"/>
    <w:rsid w:val="00E610D5"/>
    <w:rsid w:val="00E61BB4"/>
    <w:rsid w:val="00E6510F"/>
    <w:rsid w:val="00E65DB6"/>
    <w:rsid w:val="00E66006"/>
    <w:rsid w:val="00E66246"/>
    <w:rsid w:val="00E6677E"/>
    <w:rsid w:val="00E66BBB"/>
    <w:rsid w:val="00E676CE"/>
    <w:rsid w:val="00E677A2"/>
    <w:rsid w:val="00E67D76"/>
    <w:rsid w:val="00E70122"/>
    <w:rsid w:val="00E707F3"/>
    <w:rsid w:val="00E711BE"/>
    <w:rsid w:val="00E71ED5"/>
    <w:rsid w:val="00E7253F"/>
    <w:rsid w:val="00E73374"/>
    <w:rsid w:val="00E75212"/>
    <w:rsid w:val="00E75512"/>
    <w:rsid w:val="00E75688"/>
    <w:rsid w:val="00E75814"/>
    <w:rsid w:val="00E75987"/>
    <w:rsid w:val="00E7598F"/>
    <w:rsid w:val="00E75B62"/>
    <w:rsid w:val="00E769D3"/>
    <w:rsid w:val="00E77E03"/>
    <w:rsid w:val="00E80B4E"/>
    <w:rsid w:val="00E82809"/>
    <w:rsid w:val="00E82D04"/>
    <w:rsid w:val="00E859B0"/>
    <w:rsid w:val="00E85A02"/>
    <w:rsid w:val="00E869A4"/>
    <w:rsid w:val="00E87CBC"/>
    <w:rsid w:val="00E87F65"/>
    <w:rsid w:val="00E902BF"/>
    <w:rsid w:val="00E90F75"/>
    <w:rsid w:val="00E92E77"/>
    <w:rsid w:val="00E93698"/>
    <w:rsid w:val="00E94248"/>
    <w:rsid w:val="00E955C3"/>
    <w:rsid w:val="00E95666"/>
    <w:rsid w:val="00E95DF4"/>
    <w:rsid w:val="00E96952"/>
    <w:rsid w:val="00E9725F"/>
    <w:rsid w:val="00EA046D"/>
    <w:rsid w:val="00EA2C60"/>
    <w:rsid w:val="00EA32DE"/>
    <w:rsid w:val="00EA440D"/>
    <w:rsid w:val="00EA5705"/>
    <w:rsid w:val="00EA6951"/>
    <w:rsid w:val="00EA6CF5"/>
    <w:rsid w:val="00EB05CF"/>
    <w:rsid w:val="00EB0DF5"/>
    <w:rsid w:val="00EB1A58"/>
    <w:rsid w:val="00EB2417"/>
    <w:rsid w:val="00EB24C2"/>
    <w:rsid w:val="00EB2A1A"/>
    <w:rsid w:val="00EB36A3"/>
    <w:rsid w:val="00EB40C3"/>
    <w:rsid w:val="00EB414E"/>
    <w:rsid w:val="00EB41C1"/>
    <w:rsid w:val="00EB4EA3"/>
    <w:rsid w:val="00EB5083"/>
    <w:rsid w:val="00EB6A3C"/>
    <w:rsid w:val="00EB7108"/>
    <w:rsid w:val="00EC0F9C"/>
    <w:rsid w:val="00EC13A6"/>
    <w:rsid w:val="00EC2E6E"/>
    <w:rsid w:val="00EC36D2"/>
    <w:rsid w:val="00EC3D0A"/>
    <w:rsid w:val="00EC47A1"/>
    <w:rsid w:val="00EC48A9"/>
    <w:rsid w:val="00EC50D9"/>
    <w:rsid w:val="00EC5572"/>
    <w:rsid w:val="00EC5ACE"/>
    <w:rsid w:val="00EC5F45"/>
    <w:rsid w:val="00EC61A4"/>
    <w:rsid w:val="00ED0138"/>
    <w:rsid w:val="00ED237C"/>
    <w:rsid w:val="00ED28FA"/>
    <w:rsid w:val="00ED34E3"/>
    <w:rsid w:val="00ED371D"/>
    <w:rsid w:val="00ED3F5A"/>
    <w:rsid w:val="00ED460E"/>
    <w:rsid w:val="00ED4C2E"/>
    <w:rsid w:val="00ED50B9"/>
    <w:rsid w:val="00ED5955"/>
    <w:rsid w:val="00ED5DE3"/>
    <w:rsid w:val="00ED73B7"/>
    <w:rsid w:val="00EE045F"/>
    <w:rsid w:val="00EE0B38"/>
    <w:rsid w:val="00EE113F"/>
    <w:rsid w:val="00EE1D30"/>
    <w:rsid w:val="00EE30A2"/>
    <w:rsid w:val="00EE36F6"/>
    <w:rsid w:val="00EE3A9B"/>
    <w:rsid w:val="00EE3C01"/>
    <w:rsid w:val="00EE41E1"/>
    <w:rsid w:val="00EE49E6"/>
    <w:rsid w:val="00EE4CDE"/>
    <w:rsid w:val="00EE5DA0"/>
    <w:rsid w:val="00EE70F4"/>
    <w:rsid w:val="00EE7662"/>
    <w:rsid w:val="00EE76DD"/>
    <w:rsid w:val="00EF0642"/>
    <w:rsid w:val="00EF0770"/>
    <w:rsid w:val="00EF24E0"/>
    <w:rsid w:val="00EF2676"/>
    <w:rsid w:val="00EF4C7D"/>
    <w:rsid w:val="00EF77B2"/>
    <w:rsid w:val="00EF7819"/>
    <w:rsid w:val="00F01C15"/>
    <w:rsid w:val="00F02E58"/>
    <w:rsid w:val="00F0308E"/>
    <w:rsid w:val="00F03492"/>
    <w:rsid w:val="00F03FAC"/>
    <w:rsid w:val="00F03FD2"/>
    <w:rsid w:val="00F043D0"/>
    <w:rsid w:val="00F0474C"/>
    <w:rsid w:val="00F04C31"/>
    <w:rsid w:val="00F04C84"/>
    <w:rsid w:val="00F07D1F"/>
    <w:rsid w:val="00F116D4"/>
    <w:rsid w:val="00F125D8"/>
    <w:rsid w:val="00F12E7A"/>
    <w:rsid w:val="00F12F5A"/>
    <w:rsid w:val="00F14FBA"/>
    <w:rsid w:val="00F16769"/>
    <w:rsid w:val="00F17DEF"/>
    <w:rsid w:val="00F20781"/>
    <w:rsid w:val="00F20F20"/>
    <w:rsid w:val="00F23949"/>
    <w:rsid w:val="00F23B71"/>
    <w:rsid w:val="00F25F1C"/>
    <w:rsid w:val="00F268F4"/>
    <w:rsid w:val="00F27458"/>
    <w:rsid w:val="00F27D3B"/>
    <w:rsid w:val="00F31540"/>
    <w:rsid w:val="00F325E6"/>
    <w:rsid w:val="00F333CE"/>
    <w:rsid w:val="00F333FD"/>
    <w:rsid w:val="00F33C8E"/>
    <w:rsid w:val="00F354E7"/>
    <w:rsid w:val="00F376EE"/>
    <w:rsid w:val="00F37B9F"/>
    <w:rsid w:val="00F405CD"/>
    <w:rsid w:val="00F40761"/>
    <w:rsid w:val="00F40CCF"/>
    <w:rsid w:val="00F43587"/>
    <w:rsid w:val="00F4402E"/>
    <w:rsid w:val="00F4462B"/>
    <w:rsid w:val="00F45DE6"/>
    <w:rsid w:val="00F4637F"/>
    <w:rsid w:val="00F46D32"/>
    <w:rsid w:val="00F46D3B"/>
    <w:rsid w:val="00F47634"/>
    <w:rsid w:val="00F50583"/>
    <w:rsid w:val="00F51987"/>
    <w:rsid w:val="00F51B8E"/>
    <w:rsid w:val="00F5255C"/>
    <w:rsid w:val="00F52D3F"/>
    <w:rsid w:val="00F52DA8"/>
    <w:rsid w:val="00F52EBE"/>
    <w:rsid w:val="00F5324A"/>
    <w:rsid w:val="00F53EA3"/>
    <w:rsid w:val="00F5450B"/>
    <w:rsid w:val="00F54CE6"/>
    <w:rsid w:val="00F55262"/>
    <w:rsid w:val="00F57625"/>
    <w:rsid w:val="00F57992"/>
    <w:rsid w:val="00F6107C"/>
    <w:rsid w:val="00F62C65"/>
    <w:rsid w:val="00F6378A"/>
    <w:rsid w:val="00F6393E"/>
    <w:rsid w:val="00F64137"/>
    <w:rsid w:val="00F6414C"/>
    <w:rsid w:val="00F6436C"/>
    <w:rsid w:val="00F65A6C"/>
    <w:rsid w:val="00F66258"/>
    <w:rsid w:val="00F67DA9"/>
    <w:rsid w:val="00F718F8"/>
    <w:rsid w:val="00F71CDC"/>
    <w:rsid w:val="00F72066"/>
    <w:rsid w:val="00F72429"/>
    <w:rsid w:val="00F728D5"/>
    <w:rsid w:val="00F7302A"/>
    <w:rsid w:val="00F74F1D"/>
    <w:rsid w:val="00F74F39"/>
    <w:rsid w:val="00F7563B"/>
    <w:rsid w:val="00F75644"/>
    <w:rsid w:val="00F76260"/>
    <w:rsid w:val="00F76E35"/>
    <w:rsid w:val="00F775AC"/>
    <w:rsid w:val="00F802F4"/>
    <w:rsid w:val="00F80BD3"/>
    <w:rsid w:val="00F81160"/>
    <w:rsid w:val="00F81DBF"/>
    <w:rsid w:val="00F83D88"/>
    <w:rsid w:val="00F83F92"/>
    <w:rsid w:val="00F84FF9"/>
    <w:rsid w:val="00F873E1"/>
    <w:rsid w:val="00F907AF"/>
    <w:rsid w:val="00F91AFF"/>
    <w:rsid w:val="00F92B08"/>
    <w:rsid w:val="00F92F34"/>
    <w:rsid w:val="00F9319D"/>
    <w:rsid w:val="00F93582"/>
    <w:rsid w:val="00F9460B"/>
    <w:rsid w:val="00F96137"/>
    <w:rsid w:val="00F96489"/>
    <w:rsid w:val="00F97EE6"/>
    <w:rsid w:val="00FA0639"/>
    <w:rsid w:val="00FA0F9D"/>
    <w:rsid w:val="00FA31B2"/>
    <w:rsid w:val="00FA39C3"/>
    <w:rsid w:val="00FA3DAF"/>
    <w:rsid w:val="00FA538A"/>
    <w:rsid w:val="00FA5FA8"/>
    <w:rsid w:val="00FA611B"/>
    <w:rsid w:val="00FA710F"/>
    <w:rsid w:val="00FB1384"/>
    <w:rsid w:val="00FB1B41"/>
    <w:rsid w:val="00FB1D3F"/>
    <w:rsid w:val="00FB230B"/>
    <w:rsid w:val="00FB3D7A"/>
    <w:rsid w:val="00FB3E48"/>
    <w:rsid w:val="00FB6141"/>
    <w:rsid w:val="00FB6860"/>
    <w:rsid w:val="00FB79BC"/>
    <w:rsid w:val="00FB7A7A"/>
    <w:rsid w:val="00FC0966"/>
    <w:rsid w:val="00FC2EC1"/>
    <w:rsid w:val="00FC33BC"/>
    <w:rsid w:val="00FC35A6"/>
    <w:rsid w:val="00FC3E81"/>
    <w:rsid w:val="00FC48B7"/>
    <w:rsid w:val="00FC578D"/>
    <w:rsid w:val="00FC673C"/>
    <w:rsid w:val="00FD1137"/>
    <w:rsid w:val="00FD15C8"/>
    <w:rsid w:val="00FD1676"/>
    <w:rsid w:val="00FD17BF"/>
    <w:rsid w:val="00FD21FF"/>
    <w:rsid w:val="00FD304B"/>
    <w:rsid w:val="00FD3784"/>
    <w:rsid w:val="00FD39CC"/>
    <w:rsid w:val="00FD44F4"/>
    <w:rsid w:val="00FD4F3C"/>
    <w:rsid w:val="00FD562E"/>
    <w:rsid w:val="00FD79A6"/>
    <w:rsid w:val="00FD7D63"/>
    <w:rsid w:val="00FE108D"/>
    <w:rsid w:val="00FE3C1A"/>
    <w:rsid w:val="00FE4D99"/>
    <w:rsid w:val="00FE500B"/>
    <w:rsid w:val="00FE5871"/>
    <w:rsid w:val="00FE58C3"/>
    <w:rsid w:val="00FE5E54"/>
    <w:rsid w:val="00FE7D82"/>
    <w:rsid w:val="00FF1023"/>
    <w:rsid w:val="00FF2040"/>
    <w:rsid w:val="00FF20C5"/>
    <w:rsid w:val="00FF33D8"/>
    <w:rsid w:val="00FF34CE"/>
    <w:rsid w:val="00FF3B74"/>
    <w:rsid w:val="00FF3C40"/>
    <w:rsid w:val="00FF4B56"/>
    <w:rsid w:val="00FF5955"/>
    <w:rsid w:val="00FF6A68"/>
    <w:rsid w:val="00FF74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5F294AB"/>
  <w14:defaultImageDpi w14:val="96"/>
  <w15:docId w15:val="{D82F778A-C45C-4D7F-A75F-1B07F4245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qFormat="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641D9"/>
    <w:pPr>
      <w:spacing w:before="120" w:after="120" w:line="276" w:lineRule="auto"/>
      <w:jc w:val="both"/>
    </w:pPr>
    <w:rPr>
      <w:sz w:val="22"/>
      <w:szCs w:val="24"/>
      <w:lang w:val="en-GB"/>
    </w:rPr>
  </w:style>
  <w:style w:type="paragraph" w:styleId="Heading1">
    <w:name w:val="heading 1"/>
    <w:basedOn w:val="Normal"/>
    <w:next w:val="Normal"/>
    <w:link w:val="Heading1Char"/>
    <w:uiPriority w:val="9"/>
    <w:qFormat/>
    <w:rsid w:val="007F62AC"/>
    <w:pPr>
      <w:keepNext/>
      <w:spacing w:before="240"/>
      <w:outlineLvl w:val="0"/>
    </w:pPr>
    <w:rPr>
      <w:b/>
      <w:kern w:val="28"/>
      <w:sz w:val="32"/>
      <w:szCs w:val="20"/>
    </w:rPr>
  </w:style>
  <w:style w:type="paragraph" w:styleId="Heading2">
    <w:name w:val="heading 2"/>
    <w:basedOn w:val="Normal"/>
    <w:next w:val="Normal"/>
    <w:link w:val="Heading2Char"/>
    <w:uiPriority w:val="9"/>
    <w:qFormat/>
    <w:rsid w:val="007F62AC"/>
    <w:pPr>
      <w:keepNext/>
      <w:keepLines/>
      <w:ind w:left="697" w:hanging="697"/>
      <w:outlineLvl w:val="1"/>
    </w:pPr>
    <w:rPr>
      <w:b/>
      <w:sz w:val="28"/>
      <w:szCs w:val="20"/>
    </w:rPr>
  </w:style>
  <w:style w:type="paragraph" w:styleId="Heading3">
    <w:name w:val="heading 3"/>
    <w:basedOn w:val="Normal"/>
    <w:next w:val="Normal"/>
    <w:link w:val="Heading3Char"/>
    <w:uiPriority w:val="9"/>
    <w:qFormat/>
    <w:rsid w:val="0023747C"/>
    <w:pPr>
      <w:keepNext/>
      <w:outlineLvl w:val="2"/>
    </w:pPr>
    <w:rPr>
      <w:b/>
      <w:i/>
      <w:sz w:val="24"/>
      <w:szCs w:val="20"/>
    </w:rPr>
  </w:style>
  <w:style w:type="paragraph" w:styleId="Heading4">
    <w:name w:val="heading 4"/>
    <w:basedOn w:val="Normal"/>
    <w:next w:val="Normal"/>
    <w:link w:val="Heading4Char"/>
    <w:uiPriority w:val="9"/>
    <w:qFormat/>
    <w:rsid w:val="0023747C"/>
    <w:pPr>
      <w:keepNext/>
      <w:outlineLvl w:val="3"/>
    </w:pPr>
    <w:rPr>
      <w:i/>
      <w:sz w:val="24"/>
      <w:szCs w:val="20"/>
    </w:rPr>
  </w:style>
  <w:style w:type="paragraph" w:styleId="Heading5">
    <w:name w:val="heading 5"/>
    <w:basedOn w:val="Normal"/>
    <w:next w:val="Normal"/>
    <w:link w:val="Heading5Char"/>
    <w:uiPriority w:val="9"/>
    <w:qFormat/>
    <w:rsid w:val="0023747C"/>
    <w:pPr>
      <w:spacing w:before="240" w:after="60"/>
      <w:outlineLvl w:val="4"/>
    </w:pPr>
    <w:rPr>
      <w:b/>
      <w:szCs w:val="20"/>
    </w:rPr>
  </w:style>
  <w:style w:type="paragraph" w:styleId="Heading6">
    <w:name w:val="heading 6"/>
    <w:basedOn w:val="Normal"/>
    <w:next w:val="Normal"/>
    <w:link w:val="Heading6Char"/>
    <w:uiPriority w:val="9"/>
    <w:qFormat/>
    <w:rsid w:val="00DC5B11"/>
    <w:pPr>
      <w:spacing w:before="240" w:after="60"/>
      <w:outlineLvl w:val="5"/>
    </w:pPr>
    <w:rPr>
      <w:i/>
      <w:szCs w:val="20"/>
    </w:rPr>
  </w:style>
  <w:style w:type="paragraph" w:styleId="Heading7">
    <w:name w:val="heading 7"/>
    <w:basedOn w:val="Normal"/>
    <w:next w:val="Normal"/>
    <w:link w:val="Heading7Char"/>
    <w:uiPriority w:val="9"/>
    <w:qFormat/>
    <w:rsid w:val="00DC5B11"/>
    <w:pPr>
      <w:numPr>
        <w:ilvl w:val="6"/>
        <w:numId w:val="1"/>
      </w:numPr>
      <w:spacing w:before="240" w:after="60"/>
      <w:ind w:left="4748" w:hanging="708"/>
      <w:outlineLvl w:val="6"/>
    </w:pPr>
    <w:rPr>
      <w:rFonts w:ascii="Arial" w:hAnsi="Arial"/>
      <w:sz w:val="20"/>
      <w:szCs w:val="20"/>
    </w:rPr>
  </w:style>
  <w:style w:type="paragraph" w:styleId="Heading8">
    <w:name w:val="heading 8"/>
    <w:basedOn w:val="Normal"/>
    <w:next w:val="Normal"/>
    <w:link w:val="Heading8Char"/>
    <w:uiPriority w:val="9"/>
    <w:qFormat/>
    <w:rsid w:val="00DC5B11"/>
    <w:pPr>
      <w:numPr>
        <w:ilvl w:val="7"/>
        <w:numId w:val="1"/>
      </w:numPr>
      <w:spacing w:before="240" w:after="60"/>
      <w:ind w:left="5456" w:hanging="708"/>
      <w:outlineLvl w:val="7"/>
    </w:pPr>
    <w:rPr>
      <w:rFonts w:ascii="Arial" w:hAnsi="Arial"/>
      <w:i/>
      <w:sz w:val="20"/>
      <w:szCs w:val="20"/>
    </w:rPr>
  </w:style>
  <w:style w:type="paragraph" w:styleId="Heading9">
    <w:name w:val="heading 9"/>
    <w:basedOn w:val="Normal"/>
    <w:next w:val="Normal"/>
    <w:link w:val="Heading9Char"/>
    <w:uiPriority w:val="9"/>
    <w:qFormat/>
    <w:rsid w:val="00DC5B11"/>
    <w:pPr>
      <w:numPr>
        <w:ilvl w:val="8"/>
        <w:numId w:val="1"/>
      </w:numPr>
      <w:spacing w:before="240" w:after="60"/>
      <w:ind w:left="6164" w:hanging="708"/>
      <w:outlineLvl w:val="8"/>
    </w:pPr>
    <w:rPr>
      <w:rFonts w:ascii="Arial" w:hAnsi="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7F62AC"/>
    <w:rPr>
      <w:b/>
      <w:kern w:val="28"/>
      <w:sz w:val="32"/>
      <w:lang w:val="en-GB" w:eastAsia="en-GB"/>
    </w:rPr>
  </w:style>
  <w:style w:type="character" w:customStyle="1" w:styleId="Heading2Char">
    <w:name w:val="Heading 2 Char"/>
    <w:link w:val="Heading2"/>
    <w:uiPriority w:val="9"/>
    <w:locked/>
    <w:rsid w:val="007F62AC"/>
    <w:rPr>
      <w:b/>
      <w:sz w:val="28"/>
      <w:lang w:val="en-GB" w:eastAsia="en-GB"/>
    </w:rPr>
  </w:style>
  <w:style w:type="character" w:customStyle="1" w:styleId="Heading3Char">
    <w:name w:val="Heading 3 Char"/>
    <w:link w:val="Heading3"/>
    <w:uiPriority w:val="9"/>
    <w:locked/>
    <w:rsid w:val="0023747C"/>
    <w:rPr>
      <w:b/>
      <w:i/>
      <w:sz w:val="24"/>
      <w:lang w:val="en-GB"/>
    </w:rPr>
  </w:style>
  <w:style w:type="character" w:customStyle="1" w:styleId="Heading4Char">
    <w:name w:val="Heading 4 Char"/>
    <w:link w:val="Heading4"/>
    <w:uiPriority w:val="9"/>
    <w:locked/>
    <w:rsid w:val="0023747C"/>
    <w:rPr>
      <w:i/>
      <w:sz w:val="24"/>
      <w:lang w:val="en-GB"/>
    </w:rPr>
  </w:style>
  <w:style w:type="character" w:customStyle="1" w:styleId="Heading5Char">
    <w:name w:val="Heading 5 Char"/>
    <w:link w:val="Heading5"/>
    <w:uiPriority w:val="9"/>
    <w:locked/>
    <w:rsid w:val="0023747C"/>
    <w:rPr>
      <w:b/>
      <w:sz w:val="22"/>
      <w:lang w:val="en-GB"/>
    </w:rPr>
  </w:style>
  <w:style w:type="character" w:customStyle="1" w:styleId="Heading6Char">
    <w:name w:val="Heading 6 Char"/>
    <w:link w:val="Heading6"/>
    <w:uiPriority w:val="9"/>
    <w:locked/>
    <w:rPr>
      <w:rFonts w:ascii="Calibri" w:hAnsi="Calibri" w:cs="Times New Roman"/>
      <w:b/>
      <w:sz w:val="22"/>
    </w:rPr>
  </w:style>
  <w:style w:type="character" w:customStyle="1" w:styleId="Heading7Char">
    <w:name w:val="Heading 7 Char"/>
    <w:link w:val="Heading7"/>
    <w:uiPriority w:val="9"/>
    <w:locked/>
    <w:rPr>
      <w:rFonts w:ascii="Arial" w:hAnsi="Arial"/>
      <w:lang w:val="en-GB"/>
    </w:rPr>
  </w:style>
  <w:style w:type="character" w:customStyle="1" w:styleId="Heading8Char">
    <w:name w:val="Heading 8 Char"/>
    <w:link w:val="Heading8"/>
    <w:uiPriority w:val="9"/>
    <w:locked/>
    <w:rPr>
      <w:rFonts w:ascii="Arial" w:hAnsi="Arial"/>
      <w:i/>
      <w:lang w:val="en-GB"/>
    </w:rPr>
  </w:style>
  <w:style w:type="character" w:customStyle="1" w:styleId="Heading9Char">
    <w:name w:val="Heading 9 Char"/>
    <w:link w:val="Heading9"/>
    <w:uiPriority w:val="9"/>
    <w:locked/>
    <w:rPr>
      <w:rFonts w:ascii="Arial" w:hAnsi="Arial"/>
      <w:i/>
      <w:sz w:val="18"/>
      <w:lang w:val="en-GB"/>
    </w:rPr>
  </w:style>
  <w:style w:type="paragraph" w:customStyle="1" w:styleId="Heading10">
    <w:name w:val="Heading1"/>
    <w:basedOn w:val="Normal"/>
    <w:rsid w:val="00232C48"/>
    <w:pPr>
      <w:outlineLvl w:val="0"/>
    </w:pPr>
    <w:rPr>
      <w:rFonts w:ascii="ArialNarrow,Bold" w:hAnsi="ArialNarrow,Bold" w:cs="ArialNarrow,Bold"/>
      <w:b/>
      <w:bCs/>
      <w:color w:val="000080"/>
    </w:rPr>
  </w:style>
  <w:style w:type="paragraph" w:customStyle="1" w:styleId="Heading30">
    <w:name w:val="Heading3"/>
    <w:basedOn w:val="Normal"/>
    <w:rsid w:val="00232C48"/>
    <w:pPr>
      <w:outlineLvl w:val="0"/>
    </w:pPr>
    <w:rPr>
      <w:rFonts w:ascii="ArialNarrow,Bold" w:hAnsi="ArialNarrow,Bold" w:cs="ArialNarrow,Bold"/>
      <w:b/>
      <w:bCs/>
      <w:color w:val="000080"/>
    </w:rPr>
  </w:style>
  <w:style w:type="paragraph" w:customStyle="1" w:styleId="Me">
    <w:name w:val="Me"/>
    <w:basedOn w:val="Normal"/>
    <w:rsid w:val="00744093"/>
    <w:pPr>
      <w:keepNext/>
      <w:keepLines/>
      <w:ind w:left="697" w:hanging="697"/>
      <w:outlineLvl w:val="1"/>
    </w:pPr>
    <w:rPr>
      <w:rFonts w:ascii="Arial" w:hAnsi="Arial" w:cs="Arial"/>
      <w:b/>
      <w:i/>
      <w:sz w:val="28"/>
      <w:szCs w:val="28"/>
    </w:rPr>
  </w:style>
  <w:style w:type="character" w:styleId="FootnoteReference">
    <w:name w:val="footnote reference"/>
    <w:aliases w:val="Footnote symbol,Times 10 Point,Exposant 3 Point"/>
    <w:uiPriority w:val="99"/>
    <w:semiHidden/>
    <w:rsid w:val="00DC5B11"/>
    <w:rPr>
      <w:rFonts w:cs="Times New Roman"/>
      <w:vertAlign w:val="superscript"/>
    </w:rPr>
  </w:style>
  <w:style w:type="paragraph" w:styleId="FootnoteText">
    <w:name w:val="footnote text"/>
    <w:aliases w:val="Schriftart: 9 pt,Schriftart: 10 pt,Schriftart: 8 pt,WB-Fußnotentext,fn,Footnotes,Footnote ak,Footnote Text Char,FoodNote,ft,Footnote,Footnote Text Char1,Footnote Text Char Char,Footnote Text Char1 Char Char"/>
    <w:basedOn w:val="Normal"/>
    <w:link w:val="FootnoteTextChar2"/>
    <w:uiPriority w:val="99"/>
    <w:semiHidden/>
    <w:rsid w:val="00DC5B11"/>
    <w:rPr>
      <w:sz w:val="20"/>
      <w:szCs w:val="20"/>
    </w:rPr>
  </w:style>
  <w:style w:type="character" w:customStyle="1" w:styleId="FootnoteTextChar2">
    <w:name w:val="Footnote Text Char2"/>
    <w:aliases w:val="Schriftart: 9 pt Char,Schriftart: 10 pt Char,Schriftart: 8 pt Char,WB-Fußnotentext Char,fn Char,Footnotes Char,Footnote ak Char,Footnote Text Char Char1,FoodNote Char,ft Char,Footnote Char,Footnote Text Char1 Char"/>
    <w:link w:val="FootnoteText"/>
    <w:uiPriority w:val="99"/>
    <w:locked/>
    <w:rsid w:val="00DC5B11"/>
    <w:rPr>
      <w:rFonts w:cs="Times New Roman"/>
      <w:lang w:val="en-GB" w:eastAsia="en-GB"/>
    </w:rPr>
  </w:style>
  <w:style w:type="paragraph" w:customStyle="1" w:styleId="Text1Char">
    <w:name w:val="Text 1 Char"/>
    <w:basedOn w:val="Normal"/>
    <w:link w:val="Text1CharChar"/>
    <w:rsid w:val="00DC5B11"/>
    <w:pPr>
      <w:spacing w:after="240"/>
      <w:ind w:left="482"/>
    </w:pPr>
    <w:rPr>
      <w:szCs w:val="20"/>
    </w:rPr>
  </w:style>
  <w:style w:type="character" w:customStyle="1" w:styleId="Text1CharChar">
    <w:name w:val="Text 1 Char Char"/>
    <w:link w:val="Text1Char"/>
    <w:locked/>
    <w:rsid w:val="00DC5B11"/>
    <w:rPr>
      <w:sz w:val="22"/>
      <w:lang w:val="en-GB" w:eastAsia="en-GB"/>
    </w:rPr>
  </w:style>
  <w:style w:type="paragraph" w:styleId="PlainText">
    <w:name w:val="Plain Text"/>
    <w:basedOn w:val="Normal"/>
    <w:link w:val="PlainTextChar"/>
    <w:uiPriority w:val="99"/>
    <w:rsid w:val="00DC5B11"/>
    <w:rPr>
      <w:rFonts w:ascii="Courier New" w:hAnsi="Courier New"/>
      <w:sz w:val="20"/>
      <w:szCs w:val="20"/>
    </w:rPr>
  </w:style>
  <w:style w:type="character" w:customStyle="1" w:styleId="PlainTextChar">
    <w:name w:val="Plain Text Char"/>
    <w:link w:val="PlainText"/>
    <w:uiPriority w:val="99"/>
    <w:semiHidden/>
    <w:locked/>
    <w:rPr>
      <w:rFonts w:ascii="Courier New" w:hAnsi="Courier New" w:cs="Times New Roman"/>
    </w:rPr>
  </w:style>
  <w:style w:type="character" w:styleId="Hyperlink">
    <w:name w:val="Hyperlink"/>
    <w:uiPriority w:val="99"/>
    <w:rsid w:val="00DC5B11"/>
    <w:rPr>
      <w:rFonts w:cs="Times New Roman"/>
      <w:color w:val="0000FF"/>
      <w:u w:val="single"/>
    </w:rPr>
  </w:style>
  <w:style w:type="paragraph" w:customStyle="1" w:styleId="formquest2">
    <w:name w:val="formquest2"/>
    <w:basedOn w:val="Normal"/>
    <w:rsid w:val="00DC5B11"/>
    <w:pPr>
      <w:pBdr>
        <w:top w:val="single" w:sz="24" w:space="1" w:color="auto"/>
        <w:left w:val="single" w:sz="24" w:space="1" w:color="auto"/>
        <w:bottom w:val="single" w:sz="24" w:space="1" w:color="auto"/>
        <w:right w:val="single" w:sz="24" w:space="1" w:color="auto"/>
      </w:pBdr>
      <w:shd w:val="pct10" w:color="auto" w:fill="auto"/>
      <w:ind w:right="-21"/>
    </w:pPr>
    <w:rPr>
      <w:b/>
      <w:szCs w:val="20"/>
    </w:rPr>
  </w:style>
  <w:style w:type="paragraph" w:customStyle="1" w:styleId="BodyText1">
    <w:name w:val="Body Text1"/>
    <w:basedOn w:val="Normal"/>
    <w:rsid w:val="00DC5B11"/>
    <w:pPr>
      <w:ind w:left="2880"/>
    </w:pPr>
    <w:rPr>
      <w:szCs w:val="20"/>
    </w:rPr>
  </w:style>
  <w:style w:type="paragraph" w:customStyle="1" w:styleId="formquest1">
    <w:name w:val="formquest1"/>
    <w:basedOn w:val="Normal"/>
    <w:rsid w:val="00DC5B11"/>
    <w:pPr>
      <w:tabs>
        <w:tab w:val="left" w:pos="2880"/>
        <w:tab w:val="left" w:leader="dot" w:pos="8640"/>
      </w:tabs>
    </w:pPr>
    <w:rPr>
      <w:b/>
      <w:szCs w:val="20"/>
    </w:rPr>
  </w:style>
  <w:style w:type="paragraph" w:customStyle="1" w:styleId="ZCom">
    <w:name w:val="Z_Com"/>
    <w:basedOn w:val="Normal"/>
    <w:next w:val="ZDGName"/>
    <w:rsid w:val="00DC5B11"/>
    <w:pPr>
      <w:widowControl w:val="0"/>
      <w:ind w:right="85"/>
    </w:pPr>
    <w:rPr>
      <w:rFonts w:ascii="Arial" w:hAnsi="Arial"/>
      <w:szCs w:val="20"/>
    </w:rPr>
  </w:style>
  <w:style w:type="paragraph" w:customStyle="1" w:styleId="ZDGName">
    <w:name w:val="Z_DGName"/>
    <w:basedOn w:val="Normal"/>
    <w:rsid w:val="00DC5B11"/>
    <w:pPr>
      <w:widowControl w:val="0"/>
      <w:ind w:right="85"/>
    </w:pPr>
    <w:rPr>
      <w:rFonts w:ascii="Arial" w:hAnsi="Arial"/>
      <w:sz w:val="16"/>
      <w:szCs w:val="20"/>
    </w:rPr>
  </w:style>
  <w:style w:type="paragraph" w:customStyle="1" w:styleId="Text4">
    <w:name w:val="Text 4"/>
    <w:basedOn w:val="Normal"/>
    <w:rsid w:val="00DC5B11"/>
    <w:pPr>
      <w:tabs>
        <w:tab w:val="left" w:pos="2161"/>
      </w:tabs>
      <w:spacing w:after="240"/>
      <w:ind w:left="1440"/>
    </w:pPr>
    <w:rPr>
      <w:szCs w:val="20"/>
    </w:rPr>
  </w:style>
  <w:style w:type="paragraph" w:customStyle="1" w:styleId="box">
    <w:name w:val="box"/>
    <w:basedOn w:val="Normal"/>
    <w:rsid w:val="00DC5B11"/>
    <w:rPr>
      <w:sz w:val="32"/>
      <w:szCs w:val="20"/>
    </w:rPr>
  </w:style>
  <w:style w:type="character" w:styleId="PageNumber">
    <w:name w:val="page number"/>
    <w:uiPriority w:val="99"/>
    <w:rsid w:val="00DC5B11"/>
    <w:rPr>
      <w:rFonts w:cs="Times New Roman"/>
    </w:rPr>
  </w:style>
  <w:style w:type="paragraph" w:styleId="Footer">
    <w:name w:val="footer"/>
    <w:basedOn w:val="Normal"/>
    <w:link w:val="FooterChar"/>
    <w:uiPriority w:val="99"/>
    <w:rsid w:val="00DC5B11"/>
    <w:pPr>
      <w:tabs>
        <w:tab w:val="center" w:pos="4153"/>
        <w:tab w:val="right" w:pos="8306"/>
      </w:tabs>
    </w:pPr>
    <w:rPr>
      <w:szCs w:val="20"/>
    </w:rPr>
  </w:style>
  <w:style w:type="character" w:customStyle="1" w:styleId="FooterChar">
    <w:name w:val="Footer Char"/>
    <w:link w:val="Footer"/>
    <w:uiPriority w:val="99"/>
    <w:locked/>
    <w:rPr>
      <w:rFonts w:cs="Times New Roman"/>
      <w:sz w:val="24"/>
    </w:rPr>
  </w:style>
  <w:style w:type="paragraph" w:styleId="Header">
    <w:name w:val="header"/>
    <w:basedOn w:val="Normal"/>
    <w:link w:val="HeaderChar"/>
    <w:uiPriority w:val="99"/>
    <w:rsid w:val="00DC5B11"/>
    <w:pPr>
      <w:tabs>
        <w:tab w:val="center" w:pos="4153"/>
        <w:tab w:val="right" w:pos="8306"/>
      </w:tabs>
    </w:pPr>
    <w:rPr>
      <w:sz w:val="20"/>
      <w:szCs w:val="20"/>
    </w:rPr>
  </w:style>
  <w:style w:type="character" w:customStyle="1" w:styleId="HeaderChar">
    <w:name w:val="Header Char"/>
    <w:link w:val="Header"/>
    <w:uiPriority w:val="99"/>
    <w:semiHidden/>
    <w:locked/>
    <w:rPr>
      <w:rFonts w:cs="Times New Roman"/>
      <w:sz w:val="24"/>
    </w:rPr>
  </w:style>
  <w:style w:type="paragraph" w:styleId="TOC1">
    <w:name w:val="toc 1"/>
    <w:basedOn w:val="Normal"/>
    <w:next w:val="Normal"/>
    <w:autoRedefine/>
    <w:uiPriority w:val="39"/>
    <w:qFormat/>
    <w:rsid w:val="00DC5B11"/>
    <w:rPr>
      <w:b/>
      <w:bCs/>
      <w:caps/>
      <w:sz w:val="20"/>
      <w:szCs w:val="20"/>
    </w:rPr>
  </w:style>
  <w:style w:type="paragraph" w:styleId="TOC2">
    <w:name w:val="toc 2"/>
    <w:basedOn w:val="Normal"/>
    <w:next w:val="Normal"/>
    <w:autoRedefine/>
    <w:uiPriority w:val="39"/>
    <w:qFormat/>
    <w:rsid w:val="00DC5B11"/>
    <w:pPr>
      <w:ind w:left="220"/>
    </w:pPr>
    <w:rPr>
      <w:smallCaps/>
      <w:sz w:val="20"/>
      <w:szCs w:val="20"/>
    </w:rPr>
  </w:style>
  <w:style w:type="paragraph" w:styleId="TOC3">
    <w:name w:val="toc 3"/>
    <w:basedOn w:val="Normal"/>
    <w:next w:val="Normal"/>
    <w:autoRedefine/>
    <w:uiPriority w:val="39"/>
    <w:qFormat/>
    <w:rsid w:val="00DC5B11"/>
    <w:pPr>
      <w:ind w:left="440"/>
    </w:pPr>
    <w:rPr>
      <w:i/>
      <w:iCs/>
      <w:sz w:val="20"/>
      <w:szCs w:val="20"/>
    </w:rPr>
  </w:style>
  <w:style w:type="paragraph" w:styleId="TOC4">
    <w:name w:val="toc 4"/>
    <w:basedOn w:val="Normal"/>
    <w:next w:val="Normal"/>
    <w:autoRedefine/>
    <w:uiPriority w:val="39"/>
    <w:semiHidden/>
    <w:rsid w:val="00DC5B11"/>
    <w:pPr>
      <w:ind w:left="660"/>
    </w:pPr>
    <w:rPr>
      <w:sz w:val="18"/>
      <w:szCs w:val="18"/>
    </w:rPr>
  </w:style>
  <w:style w:type="paragraph" w:styleId="TOC5">
    <w:name w:val="toc 5"/>
    <w:basedOn w:val="Normal"/>
    <w:next w:val="Normal"/>
    <w:autoRedefine/>
    <w:uiPriority w:val="39"/>
    <w:semiHidden/>
    <w:rsid w:val="00DC5B11"/>
    <w:pPr>
      <w:ind w:left="880"/>
    </w:pPr>
    <w:rPr>
      <w:sz w:val="18"/>
      <w:szCs w:val="18"/>
    </w:rPr>
  </w:style>
  <w:style w:type="paragraph" w:styleId="TOC6">
    <w:name w:val="toc 6"/>
    <w:basedOn w:val="Normal"/>
    <w:next w:val="Normal"/>
    <w:autoRedefine/>
    <w:uiPriority w:val="39"/>
    <w:semiHidden/>
    <w:rsid w:val="00DC5B11"/>
    <w:pPr>
      <w:ind w:left="1100"/>
    </w:pPr>
    <w:rPr>
      <w:sz w:val="18"/>
      <w:szCs w:val="18"/>
    </w:rPr>
  </w:style>
  <w:style w:type="paragraph" w:styleId="TOC7">
    <w:name w:val="toc 7"/>
    <w:basedOn w:val="Normal"/>
    <w:next w:val="Normal"/>
    <w:autoRedefine/>
    <w:uiPriority w:val="39"/>
    <w:semiHidden/>
    <w:rsid w:val="00DC5B11"/>
    <w:pPr>
      <w:ind w:left="1320"/>
    </w:pPr>
    <w:rPr>
      <w:sz w:val="18"/>
      <w:szCs w:val="18"/>
    </w:rPr>
  </w:style>
  <w:style w:type="paragraph" w:styleId="TOC8">
    <w:name w:val="toc 8"/>
    <w:basedOn w:val="Normal"/>
    <w:next w:val="Normal"/>
    <w:autoRedefine/>
    <w:uiPriority w:val="39"/>
    <w:semiHidden/>
    <w:rsid w:val="00DC5B11"/>
    <w:pPr>
      <w:ind w:left="1540"/>
    </w:pPr>
    <w:rPr>
      <w:sz w:val="18"/>
      <w:szCs w:val="18"/>
    </w:rPr>
  </w:style>
  <w:style w:type="paragraph" w:styleId="TOC9">
    <w:name w:val="toc 9"/>
    <w:basedOn w:val="Normal"/>
    <w:next w:val="Normal"/>
    <w:autoRedefine/>
    <w:uiPriority w:val="39"/>
    <w:semiHidden/>
    <w:rsid w:val="00DC5B11"/>
    <w:pPr>
      <w:ind w:left="1760"/>
    </w:pPr>
    <w:rPr>
      <w:sz w:val="18"/>
      <w:szCs w:val="18"/>
    </w:rPr>
  </w:style>
  <w:style w:type="paragraph" w:customStyle="1" w:styleId="T11B">
    <w:name w:val="T11B"/>
    <w:rsid w:val="00DC5B11"/>
    <w:pPr>
      <w:keepNext/>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4760"/>
        <w:tab w:val="left" w:pos="16200"/>
        <w:tab w:val="left" w:pos="17280"/>
        <w:tab w:val="left" w:pos="18360"/>
        <w:tab w:val="left" w:pos="19440"/>
        <w:tab w:val="left" w:pos="20520"/>
        <w:tab w:val="left" w:pos="21600"/>
        <w:tab w:val="left" w:pos="22680"/>
        <w:tab w:val="left" w:pos="23760"/>
        <w:tab w:val="left" w:pos="24840"/>
        <w:tab w:val="left" w:pos="25920"/>
        <w:tab w:val="left" w:pos="27000"/>
        <w:tab w:val="left" w:pos="28080"/>
        <w:tab w:val="left" w:pos="29160"/>
        <w:tab w:val="left" w:pos="30240"/>
        <w:tab w:val="left" w:pos="31320"/>
      </w:tabs>
      <w:spacing w:before="439" w:after="57" w:line="288" w:lineRule="atLeast"/>
    </w:pPr>
    <w:rPr>
      <w:rFonts w:ascii="Swiss" w:hAnsi="Swiss"/>
      <w:b/>
      <w:sz w:val="22"/>
      <w:lang w:eastAsia="en-GB"/>
    </w:rPr>
  </w:style>
  <w:style w:type="paragraph" w:customStyle="1" w:styleId="T2an">
    <w:name w:val="T2an"/>
    <w:rsid w:val="00DC5B11"/>
    <w:pPr>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4760"/>
        <w:tab w:val="left" w:pos="16200"/>
        <w:tab w:val="left" w:pos="17280"/>
        <w:tab w:val="left" w:pos="18360"/>
        <w:tab w:val="left" w:pos="19440"/>
        <w:tab w:val="left" w:pos="20520"/>
        <w:tab w:val="left" w:pos="21600"/>
        <w:tab w:val="left" w:pos="22680"/>
        <w:tab w:val="left" w:pos="23760"/>
        <w:tab w:val="left" w:pos="24840"/>
        <w:tab w:val="left" w:pos="25920"/>
        <w:tab w:val="left" w:pos="27000"/>
        <w:tab w:val="left" w:pos="28080"/>
        <w:tab w:val="left" w:pos="29160"/>
        <w:tab w:val="left" w:pos="30240"/>
        <w:tab w:val="left" w:pos="31320"/>
      </w:tabs>
      <w:spacing w:before="80" w:after="1984" w:line="400" w:lineRule="atLeast"/>
      <w:jc w:val="center"/>
    </w:pPr>
    <w:rPr>
      <w:rFonts w:ascii="Swiss" w:hAnsi="Swiss"/>
      <w:sz w:val="40"/>
      <w:lang w:eastAsia="en-GB"/>
    </w:rPr>
  </w:style>
  <w:style w:type="paragraph" w:customStyle="1" w:styleId="5Bcell">
    <w:name w:val="5B:cell"/>
    <w:rsid w:val="00DC5B11"/>
    <w:pPr>
      <w:tabs>
        <w:tab w:val="left" w:pos="0"/>
        <w:tab w:val="left" w:pos="720"/>
        <w:tab w:val="left" w:pos="1440"/>
        <w:tab w:val="left" w:pos="2160"/>
      </w:tabs>
      <w:spacing w:after="38" w:line="178" w:lineRule="atLeast"/>
      <w:jc w:val="both"/>
    </w:pPr>
    <w:rPr>
      <w:rFonts w:ascii="Swiss" w:hAnsi="Swiss"/>
      <w:sz w:val="16"/>
      <w:lang w:eastAsia="en-GB"/>
    </w:rPr>
  </w:style>
  <w:style w:type="paragraph" w:customStyle="1" w:styleId="cell">
    <w:name w:val="cell"/>
    <w:rsid w:val="00DC5B11"/>
    <w:pPr>
      <w:tabs>
        <w:tab w:val="left" w:pos="0"/>
        <w:tab w:val="left" w:pos="720"/>
        <w:tab w:val="left" w:pos="1440"/>
        <w:tab w:val="left" w:pos="2160"/>
      </w:tabs>
      <w:spacing w:before="250" w:after="28" w:line="178" w:lineRule="atLeast"/>
    </w:pPr>
    <w:rPr>
      <w:rFonts w:ascii="Swiss" w:hAnsi="Swiss"/>
      <w:sz w:val="16"/>
      <w:lang w:eastAsia="en-GB"/>
    </w:rPr>
  </w:style>
  <w:style w:type="paragraph" w:customStyle="1" w:styleId="parapag">
    <w:name w:val="parapag"/>
    <w:rsid w:val="00DC5B11"/>
    <w:pPr>
      <w:tabs>
        <w:tab w:val="left" w:pos="0"/>
        <w:tab w:val="left" w:pos="34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5120"/>
        <w:tab w:val="left" w:pos="16200"/>
        <w:tab w:val="left" w:pos="17280"/>
        <w:tab w:val="left" w:pos="18360"/>
        <w:tab w:val="left" w:pos="19440"/>
        <w:tab w:val="left" w:pos="20520"/>
        <w:tab w:val="left" w:pos="21600"/>
        <w:tab w:val="left" w:pos="22680"/>
        <w:tab w:val="left" w:pos="23760"/>
        <w:tab w:val="left" w:pos="24840"/>
        <w:tab w:val="left" w:pos="25920"/>
        <w:tab w:val="left" w:pos="27000"/>
        <w:tab w:val="left" w:pos="28080"/>
        <w:tab w:val="left" w:pos="29160"/>
        <w:tab w:val="left" w:pos="30240"/>
        <w:tab w:val="left" w:pos="31320"/>
      </w:tabs>
      <w:spacing w:before="150" w:line="240" w:lineRule="atLeast"/>
      <w:jc w:val="both"/>
    </w:pPr>
    <w:rPr>
      <w:rFonts w:ascii="Swiss" w:hAnsi="Swiss"/>
      <w:lang w:eastAsia="en-GB"/>
    </w:rPr>
  </w:style>
  <w:style w:type="character" w:styleId="FollowedHyperlink">
    <w:name w:val="FollowedHyperlink"/>
    <w:uiPriority w:val="99"/>
    <w:rsid w:val="00DC5B11"/>
    <w:rPr>
      <w:rFonts w:cs="Times New Roman"/>
      <w:color w:val="800080"/>
      <w:u w:val="single"/>
    </w:rPr>
  </w:style>
  <w:style w:type="paragraph" w:customStyle="1" w:styleId="SubTitle1">
    <w:name w:val="SubTitle 1"/>
    <w:basedOn w:val="Normal"/>
    <w:next w:val="Normal"/>
    <w:rsid w:val="00DC5B11"/>
    <w:pPr>
      <w:spacing w:after="240"/>
      <w:jc w:val="center"/>
    </w:pPr>
    <w:rPr>
      <w:rFonts w:ascii="Arial" w:hAnsi="Arial"/>
      <w:b/>
      <w:sz w:val="40"/>
      <w:szCs w:val="20"/>
    </w:rPr>
  </w:style>
  <w:style w:type="paragraph" w:styleId="Title">
    <w:name w:val="Title"/>
    <w:basedOn w:val="Normal"/>
    <w:next w:val="SubTitle1"/>
    <w:link w:val="TitleChar"/>
    <w:uiPriority w:val="10"/>
    <w:qFormat/>
    <w:rsid w:val="00DC5B11"/>
    <w:pPr>
      <w:spacing w:after="480"/>
      <w:jc w:val="center"/>
    </w:pPr>
    <w:rPr>
      <w:rFonts w:ascii="Arial" w:hAnsi="Arial"/>
      <w:b/>
      <w:sz w:val="48"/>
      <w:szCs w:val="20"/>
    </w:rPr>
  </w:style>
  <w:style w:type="character" w:customStyle="1" w:styleId="TitleChar">
    <w:name w:val="Title Char"/>
    <w:link w:val="Title"/>
    <w:uiPriority w:val="10"/>
    <w:locked/>
    <w:rPr>
      <w:rFonts w:ascii="Cambria" w:hAnsi="Cambria" w:cs="Times New Roman"/>
      <w:b/>
      <w:kern w:val="28"/>
      <w:sz w:val="32"/>
    </w:rPr>
  </w:style>
  <w:style w:type="paragraph" w:styleId="EndnoteText">
    <w:name w:val="endnote text"/>
    <w:basedOn w:val="Normal"/>
    <w:link w:val="EndnoteTextChar"/>
    <w:uiPriority w:val="99"/>
    <w:semiHidden/>
    <w:rsid w:val="00DC5B11"/>
    <w:rPr>
      <w:sz w:val="20"/>
      <w:szCs w:val="20"/>
    </w:rPr>
  </w:style>
  <w:style w:type="character" w:customStyle="1" w:styleId="EndnoteTextChar">
    <w:name w:val="Endnote Text Char"/>
    <w:link w:val="EndnoteText"/>
    <w:uiPriority w:val="99"/>
    <w:semiHidden/>
    <w:locked/>
    <w:rsid w:val="006D2E7A"/>
    <w:rPr>
      <w:rFonts w:cs="Times New Roman"/>
    </w:rPr>
  </w:style>
  <w:style w:type="paragraph" w:styleId="NormalIndent">
    <w:name w:val="Normal Indent"/>
    <w:basedOn w:val="Normal"/>
    <w:uiPriority w:val="99"/>
    <w:rsid w:val="00DC5B11"/>
    <w:pPr>
      <w:ind w:left="357"/>
    </w:pPr>
    <w:rPr>
      <w:szCs w:val="20"/>
    </w:rPr>
  </w:style>
  <w:style w:type="paragraph" w:customStyle="1" w:styleId="NaceInclusionsid2">
    <w:name w:val="Nace Inclusions id 2"/>
    <w:basedOn w:val="Normal"/>
    <w:rsid w:val="00DC5B11"/>
    <w:pPr>
      <w:keepNext/>
      <w:keepLines/>
      <w:ind w:left="1191" w:hanging="170"/>
    </w:pPr>
    <w:rPr>
      <w:rFonts w:ascii="Times" w:hAnsi="Times"/>
      <w:noProof/>
      <w:sz w:val="18"/>
      <w:szCs w:val="20"/>
    </w:rPr>
  </w:style>
  <w:style w:type="paragraph" w:customStyle="1" w:styleId="NaceInclusionsId11">
    <w:name w:val="Nace Inclusions Id 11"/>
    <w:basedOn w:val="Normal"/>
    <w:rsid w:val="00DC5B11"/>
    <w:pPr>
      <w:keepNext/>
      <w:keepLines/>
      <w:ind w:left="1021" w:hanging="170"/>
    </w:pPr>
    <w:rPr>
      <w:rFonts w:ascii="Times" w:hAnsi="Times"/>
      <w:noProof/>
      <w:sz w:val="18"/>
      <w:szCs w:val="20"/>
    </w:rPr>
  </w:style>
  <w:style w:type="paragraph" w:customStyle="1" w:styleId="NaceExclusionsid1">
    <w:name w:val="Nace Exclusions id 1"/>
    <w:basedOn w:val="NaceExclusions"/>
    <w:rsid w:val="00DC5B11"/>
    <w:pPr>
      <w:spacing w:before="0"/>
    </w:pPr>
  </w:style>
  <w:style w:type="paragraph" w:customStyle="1" w:styleId="NaceExclusions">
    <w:name w:val="Nace Exclusions"/>
    <w:basedOn w:val="NaceInclusions"/>
    <w:rsid w:val="00DC5B11"/>
    <w:rPr>
      <w:i/>
    </w:rPr>
  </w:style>
  <w:style w:type="paragraph" w:customStyle="1" w:styleId="NaceInclusions">
    <w:name w:val="Nace Inclusions"/>
    <w:basedOn w:val="NaceEdition"/>
    <w:rsid w:val="00DC5B11"/>
    <w:pPr>
      <w:keepNext/>
      <w:spacing w:after="0"/>
      <w:ind w:left="1135" w:hanging="284"/>
    </w:pPr>
  </w:style>
  <w:style w:type="paragraph" w:customStyle="1" w:styleId="NaceEdition">
    <w:name w:val="Nace Edition"/>
    <w:basedOn w:val="Nace"/>
    <w:rsid w:val="00DC5B11"/>
    <w:pPr>
      <w:spacing w:before="120"/>
    </w:pPr>
    <w:rPr>
      <w:sz w:val="18"/>
    </w:rPr>
  </w:style>
  <w:style w:type="paragraph" w:customStyle="1" w:styleId="Nace">
    <w:name w:val="Nace"/>
    <w:basedOn w:val="Normal"/>
    <w:rsid w:val="00DC5B11"/>
    <w:pPr>
      <w:keepLines/>
      <w:spacing w:before="240"/>
    </w:pPr>
    <w:rPr>
      <w:rFonts w:ascii="Times" w:hAnsi="Times"/>
      <w:noProof/>
      <w:sz w:val="20"/>
      <w:szCs w:val="20"/>
    </w:rPr>
  </w:style>
  <w:style w:type="paragraph" w:styleId="EnvelopeAddress">
    <w:name w:val="envelope address"/>
    <w:basedOn w:val="Normal"/>
    <w:uiPriority w:val="99"/>
    <w:rsid w:val="00DC5B11"/>
    <w:pPr>
      <w:framePr w:w="7920" w:h="1980" w:hRule="exact" w:hSpace="180" w:wrap="auto" w:hAnchor="page" w:xAlign="center" w:yAlign="bottom"/>
    </w:pPr>
    <w:rPr>
      <w:szCs w:val="20"/>
    </w:rPr>
  </w:style>
  <w:style w:type="paragraph" w:customStyle="1" w:styleId="NumPar1">
    <w:name w:val="NumPar 1"/>
    <w:basedOn w:val="Heading1"/>
    <w:next w:val="Text1Char"/>
    <w:rsid w:val="00DC5B11"/>
    <w:pPr>
      <w:keepNext w:val="0"/>
      <w:spacing w:before="0" w:after="240"/>
      <w:ind w:left="483" w:hanging="483"/>
      <w:outlineLvl w:val="9"/>
    </w:pPr>
    <w:rPr>
      <w:b w:val="0"/>
      <w:kern w:val="0"/>
      <w:sz w:val="24"/>
    </w:rPr>
  </w:style>
  <w:style w:type="paragraph" w:customStyle="1" w:styleId="NumPar2">
    <w:name w:val="NumPar 2"/>
    <w:basedOn w:val="Heading2"/>
    <w:next w:val="Text2"/>
    <w:rsid w:val="00DC5B11"/>
    <w:pPr>
      <w:keepNext w:val="0"/>
      <w:keepLines w:val="0"/>
      <w:spacing w:after="240"/>
      <w:ind w:left="0" w:firstLine="0"/>
    </w:pPr>
    <w:rPr>
      <w:b w:val="0"/>
      <w:i/>
      <w:sz w:val="24"/>
    </w:rPr>
  </w:style>
  <w:style w:type="paragraph" w:customStyle="1" w:styleId="Text2">
    <w:name w:val="Text 2"/>
    <w:basedOn w:val="Normal"/>
    <w:rsid w:val="00DC5B11"/>
    <w:pPr>
      <w:tabs>
        <w:tab w:val="left" w:pos="2161"/>
      </w:tabs>
      <w:spacing w:after="240"/>
      <w:ind w:left="1077"/>
    </w:pPr>
    <w:rPr>
      <w:szCs w:val="20"/>
    </w:rPr>
  </w:style>
  <w:style w:type="paragraph" w:customStyle="1" w:styleId="n4">
    <w:name w:val="n4"/>
    <w:basedOn w:val="Heading4"/>
    <w:rsid w:val="00DC5B11"/>
    <w:pPr>
      <w:ind w:left="720"/>
    </w:pPr>
    <w:rPr>
      <w:i w:val="0"/>
    </w:rPr>
  </w:style>
  <w:style w:type="paragraph" w:styleId="DocumentMap">
    <w:name w:val="Document Map"/>
    <w:basedOn w:val="Normal"/>
    <w:link w:val="DocumentMapChar"/>
    <w:uiPriority w:val="99"/>
    <w:semiHidden/>
    <w:rsid w:val="00DC5B11"/>
    <w:pPr>
      <w:shd w:val="clear" w:color="auto" w:fill="000080"/>
    </w:pPr>
    <w:rPr>
      <w:rFonts w:ascii="Tahoma" w:hAnsi="Tahoma"/>
      <w:szCs w:val="20"/>
    </w:rPr>
  </w:style>
  <w:style w:type="character" w:customStyle="1" w:styleId="DocumentMapChar">
    <w:name w:val="Document Map Char"/>
    <w:link w:val="DocumentMap"/>
    <w:uiPriority w:val="99"/>
    <w:semiHidden/>
    <w:locked/>
    <w:rPr>
      <w:rFonts w:ascii="Tahoma" w:hAnsi="Tahoma" w:cs="Times New Roman"/>
      <w:sz w:val="16"/>
    </w:rPr>
  </w:style>
  <w:style w:type="paragraph" w:customStyle="1" w:styleId="NoteHead">
    <w:name w:val="NoteHead"/>
    <w:basedOn w:val="Normal"/>
    <w:next w:val="Normal"/>
    <w:rsid w:val="00DC5B11"/>
    <w:pPr>
      <w:spacing w:before="720" w:after="720"/>
      <w:jc w:val="center"/>
    </w:pPr>
    <w:rPr>
      <w:b/>
      <w:smallCaps/>
      <w:szCs w:val="20"/>
    </w:rPr>
  </w:style>
  <w:style w:type="paragraph" w:styleId="Index1">
    <w:name w:val="index 1"/>
    <w:basedOn w:val="Normal"/>
    <w:next w:val="Normal"/>
    <w:autoRedefine/>
    <w:uiPriority w:val="99"/>
    <w:semiHidden/>
    <w:rsid w:val="00DC5B11"/>
    <w:rPr>
      <w:rFonts w:ascii="Arial" w:hAnsi="Arial" w:cs="Arial"/>
      <w:b/>
      <w:noProof/>
      <w:sz w:val="20"/>
      <w:szCs w:val="20"/>
    </w:rPr>
  </w:style>
  <w:style w:type="paragraph" w:styleId="Index2">
    <w:name w:val="index 2"/>
    <w:basedOn w:val="Normal"/>
    <w:next w:val="Normal"/>
    <w:autoRedefine/>
    <w:uiPriority w:val="99"/>
    <w:semiHidden/>
    <w:rsid w:val="00DC5B11"/>
    <w:pPr>
      <w:ind w:left="440" w:hanging="220"/>
    </w:pPr>
    <w:rPr>
      <w:sz w:val="18"/>
      <w:szCs w:val="18"/>
    </w:rPr>
  </w:style>
  <w:style w:type="paragraph" w:styleId="Index3">
    <w:name w:val="index 3"/>
    <w:basedOn w:val="Normal"/>
    <w:next w:val="Normal"/>
    <w:autoRedefine/>
    <w:uiPriority w:val="99"/>
    <w:semiHidden/>
    <w:rsid w:val="00DC5B11"/>
    <w:pPr>
      <w:ind w:left="660" w:hanging="220"/>
    </w:pPr>
    <w:rPr>
      <w:sz w:val="18"/>
      <w:szCs w:val="18"/>
    </w:rPr>
  </w:style>
  <w:style w:type="paragraph" w:styleId="Index4">
    <w:name w:val="index 4"/>
    <w:basedOn w:val="Normal"/>
    <w:next w:val="Normal"/>
    <w:autoRedefine/>
    <w:uiPriority w:val="99"/>
    <w:semiHidden/>
    <w:rsid w:val="00DC5B11"/>
    <w:pPr>
      <w:ind w:left="880" w:hanging="220"/>
    </w:pPr>
    <w:rPr>
      <w:sz w:val="18"/>
      <w:szCs w:val="18"/>
    </w:rPr>
  </w:style>
  <w:style w:type="paragraph" w:styleId="Index5">
    <w:name w:val="index 5"/>
    <w:basedOn w:val="Normal"/>
    <w:next w:val="Normal"/>
    <w:autoRedefine/>
    <w:uiPriority w:val="99"/>
    <w:semiHidden/>
    <w:rsid w:val="00DC5B11"/>
    <w:pPr>
      <w:ind w:left="1100" w:hanging="220"/>
    </w:pPr>
    <w:rPr>
      <w:sz w:val="18"/>
      <w:szCs w:val="18"/>
    </w:rPr>
  </w:style>
  <w:style w:type="paragraph" w:styleId="Index6">
    <w:name w:val="index 6"/>
    <w:basedOn w:val="Normal"/>
    <w:next w:val="Normal"/>
    <w:autoRedefine/>
    <w:uiPriority w:val="99"/>
    <w:semiHidden/>
    <w:rsid w:val="00DC5B11"/>
    <w:pPr>
      <w:ind w:left="1320" w:hanging="220"/>
    </w:pPr>
    <w:rPr>
      <w:sz w:val="18"/>
      <w:szCs w:val="18"/>
    </w:rPr>
  </w:style>
  <w:style w:type="paragraph" w:styleId="Index7">
    <w:name w:val="index 7"/>
    <w:basedOn w:val="Normal"/>
    <w:next w:val="Normal"/>
    <w:autoRedefine/>
    <w:uiPriority w:val="99"/>
    <w:semiHidden/>
    <w:rsid w:val="00DC5B11"/>
    <w:pPr>
      <w:ind w:left="1540" w:hanging="220"/>
    </w:pPr>
    <w:rPr>
      <w:sz w:val="18"/>
      <w:szCs w:val="18"/>
    </w:rPr>
  </w:style>
  <w:style w:type="paragraph" w:styleId="Index8">
    <w:name w:val="index 8"/>
    <w:basedOn w:val="Normal"/>
    <w:next w:val="Normal"/>
    <w:autoRedefine/>
    <w:uiPriority w:val="99"/>
    <w:semiHidden/>
    <w:rsid w:val="00DC5B11"/>
    <w:pPr>
      <w:ind w:left="1760" w:hanging="220"/>
    </w:pPr>
    <w:rPr>
      <w:sz w:val="18"/>
      <w:szCs w:val="18"/>
    </w:rPr>
  </w:style>
  <w:style w:type="paragraph" w:styleId="Index9">
    <w:name w:val="index 9"/>
    <w:basedOn w:val="Normal"/>
    <w:next w:val="Normal"/>
    <w:autoRedefine/>
    <w:uiPriority w:val="99"/>
    <w:semiHidden/>
    <w:rsid w:val="00DC5B11"/>
    <w:pPr>
      <w:ind w:left="1980" w:hanging="220"/>
    </w:pPr>
    <w:rPr>
      <w:sz w:val="18"/>
      <w:szCs w:val="18"/>
    </w:rPr>
  </w:style>
  <w:style w:type="paragraph" w:styleId="IndexHeading">
    <w:name w:val="index heading"/>
    <w:basedOn w:val="Normal"/>
    <w:next w:val="Index1"/>
    <w:uiPriority w:val="99"/>
    <w:semiHidden/>
    <w:rsid w:val="00DC5B11"/>
    <w:pPr>
      <w:spacing w:before="240"/>
      <w:ind w:left="140"/>
    </w:pPr>
    <w:rPr>
      <w:rFonts w:ascii="Arial" w:hAnsi="Arial" w:cs="Arial"/>
      <w:b/>
      <w:bCs/>
      <w:sz w:val="28"/>
      <w:szCs w:val="28"/>
    </w:rPr>
  </w:style>
  <w:style w:type="paragraph" w:customStyle="1" w:styleId="Subject">
    <w:name w:val="Subject"/>
    <w:basedOn w:val="Normal"/>
    <w:next w:val="Normal"/>
    <w:rsid w:val="00DC5B11"/>
    <w:pPr>
      <w:spacing w:after="480"/>
      <w:ind w:left="1191" w:hanging="1191"/>
    </w:pPr>
    <w:rPr>
      <w:b/>
      <w:szCs w:val="20"/>
    </w:rPr>
  </w:style>
  <w:style w:type="paragraph" w:styleId="Signature">
    <w:name w:val="Signature"/>
    <w:basedOn w:val="Normal"/>
    <w:next w:val="Normal"/>
    <w:link w:val="SignatureChar"/>
    <w:uiPriority w:val="99"/>
    <w:rsid w:val="00DC5B11"/>
    <w:pPr>
      <w:tabs>
        <w:tab w:val="left" w:pos="5103"/>
      </w:tabs>
      <w:spacing w:before="1200"/>
      <w:ind w:left="5103"/>
      <w:jc w:val="center"/>
    </w:pPr>
    <w:rPr>
      <w:szCs w:val="20"/>
    </w:rPr>
  </w:style>
  <w:style w:type="character" w:customStyle="1" w:styleId="SignatureChar">
    <w:name w:val="Signature Char"/>
    <w:link w:val="Signature"/>
    <w:uiPriority w:val="99"/>
    <w:semiHidden/>
    <w:locked/>
    <w:rPr>
      <w:rFonts w:cs="Times New Roman"/>
      <w:sz w:val="24"/>
    </w:rPr>
  </w:style>
  <w:style w:type="paragraph" w:customStyle="1" w:styleId="Enclosures">
    <w:name w:val="Enclosures"/>
    <w:basedOn w:val="Normal"/>
    <w:rsid w:val="00DC5B11"/>
    <w:pPr>
      <w:keepNext/>
      <w:keepLines/>
      <w:tabs>
        <w:tab w:val="left" w:pos="5642"/>
      </w:tabs>
      <w:spacing w:before="480"/>
      <w:ind w:left="1191" w:hanging="1191"/>
    </w:pPr>
    <w:rPr>
      <w:szCs w:val="20"/>
    </w:rPr>
  </w:style>
  <w:style w:type="paragraph" w:customStyle="1" w:styleId="Tiret0">
    <w:name w:val="Tiret 0"/>
    <w:basedOn w:val="Normal"/>
    <w:rsid w:val="00DC5B11"/>
    <w:pPr>
      <w:ind w:left="851" w:hanging="851"/>
    </w:pPr>
    <w:rPr>
      <w:szCs w:val="20"/>
    </w:rPr>
  </w:style>
  <w:style w:type="paragraph" w:customStyle="1" w:styleId="numparg">
    <w:name w:val="numparg"/>
    <w:basedOn w:val="Heading1"/>
    <w:rsid w:val="00DC5B11"/>
    <w:pPr>
      <w:numPr>
        <w:numId w:val="2"/>
      </w:numPr>
    </w:pPr>
    <w:rPr>
      <w:sz w:val="24"/>
      <w:lang w:val="en-US"/>
    </w:rPr>
  </w:style>
  <w:style w:type="character" w:customStyle="1" w:styleId="Added">
    <w:name w:val="Added"/>
    <w:rsid w:val="00DC5B11"/>
    <w:rPr>
      <w:b/>
      <w:u w:val="single"/>
    </w:rPr>
  </w:style>
  <w:style w:type="table" w:styleId="TableGrid">
    <w:name w:val="Table Grid"/>
    <w:basedOn w:val="TableNormal"/>
    <w:uiPriority w:val="59"/>
    <w:rsid w:val="00DC5B11"/>
    <w:rPr>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DC5B11"/>
    <w:pPr>
      <w:spacing w:before="100" w:beforeAutospacing="1" w:after="100" w:afterAutospacing="1"/>
    </w:pPr>
    <w:rPr>
      <w:color w:val="000000"/>
      <w:lang w:val="en-US"/>
    </w:rPr>
  </w:style>
  <w:style w:type="paragraph" w:styleId="ListBullet">
    <w:name w:val="List Bullet"/>
    <w:basedOn w:val="Normal"/>
    <w:autoRedefine/>
    <w:uiPriority w:val="99"/>
    <w:rsid w:val="00DC5B11"/>
    <w:pPr>
      <w:spacing w:after="240"/>
    </w:pPr>
    <w:rPr>
      <w:szCs w:val="20"/>
    </w:rPr>
  </w:style>
  <w:style w:type="paragraph" w:customStyle="1" w:styleId="Point0">
    <w:name w:val="Point 0"/>
    <w:basedOn w:val="Normal"/>
    <w:link w:val="Point0Char"/>
    <w:rsid w:val="00DC5B11"/>
    <w:pPr>
      <w:ind w:left="850" w:hanging="850"/>
    </w:pPr>
    <w:rPr>
      <w:szCs w:val="20"/>
      <w:lang w:eastAsia="zh-CN"/>
    </w:rPr>
  </w:style>
  <w:style w:type="character" w:customStyle="1" w:styleId="Point0Char">
    <w:name w:val="Point 0 Char"/>
    <w:link w:val="Point0"/>
    <w:locked/>
    <w:rsid w:val="00DC5B11"/>
    <w:rPr>
      <w:sz w:val="24"/>
      <w:lang w:val="en-GB" w:eastAsia="zh-CN"/>
    </w:rPr>
  </w:style>
  <w:style w:type="paragraph" w:customStyle="1" w:styleId="CharCharChar1CharCharChar">
    <w:name w:val="Char Char Char1 Char Char Char"/>
    <w:aliases w:val="Char Char Char1 Char"/>
    <w:basedOn w:val="Normal"/>
    <w:rsid w:val="00DC5B11"/>
    <w:rPr>
      <w:lang w:val="pl-PL" w:eastAsia="pl-PL"/>
    </w:rPr>
  </w:style>
  <w:style w:type="paragraph" w:customStyle="1" w:styleId="CharCharChar">
    <w:name w:val="Char Char Char"/>
    <w:basedOn w:val="Normal"/>
    <w:rsid w:val="00DC5B11"/>
    <w:rPr>
      <w:lang w:val="pl-PL" w:eastAsia="pl-PL"/>
    </w:rPr>
  </w:style>
  <w:style w:type="paragraph" w:customStyle="1" w:styleId="Point1">
    <w:name w:val="Point 1"/>
    <w:basedOn w:val="Normal"/>
    <w:link w:val="Point1Char"/>
    <w:rsid w:val="00DC5B11"/>
    <w:pPr>
      <w:ind w:left="1418" w:hanging="567"/>
    </w:pPr>
    <w:rPr>
      <w:lang w:eastAsia="fr-BE"/>
    </w:rPr>
  </w:style>
  <w:style w:type="character" w:customStyle="1" w:styleId="Point1Char">
    <w:name w:val="Point 1 Char"/>
    <w:link w:val="Point1"/>
    <w:locked/>
    <w:rsid w:val="00DC5B11"/>
    <w:rPr>
      <w:sz w:val="24"/>
      <w:lang w:val="en-GB" w:eastAsia="fr-BE"/>
    </w:rPr>
  </w:style>
  <w:style w:type="paragraph" w:customStyle="1" w:styleId="Normal12a12b">
    <w:name w:val="Normal12a12b"/>
    <w:basedOn w:val="Normal"/>
    <w:rsid w:val="00DC5B11"/>
    <w:pPr>
      <w:widowControl w:val="0"/>
      <w:spacing w:before="240" w:after="240"/>
    </w:pPr>
    <w:rPr>
      <w:noProof/>
      <w:szCs w:val="20"/>
    </w:rPr>
  </w:style>
  <w:style w:type="paragraph" w:customStyle="1" w:styleId="Numberedparagraph">
    <w:name w:val="Numbered paragraph"/>
    <w:basedOn w:val="Normal"/>
    <w:rsid w:val="00DC5B11"/>
    <w:pPr>
      <w:numPr>
        <w:numId w:val="3"/>
      </w:numPr>
      <w:spacing w:before="240"/>
      <w:ind w:left="357" w:hanging="357"/>
    </w:pPr>
    <w:rPr>
      <w:rFonts w:ascii="Arial" w:hAnsi="Arial"/>
      <w:b/>
      <w:szCs w:val="20"/>
      <w:lang w:val="en-US"/>
    </w:rPr>
  </w:style>
  <w:style w:type="paragraph" w:customStyle="1" w:styleId="Char">
    <w:name w:val="Char"/>
    <w:basedOn w:val="Normal"/>
    <w:rsid w:val="00DC5B11"/>
    <w:rPr>
      <w:lang w:val="pl-PL" w:eastAsia="pl-PL"/>
    </w:rPr>
  </w:style>
  <w:style w:type="paragraph" w:customStyle="1" w:styleId="QuotedText">
    <w:name w:val="Quoted Text"/>
    <w:basedOn w:val="Normal"/>
    <w:rsid w:val="00DC5B11"/>
    <w:pPr>
      <w:spacing w:line="360" w:lineRule="auto"/>
      <w:ind w:left="1417"/>
    </w:pPr>
    <w:rPr>
      <w:szCs w:val="20"/>
    </w:rPr>
  </w:style>
  <w:style w:type="paragraph" w:customStyle="1" w:styleId="ManualNumPar1">
    <w:name w:val="Manual NumPar 1"/>
    <w:basedOn w:val="Normal"/>
    <w:next w:val="Text1Char"/>
    <w:link w:val="ManualNumPar1Char"/>
    <w:rsid w:val="00DC5B11"/>
    <w:pPr>
      <w:ind w:left="850" w:hanging="850"/>
    </w:pPr>
    <w:rPr>
      <w:lang w:eastAsia="zh-CN"/>
    </w:rPr>
  </w:style>
  <w:style w:type="character" w:customStyle="1" w:styleId="ManualNumPar1Char">
    <w:name w:val="Manual NumPar 1 Char"/>
    <w:link w:val="ManualNumPar1"/>
    <w:locked/>
    <w:rsid w:val="00DC5B11"/>
    <w:rPr>
      <w:sz w:val="24"/>
      <w:lang w:val="en-GB" w:eastAsia="zh-CN"/>
    </w:rPr>
  </w:style>
  <w:style w:type="character" w:styleId="Emphasis">
    <w:name w:val="Emphasis"/>
    <w:uiPriority w:val="20"/>
    <w:qFormat/>
    <w:rsid w:val="00DC5B11"/>
    <w:rPr>
      <w:rFonts w:cs="Times New Roman"/>
      <w:i/>
    </w:rPr>
  </w:style>
  <w:style w:type="paragraph" w:customStyle="1" w:styleId="Text1">
    <w:name w:val="Text 1"/>
    <w:basedOn w:val="Normal"/>
    <w:rsid w:val="00DC5B11"/>
    <w:pPr>
      <w:spacing w:after="240"/>
      <w:ind w:left="482"/>
    </w:pPr>
    <w:rPr>
      <w:szCs w:val="20"/>
    </w:rPr>
  </w:style>
  <w:style w:type="paragraph" w:styleId="BalloonText">
    <w:name w:val="Balloon Text"/>
    <w:basedOn w:val="Normal"/>
    <w:link w:val="BalloonTextChar"/>
    <w:uiPriority w:val="99"/>
    <w:semiHidden/>
    <w:rsid w:val="00DC5B11"/>
    <w:rPr>
      <w:rFonts w:ascii="Tahoma" w:hAnsi="Tahoma" w:cs="Tahoma"/>
      <w:sz w:val="16"/>
      <w:szCs w:val="16"/>
    </w:rPr>
  </w:style>
  <w:style w:type="character" w:customStyle="1" w:styleId="BalloonTextChar">
    <w:name w:val="Balloon Text Char"/>
    <w:link w:val="BalloonText"/>
    <w:uiPriority w:val="99"/>
    <w:semiHidden/>
    <w:locked/>
    <w:rPr>
      <w:rFonts w:ascii="Tahoma" w:hAnsi="Tahoma" w:cs="Times New Roman"/>
      <w:sz w:val="16"/>
    </w:rPr>
  </w:style>
  <w:style w:type="paragraph" w:styleId="ListNumber">
    <w:name w:val="List Number"/>
    <w:basedOn w:val="Normal"/>
    <w:uiPriority w:val="99"/>
    <w:rsid w:val="00DC5B11"/>
    <w:pPr>
      <w:numPr>
        <w:numId w:val="4"/>
      </w:numPr>
      <w:spacing w:line="360" w:lineRule="auto"/>
    </w:pPr>
    <w:rPr>
      <w:szCs w:val="20"/>
    </w:rPr>
  </w:style>
  <w:style w:type="paragraph" w:customStyle="1" w:styleId="ListNumberLevel2">
    <w:name w:val="List Number (Level 2)"/>
    <w:basedOn w:val="Normal"/>
    <w:link w:val="ListNumberLevel2Char"/>
    <w:rsid w:val="00DC5B11"/>
    <w:pPr>
      <w:numPr>
        <w:ilvl w:val="1"/>
        <w:numId w:val="4"/>
      </w:numPr>
      <w:spacing w:line="360" w:lineRule="auto"/>
    </w:pPr>
    <w:rPr>
      <w:szCs w:val="20"/>
    </w:rPr>
  </w:style>
  <w:style w:type="character" w:customStyle="1" w:styleId="ListNumberLevel2Char">
    <w:name w:val="List Number (Level 2) Char"/>
    <w:link w:val="ListNumberLevel2"/>
    <w:locked/>
    <w:rsid w:val="00DC5B11"/>
    <w:rPr>
      <w:sz w:val="22"/>
      <w:lang w:val="en-GB"/>
    </w:rPr>
  </w:style>
  <w:style w:type="paragraph" w:customStyle="1" w:styleId="ListNumberLevel3">
    <w:name w:val="List Number (Level 3)"/>
    <w:basedOn w:val="Normal"/>
    <w:rsid w:val="00DC5B11"/>
    <w:pPr>
      <w:numPr>
        <w:ilvl w:val="2"/>
        <w:numId w:val="4"/>
      </w:numPr>
      <w:spacing w:line="360" w:lineRule="auto"/>
    </w:pPr>
    <w:rPr>
      <w:szCs w:val="20"/>
    </w:rPr>
  </w:style>
  <w:style w:type="paragraph" w:customStyle="1" w:styleId="ListNumberLevel4">
    <w:name w:val="List Number (Level 4)"/>
    <w:basedOn w:val="Normal"/>
    <w:rsid w:val="00DC5B11"/>
    <w:pPr>
      <w:tabs>
        <w:tab w:val="num" w:pos="2835"/>
      </w:tabs>
      <w:spacing w:line="360" w:lineRule="auto"/>
      <w:ind w:left="2835" w:hanging="709"/>
    </w:pPr>
    <w:rPr>
      <w:szCs w:val="20"/>
    </w:rPr>
  </w:style>
  <w:style w:type="paragraph" w:customStyle="1" w:styleId="Normal1">
    <w:name w:val="Normal1"/>
    <w:basedOn w:val="Normal"/>
    <w:rsid w:val="00DC5B11"/>
    <w:pPr>
      <w:spacing w:line="360" w:lineRule="atLeast"/>
    </w:pPr>
    <w:rPr>
      <w:sz w:val="26"/>
      <w:szCs w:val="26"/>
    </w:rPr>
  </w:style>
  <w:style w:type="paragraph" w:customStyle="1" w:styleId="CharCharChar1Char1">
    <w:name w:val="Char Char Char1 Char1"/>
    <w:aliases w:val="Char Char Char1 Char Char Char1"/>
    <w:basedOn w:val="Normal"/>
    <w:rsid w:val="00DC5B11"/>
    <w:rPr>
      <w:lang w:val="pl-PL" w:eastAsia="pl-PL"/>
    </w:rPr>
  </w:style>
  <w:style w:type="paragraph" w:customStyle="1" w:styleId="ZchnZchn">
    <w:name w:val="Zchn Zchn"/>
    <w:basedOn w:val="Normal"/>
    <w:rsid w:val="00DC5B11"/>
    <w:pPr>
      <w:numPr>
        <w:numId w:val="5"/>
      </w:numPr>
      <w:spacing w:after="160" w:line="240" w:lineRule="exact"/>
    </w:pPr>
    <w:rPr>
      <w:i/>
      <w:lang w:val="en-US"/>
    </w:rPr>
  </w:style>
  <w:style w:type="character" w:styleId="Strong">
    <w:name w:val="Strong"/>
    <w:uiPriority w:val="22"/>
    <w:qFormat/>
    <w:rsid w:val="00DC5B11"/>
    <w:rPr>
      <w:rFonts w:cs="Times New Roman"/>
      <w:b/>
    </w:rPr>
  </w:style>
  <w:style w:type="paragraph" w:customStyle="1" w:styleId="Default">
    <w:name w:val="Default"/>
    <w:rsid w:val="00447FBD"/>
    <w:pPr>
      <w:autoSpaceDE w:val="0"/>
      <w:autoSpaceDN w:val="0"/>
      <w:adjustRightInd w:val="0"/>
    </w:pPr>
    <w:rPr>
      <w:rFonts w:ascii="EUAlbertina" w:hAnsi="EUAlbertina" w:cs="EUAlbertina"/>
      <w:color w:val="000000"/>
      <w:sz w:val="24"/>
      <w:szCs w:val="24"/>
      <w:lang w:val="en-GB" w:eastAsia="en-GB"/>
    </w:rPr>
  </w:style>
  <w:style w:type="paragraph" w:customStyle="1" w:styleId="CM1">
    <w:name w:val="CM1"/>
    <w:basedOn w:val="Default"/>
    <w:next w:val="Default"/>
    <w:rsid w:val="00447FBD"/>
    <w:rPr>
      <w:rFonts w:cs="Times New Roman"/>
      <w:color w:val="auto"/>
    </w:rPr>
  </w:style>
  <w:style w:type="paragraph" w:customStyle="1" w:styleId="CM3">
    <w:name w:val="CM3"/>
    <w:basedOn w:val="Default"/>
    <w:next w:val="Default"/>
    <w:rsid w:val="00447FBD"/>
    <w:rPr>
      <w:rFonts w:cs="Times New Roman"/>
      <w:color w:val="auto"/>
    </w:rPr>
  </w:style>
  <w:style w:type="paragraph" w:customStyle="1" w:styleId="CM4">
    <w:name w:val="CM4"/>
    <w:basedOn w:val="Default"/>
    <w:next w:val="Default"/>
    <w:rsid w:val="00447FBD"/>
    <w:rPr>
      <w:rFonts w:cs="Times New Roman"/>
      <w:color w:val="auto"/>
    </w:rPr>
  </w:style>
  <w:style w:type="paragraph" w:customStyle="1" w:styleId="LightGrid-Accent31">
    <w:name w:val="Light Grid - Accent 31"/>
    <w:basedOn w:val="Normal"/>
    <w:uiPriority w:val="34"/>
    <w:qFormat/>
    <w:rsid w:val="002559F5"/>
    <w:pPr>
      <w:ind w:left="720"/>
    </w:pPr>
  </w:style>
  <w:style w:type="character" w:styleId="CommentReference">
    <w:name w:val="annotation reference"/>
    <w:uiPriority w:val="99"/>
    <w:qFormat/>
    <w:rsid w:val="005013DC"/>
    <w:rPr>
      <w:rFonts w:cs="Times New Roman"/>
      <w:sz w:val="16"/>
    </w:rPr>
  </w:style>
  <w:style w:type="paragraph" w:styleId="CommentText">
    <w:name w:val="annotation text"/>
    <w:basedOn w:val="Normal"/>
    <w:link w:val="CommentTextChar"/>
    <w:uiPriority w:val="99"/>
    <w:qFormat/>
    <w:rsid w:val="005013DC"/>
    <w:rPr>
      <w:sz w:val="20"/>
      <w:szCs w:val="20"/>
    </w:rPr>
  </w:style>
  <w:style w:type="character" w:customStyle="1" w:styleId="CommentTextChar">
    <w:name w:val="Comment Text Char"/>
    <w:link w:val="CommentText"/>
    <w:uiPriority w:val="99"/>
    <w:qFormat/>
    <w:locked/>
    <w:rsid w:val="005013DC"/>
    <w:rPr>
      <w:rFonts w:cs="Times New Roman"/>
    </w:rPr>
  </w:style>
  <w:style w:type="paragraph" w:styleId="CommentSubject">
    <w:name w:val="annotation subject"/>
    <w:basedOn w:val="CommentText"/>
    <w:next w:val="CommentText"/>
    <w:link w:val="CommentSubjectChar"/>
    <w:uiPriority w:val="99"/>
    <w:rsid w:val="005013DC"/>
    <w:rPr>
      <w:b/>
      <w:bCs/>
    </w:rPr>
  </w:style>
  <w:style w:type="character" w:customStyle="1" w:styleId="CommentSubjectChar">
    <w:name w:val="Comment Subject Char"/>
    <w:link w:val="CommentSubject"/>
    <w:uiPriority w:val="99"/>
    <w:locked/>
    <w:rsid w:val="005013DC"/>
    <w:rPr>
      <w:rFonts w:cs="Times New Roman"/>
      <w:b/>
    </w:rPr>
  </w:style>
  <w:style w:type="character" w:styleId="EndnoteReference">
    <w:name w:val="endnote reference"/>
    <w:uiPriority w:val="99"/>
    <w:unhideWhenUsed/>
    <w:rsid w:val="006D2E7A"/>
    <w:rPr>
      <w:rFonts w:cs="Times New Roman"/>
      <w:vertAlign w:val="superscript"/>
    </w:rPr>
  </w:style>
  <w:style w:type="table" w:customStyle="1" w:styleId="TableGrid1">
    <w:name w:val="Table Grid1"/>
    <w:basedOn w:val="TableNormal"/>
    <w:next w:val="TableGrid"/>
    <w:uiPriority w:val="59"/>
    <w:rsid w:val="006D2E7A"/>
    <w:pPr>
      <w:spacing w:afterAutospacing="1"/>
    </w:pPr>
    <w:rPr>
      <w:rFonts w:ascii="Calibri" w:hAnsi="Calibri"/>
      <w:sz w:val="22"/>
      <w:szCs w:val="22"/>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diumList2-Accent21">
    <w:name w:val="Medium List 2 - Accent 21"/>
    <w:hidden/>
    <w:uiPriority w:val="99"/>
    <w:semiHidden/>
    <w:rsid w:val="007648EE"/>
    <w:rPr>
      <w:sz w:val="24"/>
      <w:szCs w:val="24"/>
      <w:lang w:val="en-GB" w:eastAsia="en-GB"/>
    </w:rPr>
  </w:style>
  <w:style w:type="paragraph" w:styleId="ListParagraph">
    <w:name w:val="List Paragraph"/>
    <w:basedOn w:val="Normal"/>
    <w:uiPriority w:val="34"/>
    <w:qFormat/>
    <w:rsid w:val="00EB414E"/>
    <w:pPr>
      <w:ind w:left="720"/>
      <w:contextualSpacing/>
    </w:pPr>
  </w:style>
  <w:style w:type="paragraph" w:styleId="Revision">
    <w:name w:val="Revision"/>
    <w:hidden/>
    <w:uiPriority w:val="71"/>
    <w:rsid w:val="00526CDE"/>
    <w:rPr>
      <w:sz w:val="24"/>
      <w:szCs w:val="24"/>
      <w:lang w:val="en-GB" w:eastAsia="en-GB"/>
    </w:rPr>
  </w:style>
  <w:style w:type="character" w:customStyle="1" w:styleId="SubarticleChar">
    <w:name w:val="Subarticle Char"/>
    <w:link w:val="Subarticle"/>
    <w:locked/>
    <w:rsid w:val="00EB0DF5"/>
    <w:rPr>
      <w:b/>
      <w:lang w:val="x-none" w:eastAsia="en-US"/>
    </w:rPr>
  </w:style>
  <w:style w:type="paragraph" w:customStyle="1" w:styleId="Subarticle">
    <w:name w:val="Subarticle"/>
    <w:basedOn w:val="Normal"/>
    <w:link w:val="SubarticleChar"/>
    <w:rsid w:val="00EB0DF5"/>
    <w:pPr>
      <w:ind w:left="720" w:hanging="720"/>
    </w:pPr>
    <w:rPr>
      <w:b/>
      <w:bCs/>
      <w:sz w:val="20"/>
      <w:szCs w:val="20"/>
    </w:rPr>
  </w:style>
  <w:style w:type="character" w:styleId="LineNumber">
    <w:name w:val="line number"/>
    <w:basedOn w:val="DefaultParagraphFont"/>
    <w:rsid w:val="0085084B"/>
  </w:style>
  <w:style w:type="paragraph" w:styleId="TOCHeading">
    <w:name w:val="TOC Heading"/>
    <w:basedOn w:val="Heading1"/>
    <w:next w:val="Normal"/>
    <w:uiPriority w:val="39"/>
    <w:unhideWhenUsed/>
    <w:qFormat/>
    <w:rsid w:val="00420513"/>
    <w:pPr>
      <w:keepLines/>
      <w:spacing w:before="480" w:after="0"/>
      <w:jc w:val="left"/>
      <w:outlineLvl w:val="9"/>
    </w:pPr>
    <w:rPr>
      <w:rFonts w:asciiTheme="majorHAnsi" w:eastAsiaTheme="majorEastAsia" w:hAnsiTheme="majorHAnsi" w:cstheme="majorBidi"/>
      <w:bCs/>
      <w:color w:val="365F91" w:themeColor="accent1" w:themeShade="BF"/>
      <w:kern w:val="0"/>
      <w:szCs w:val="28"/>
      <w:lang w:val="en-US" w:eastAsia="ja-JP"/>
    </w:rPr>
  </w:style>
  <w:style w:type="character" w:customStyle="1" w:styleId="highlight">
    <w:name w:val="highlight"/>
    <w:basedOn w:val="DefaultParagraphFont"/>
    <w:rsid w:val="001C5D90"/>
  </w:style>
  <w:style w:type="character" w:customStyle="1" w:styleId="apple-converted-space">
    <w:name w:val="apple-converted-space"/>
    <w:basedOn w:val="DefaultParagraphFont"/>
    <w:rsid w:val="001C5D90"/>
  </w:style>
  <w:style w:type="table" w:styleId="LightShading-Accent1">
    <w:name w:val="Light Shading Accent 1"/>
    <w:basedOn w:val="TableNormal"/>
    <w:uiPriority w:val="30"/>
    <w:qFormat/>
    <w:rsid w:val="00571986"/>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abelle">
    <w:name w:val="Tabelle"/>
    <w:basedOn w:val="Normal"/>
    <w:qFormat/>
    <w:rsid w:val="006E3DB5"/>
    <w:rPr>
      <w:rFonts w:ascii="Arial Narrow" w:eastAsiaTheme="minorHAnsi" w:hAnsi="Arial Narrow" w:cstheme="minorBidi"/>
      <w:szCs w:val="22"/>
    </w:rPr>
  </w:style>
  <w:style w:type="paragraph" w:customStyle="1" w:styleId="TableHeader">
    <w:name w:val="Table Header"/>
    <w:basedOn w:val="Normal"/>
    <w:link w:val="TableHeaderZchn"/>
    <w:rsid w:val="006E3DB5"/>
    <w:rPr>
      <w:rFonts w:ascii="Arial Narrow" w:hAnsi="Arial Narrow"/>
      <w:b/>
      <w:lang w:eastAsia="de-DE"/>
    </w:rPr>
  </w:style>
  <w:style w:type="character" w:customStyle="1" w:styleId="TableHeaderZchn">
    <w:name w:val="Table Header Zchn"/>
    <w:link w:val="TableHeader"/>
    <w:rsid w:val="006E3DB5"/>
    <w:rPr>
      <w:rFonts w:ascii="Arial Narrow" w:hAnsi="Arial Narrow"/>
      <w:b/>
      <w:sz w:val="22"/>
      <w:szCs w:val="24"/>
      <w:lang w:val="en-GB" w:eastAsia="de-DE"/>
    </w:rPr>
  </w:style>
  <w:style w:type="table" w:customStyle="1" w:styleId="ListTable1Light1">
    <w:name w:val="List Table 1 Light1"/>
    <w:basedOn w:val="TableNormal"/>
    <w:uiPriority w:val="46"/>
    <w:rsid w:val="00BD772B"/>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1">
    <w:name w:val="Unresolved Mention1"/>
    <w:basedOn w:val="DefaultParagraphFont"/>
    <w:uiPriority w:val="99"/>
    <w:semiHidden/>
    <w:unhideWhenUsed/>
    <w:rsid w:val="00F93582"/>
    <w:rPr>
      <w:color w:val="605E5C"/>
      <w:shd w:val="clear" w:color="auto" w:fill="E1DFDD"/>
    </w:rPr>
  </w:style>
  <w:style w:type="character" w:styleId="SubtleEmphasis">
    <w:name w:val="Subtle Emphasis"/>
    <w:basedOn w:val="DefaultParagraphFont"/>
    <w:uiPriority w:val="19"/>
    <w:qFormat/>
    <w:rsid w:val="00346A4F"/>
    <w:rPr>
      <w:i/>
      <w:iCs/>
      <w:color w:val="404040" w:themeColor="text1" w:themeTint="BF"/>
    </w:rPr>
  </w:style>
  <w:style w:type="paragraph" w:customStyle="1" w:styleId="Standaard1">
    <w:name w:val="Standaard1"/>
    <w:uiPriority w:val="99"/>
    <w:rsid w:val="00367BCF"/>
    <w:rPr>
      <w:sz w:val="22"/>
      <w:szCs w:val="22"/>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022967">
      <w:bodyDiv w:val="1"/>
      <w:marLeft w:val="0"/>
      <w:marRight w:val="0"/>
      <w:marTop w:val="0"/>
      <w:marBottom w:val="0"/>
      <w:divBdr>
        <w:top w:val="none" w:sz="0" w:space="0" w:color="auto"/>
        <w:left w:val="none" w:sz="0" w:space="0" w:color="auto"/>
        <w:bottom w:val="none" w:sz="0" w:space="0" w:color="auto"/>
        <w:right w:val="none" w:sz="0" w:space="0" w:color="auto"/>
      </w:divBdr>
    </w:div>
    <w:div w:id="73359792">
      <w:bodyDiv w:val="1"/>
      <w:marLeft w:val="0"/>
      <w:marRight w:val="0"/>
      <w:marTop w:val="0"/>
      <w:marBottom w:val="0"/>
      <w:divBdr>
        <w:top w:val="none" w:sz="0" w:space="0" w:color="auto"/>
        <w:left w:val="none" w:sz="0" w:space="0" w:color="auto"/>
        <w:bottom w:val="none" w:sz="0" w:space="0" w:color="auto"/>
        <w:right w:val="none" w:sz="0" w:space="0" w:color="auto"/>
      </w:divBdr>
    </w:div>
    <w:div w:id="214050299">
      <w:bodyDiv w:val="1"/>
      <w:marLeft w:val="0"/>
      <w:marRight w:val="0"/>
      <w:marTop w:val="0"/>
      <w:marBottom w:val="0"/>
      <w:divBdr>
        <w:top w:val="none" w:sz="0" w:space="0" w:color="auto"/>
        <w:left w:val="none" w:sz="0" w:space="0" w:color="auto"/>
        <w:bottom w:val="none" w:sz="0" w:space="0" w:color="auto"/>
        <w:right w:val="none" w:sz="0" w:space="0" w:color="auto"/>
      </w:divBdr>
    </w:div>
    <w:div w:id="274602992">
      <w:bodyDiv w:val="1"/>
      <w:marLeft w:val="0"/>
      <w:marRight w:val="0"/>
      <w:marTop w:val="0"/>
      <w:marBottom w:val="0"/>
      <w:divBdr>
        <w:top w:val="none" w:sz="0" w:space="0" w:color="auto"/>
        <w:left w:val="none" w:sz="0" w:space="0" w:color="auto"/>
        <w:bottom w:val="none" w:sz="0" w:space="0" w:color="auto"/>
        <w:right w:val="none" w:sz="0" w:space="0" w:color="auto"/>
      </w:divBdr>
    </w:div>
    <w:div w:id="361632586">
      <w:marLeft w:val="0"/>
      <w:marRight w:val="0"/>
      <w:marTop w:val="0"/>
      <w:marBottom w:val="0"/>
      <w:divBdr>
        <w:top w:val="none" w:sz="0" w:space="0" w:color="auto"/>
        <w:left w:val="none" w:sz="0" w:space="0" w:color="auto"/>
        <w:bottom w:val="none" w:sz="0" w:space="0" w:color="auto"/>
        <w:right w:val="none" w:sz="0" w:space="0" w:color="auto"/>
      </w:divBdr>
    </w:div>
    <w:div w:id="361632588">
      <w:marLeft w:val="0"/>
      <w:marRight w:val="0"/>
      <w:marTop w:val="0"/>
      <w:marBottom w:val="0"/>
      <w:divBdr>
        <w:top w:val="none" w:sz="0" w:space="0" w:color="auto"/>
        <w:left w:val="none" w:sz="0" w:space="0" w:color="auto"/>
        <w:bottom w:val="none" w:sz="0" w:space="0" w:color="auto"/>
        <w:right w:val="none" w:sz="0" w:space="0" w:color="auto"/>
      </w:divBdr>
    </w:div>
    <w:div w:id="361632589">
      <w:marLeft w:val="0"/>
      <w:marRight w:val="0"/>
      <w:marTop w:val="0"/>
      <w:marBottom w:val="0"/>
      <w:divBdr>
        <w:top w:val="none" w:sz="0" w:space="0" w:color="auto"/>
        <w:left w:val="none" w:sz="0" w:space="0" w:color="auto"/>
        <w:bottom w:val="none" w:sz="0" w:space="0" w:color="auto"/>
        <w:right w:val="none" w:sz="0" w:space="0" w:color="auto"/>
      </w:divBdr>
    </w:div>
    <w:div w:id="361632590">
      <w:marLeft w:val="0"/>
      <w:marRight w:val="0"/>
      <w:marTop w:val="0"/>
      <w:marBottom w:val="0"/>
      <w:divBdr>
        <w:top w:val="none" w:sz="0" w:space="0" w:color="auto"/>
        <w:left w:val="none" w:sz="0" w:space="0" w:color="auto"/>
        <w:bottom w:val="none" w:sz="0" w:space="0" w:color="auto"/>
        <w:right w:val="none" w:sz="0" w:space="0" w:color="auto"/>
      </w:divBdr>
    </w:div>
    <w:div w:id="361632591">
      <w:marLeft w:val="0"/>
      <w:marRight w:val="0"/>
      <w:marTop w:val="0"/>
      <w:marBottom w:val="0"/>
      <w:divBdr>
        <w:top w:val="none" w:sz="0" w:space="0" w:color="auto"/>
        <w:left w:val="none" w:sz="0" w:space="0" w:color="auto"/>
        <w:bottom w:val="none" w:sz="0" w:space="0" w:color="auto"/>
        <w:right w:val="none" w:sz="0" w:space="0" w:color="auto"/>
      </w:divBdr>
    </w:div>
    <w:div w:id="361632592">
      <w:marLeft w:val="0"/>
      <w:marRight w:val="0"/>
      <w:marTop w:val="0"/>
      <w:marBottom w:val="0"/>
      <w:divBdr>
        <w:top w:val="none" w:sz="0" w:space="0" w:color="auto"/>
        <w:left w:val="none" w:sz="0" w:space="0" w:color="auto"/>
        <w:bottom w:val="none" w:sz="0" w:space="0" w:color="auto"/>
        <w:right w:val="none" w:sz="0" w:space="0" w:color="auto"/>
      </w:divBdr>
    </w:div>
    <w:div w:id="361632593">
      <w:marLeft w:val="0"/>
      <w:marRight w:val="0"/>
      <w:marTop w:val="0"/>
      <w:marBottom w:val="0"/>
      <w:divBdr>
        <w:top w:val="none" w:sz="0" w:space="0" w:color="auto"/>
        <w:left w:val="none" w:sz="0" w:space="0" w:color="auto"/>
        <w:bottom w:val="none" w:sz="0" w:space="0" w:color="auto"/>
        <w:right w:val="none" w:sz="0" w:space="0" w:color="auto"/>
      </w:divBdr>
    </w:div>
    <w:div w:id="361632594">
      <w:marLeft w:val="0"/>
      <w:marRight w:val="0"/>
      <w:marTop w:val="0"/>
      <w:marBottom w:val="0"/>
      <w:divBdr>
        <w:top w:val="none" w:sz="0" w:space="0" w:color="auto"/>
        <w:left w:val="none" w:sz="0" w:space="0" w:color="auto"/>
        <w:bottom w:val="none" w:sz="0" w:space="0" w:color="auto"/>
        <w:right w:val="none" w:sz="0" w:space="0" w:color="auto"/>
      </w:divBdr>
    </w:div>
    <w:div w:id="361632595">
      <w:marLeft w:val="0"/>
      <w:marRight w:val="0"/>
      <w:marTop w:val="0"/>
      <w:marBottom w:val="0"/>
      <w:divBdr>
        <w:top w:val="none" w:sz="0" w:space="0" w:color="auto"/>
        <w:left w:val="none" w:sz="0" w:space="0" w:color="auto"/>
        <w:bottom w:val="none" w:sz="0" w:space="0" w:color="auto"/>
        <w:right w:val="none" w:sz="0" w:space="0" w:color="auto"/>
      </w:divBdr>
    </w:div>
    <w:div w:id="361632596">
      <w:marLeft w:val="0"/>
      <w:marRight w:val="0"/>
      <w:marTop w:val="0"/>
      <w:marBottom w:val="0"/>
      <w:divBdr>
        <w:top w:val="none" w:sz="0" w:space="0" w:color="auto"/>
        <w:left w:val="none" w:sz="0" w:space="0" w:color="auto"/>
        <w:bottom w:val="none" w:sz="0" w:space="0" w:color="auto"/>
        <w:right w:val="none" w:sz="0" w:space="0" w:color="auto"/>
      </w:divBdr>
    </w:div>
    <w:div w:id="361632597">
      <w:marLeft w:val="0"/>
      <w:marRight w:val="0"/>
      <w:marTop w:val="0"/>
      <w:marBottom w:val="0"/>
      <w:divBdr>
        <w:top w:val="none" w:sz="0" w:space="0" w:color="auto"/>
        <w:left w:val="none" w:sz="0" w:space="0" w:color="auto"/>
        <w:bottom w:val="none" w:sz="0" w:space="0" w:color="auto"/>
        <w:right w:val="none" w:sz="0" w:space="0" w:color="auto"/>
      </w:divBdr>
    </w:div>
    <w:div w:id="361632598">
      <w:marLeft w:val="0"/>
      <w:marRight w:val="0"/>
      <w:marTop w:val="0"/>
      <w:marBottom w:val="0"/>
      <w:divBdr>
        <w:top w:val="none" w:sz="0" w:space="0" w:color="auto"/>
        <w:left w:val="none" w:sz="0" w:space="0" w:color="auto"/>
        <w:bottom w:val="none" w:sz="0" w:space="0" w:color="auto"/>
        <w:right w:val="none" w:sz="0" w:space="0" w:color="auto"/>
      </w:divBdr>
    </w:div>
    <w:div w:id="361632599">
      <w:marLeft w:val="0"/>
      <w:marRight w:val="0"/>
      <w:marTop w:val="0"/>
      <w:marBottom w:val="0"/>
      <w:divBdr>
        <w:top w:val="none" w:sz="0" w:space="0" w:color="auto"/>
        <w:left w:val="none" w:sz="0" w:space="0" w:color="auto"/>
        <w:bottom w:val="none" w:sz="0" w:space="0" w:color="auto"/>
        <w:right w:val="none" w:sz="0" w:space="0" w:color="auto"/>
      </w:divBdr>
    </w:div>
    <w:div w:id="361632600">
      <w:marLeft w:val="0"/>
      <w:marRight w:val="0"/>
      <w:marTop w:val="0"/>
      <w:marBottom w:val="0"/>
      <w:divBdr>
        <w:top w:val="none" w:sz="0" w:space="0" w:color="auto"/>
        <w:left w:val="none" w:sz="0" w:space="0" w:color="auto"/>
        <w:bottom w:val="none" w:sz="0" w:space="0" w:color="auto"/>
        <w:right w:val="none" w:sz="0" w:space="0" w:color="auto"/>
      </w:divBdr>
    </w:div>
    <w:div w:id="361632601">
      <w:marLeft w:val="0"/>
      <w:marRight w:val="0"/>
      <w:marTop w:val="0"/>
      <w:marBottom w:val="0"/>
      <w:divBdr>
        <w:top w:val="none" w:sz="0" w:space="0" w:color="auto"/>
        <w:left w:val="none" w:sz="0" w:space="0" w:color="auto"/>
        <w:bottom w:val="none" w:sz="0" w:space="0" w:color="auto"/>
        <w:right w:val="none" w:sz="0" w:space="0" w:color="auto"/>
      </w:divBdr>
    </w:div>
    <w:div w:id="361632602">
      <w:marLeft w:val="0"/>
      <w:marRight w:val="0"/>
      <w:marTop w:val="0"/>
      <w:marBottom w:val="0"/>
      <w:divBdr>
        <w:top w:val="none" w:sz="0" w:space="0" w:color="auto"/>
        <w:left w:val="none" w:sz="0" w:space="0" w:color="auto"/>
        <w:bottom w:val="none" w:sz="0" w:space="0" w:color="auto"/>
        <w:right w:val="none" w:sz="0" w:space="0" w:color="auto"/>
      </w:divBdr>
    </w:div>
    <w:div w:id="361632603">
      <w:marLeft w:val="0"/>
      <w:marRight w:val="0"/>
      <w:marTop w:val="0"/>
      <w:marBottom w:val="0"/>
      <w:divBdr>
        <w:top w:val="none" w:sz="0" w:space="0" w:color="auto"/>
        <w:left w:val="none" w:sz="0" w:space="0" w:color="auto"/>
        <w:bottom w:val="none" w:sz="0" w:space="0" w:color="auto"/>
        <w:right w:val="none" w:sz="0" w:space="0" w:color="auto"/>
      </w:divBdr>
    </w:div>
    <w:div w:id="361632604">
      <w:marLeft w:val="0"/>
      <w:marRight w:val="0"/>
      <w:marTop w:val="0"/>
      <w:marBottom w:val="0"/>
      <w:divBdr>
        <w:top w:val="none" w:sz="0" w:space="0" w:color="auto"/>
        <w:left w:val="none" w:sz="0" w:space="0" w:color="auto"/>
        <w:bottom w:val="none" w:sz="0" w:space="0" w:color="auto"/>
        <w:right w:val="none" w:sz="0" w:space="0" w:color="auto"/>
      </w:divBdr>
    </w:div>
    <w:div w:id="361632605">
      <w:marLeft w:val="0"/>
      <w:marRight w:val="0"/>
      <w:marTop w:val="0"/>
      <w:marBottom w:val="0"/>
      <w:divBdr>
        <w:top w:val="none" w:sz="0" w:space="0" w:color="auto"/>
        <w:left w:val="none" w:sz="0" w:space="0" w:color="auto"/>
        <w:bottom w:val="none" w:sz="0" w:space="0" w:color="auto"/>
        <w:right w:val="none" w:sz="0" w:space="0" w:color="auto"/>
      </w:divBdr>
    </w:div>
    <w:div w:id="361632606">
      <w:marLeft w:val="0"/>
      <w:marRight w:val="0"/>
      <w:marTop w:val="0"/>
      <w:marBottom w:val="0"/>
      <w:divBdr>
        <w:top w:val="none" w:sz="0" w:space="0" w:color="auto"/>
        <w:left w:val="none" w:sz="0" w:space="0" w:color="auto"/>
        <w:bottom w:val="none" w:sz="0" w:space="0" w:color="auto"/>
        <w:right w:val="none" w:sz="0" w:space="0" w:color="auto"/>
      </w:divBdr>
    </w:div>
    <w:div w:id="361632607">
      <w:marLeft w:val="0"/>
      <w:marRight w:val="0"/>
      <w:marTop w:val="0"/>
      <w:marBottom w:val="0"/>
      <w:divBdr>
        <w:top w:val="none" w:sz="0" w:space="0" w:color="auto"/>
        <w:left w:val="none" w:sz="0" w:space="0" w:color="auto"/>
        <w:bottom w:val="none" w:sz="0" w:space="0" w:color="auto"/>
        <w:right w:val="none" w:sz="0" w:space="0" w:color="auto"/>
      </w:divBdr>
    </w:div>
    <w:div w:id="361632608">
      <w:marLeft w:val="0"/>
      <w:marRight w:val="0"/>
      <w:marTop w:val="0"/>
      <w:marBottom w:val="0"/>
      <w:divBdr>
        <w:top w:val="none" w:sz="0" w:space="0" w:color="auto"/>
        <w:left w:val="none" w:sz="0" w:space="0" w:color="auto"/>
        <w:bottom w:val="none" w:sz="0" w:space="0" w:color="auto"/>
        <w:right w:val="none" w:sz="0" w:space="0" w:color="auto"/>
      </w:divBdr>
    </w:div>
    <w:div w:id="361632609">
      <w:marLeft w:val="0"/>
      <w:marRight w:val="0"/>
      <w:marTop w:val="0"/>
      <w:marBottom w:val="0"/>
      <w:divBdr>
        <w:top w:val="none" w:sz="0" w:space="0" w:color="auto"/>
        <w:left w:val="none" w:sz="0" w:space="0" w:color="auto"/>
        <w:bottom w:val="none" w:sz="0" w:space="0" w:color="auto"/>
        <w:right w:val="none" w:sz="0" w:space="0" w:color="auto"/>
      </w:divBdr>
    </w:div>
    <w:div w:id="361632610">
      <w:marLeft w:val="0"/>
      <w:marRight w:val="0"/>
      <w:marTop w:val="0"/>
      <w:marBottom w:val="0"/>
      <w:divBdr>
        <w:top w:val="none" w:sz="0" w:space="0" w:color="auto"/>
        <w:left w:val="none" w:sz="0" w:space="0" w:color="auto"/>
        <w:bottom w:val="none" w:sz="0" w:space="0" w:color="auto"/>
        <w:right w:val="none" w:sz="0" w:space="0" w:color="auto"/>
      </w:divBdr>
    </w:div>
    <w:div w:id="361632611">
      <w:marLeft w:val="0"/>
      <w:marRight w:val="0"/>
      <w:marTop w:val="0"/>
      <w:marBottom w:val="0"/>
      <w:divBdr>
        <w:top w:val="none" w:sz="0" w:space="0" w:color="auto"/>
        <w:left w:val="none" w:sz="0" w:space="0" w:color="auto"/>
        <w:bottom w:val="none" w:sz="0" w:space="0" w:color="auto"/>
        <w:right w:val="none" w:sz="0" w:space="0" w:color="auto"/>
      </w:divBdr>
    </w:div>
    <w:div w:id="361632612">
      <w:marLeft w:val="0"/>
      <w:marRight w:val="0"/>
      <w:marTop w:val="0"/>
      <w:marBottom w:val="0"/>
      <w:divBdr>
        <w:top w:val="none" w:sz="0" w:space="0" w:color="auto"/>
        <w:left w:val="none" w:sz="0" w:space="0" w:color="auto"/>
        <w:bottom w:val="none" w:sz="0" w:space="0" w:color="auto"/>
        <w:right w:val="none" w:sz="0" w:space="0" w:color="auto"/>
      </w:divBdr>
    </w:div>
    <w:div w:id="361632613">
      <w:marLeft w:val="0"/>
      <w:marRight w:val="0"/>
      <w:marTop w:val="0"/>
      <w:marBottom w:val="0"/>
      <w:divBdr>
        <w:top w:val="none" w:sz="0" w:space="0" w:color="auto"/>
        <w:left w:val="none" w:sz="0" w:space="0" w:color="auto"/>
        <w:bottom w:val="none" w:sz="0" w:space="0" w:color="auto"/>
        <w:right w:val="none" w:sz="0" w:space="0" w:color="auto"/>
      </w:divBdr>
    </w:div>
    <w:div w:id="361632614">
      <w:marLeft w:val="0"/>
      <w:marRight w:val="0"/>
      <w:marTop w:val="0"/>
      <w:marBottom w:val="0"/>
      <w:divBdr>
        <w:top w:val="none" w:sz="0" w:space="0" w:color="auto"/>
        <w:left w:val="none" w:sz="0" w:space="0" w:color="auto"/>
        <w:bottom w:val="none" w:sz="0" w:space="0" w:color="auto"/>
        <w:right w:val="none" w:sz="0" w:space="0" w:color="auto"/>
      </w:divBdr>
    </w:div>
    <w:div w:id="361632615">
      <w:marLeft w:val="0"/>
      <w:marRight w:val="0"/>
      <w:marTop w:val="0"/>
      <w:marBottom w:val="0"/>
      <w:divBdr>
        <w:top w:val="none" w:sz="0" w:space="0" w:color="auto"/>
        <w:left w:val="none" w:sz="0" w:space="0" w:color="auto"/>
        <w:bottom w:val="none" w:sz="0" w:space="0" w:color="auto"/>
        <w:right w:val="none" w:sz="0" w:space="0" w:color="auto"/>
      </w:divBdr>
    </w:div>
    <w:div w:id="361632616">
      <w:marLeft w:val="0"/>
      <w:marRight w:val="0"/>
      <w:marTop w:val="0"/>
      <w:marBottom w:val="0"/>
      <w:divBdr>
        <w:top w:val="none" w:sz="0" w:space="0" w:color="auto"/>
        <w:left w:val="none" w:sz="0" w:space="0" w:color="auto"/>
        <w:bottom w:val="none" w:sz="0" w:space="0" w:color="auto"/>
        <w:right w:val="none" w:sz="0" w:space="0" w:color="auto"/>
      </w:divBdr>
    </w:div>
    <w:div w:id="361632617">
      <w:marLeft w:val="0"/>
      <w:marRight w:val="0"/>
      <w:marTop w:val="0"/>
      <w:marBottom w:val="0"/>
      <w:divBdr>
        <w:top w:val="none" w:sz="0" w:space="0" w:color="auto"/>
        <w:left w:val="none" w:sz="0" w:space="0" w:color="auto"/>
        <w:bottom w:val="none" w:sz="0" w:space="0" w:color="auto"/>
        <w:right w:val="none" w:sz="0" w:space="0" w:color="auto"/>
      </w:divBdr>
    </w:div>
    <w:div w:id="361632618">
      <w:marLeft w:val="0"/>
      <w:marRight w:val="0"/>
      <w:marTop w:val="0"/>
      <w:marBottom w:val="0"/>
      <w:divBdr>
        <w:top w:val="none" w:sz="0" w:space="0" w:color="auto"/>
        <w:left w:val="none" w:sz="0" w:space="0" w:color="auto"/>
        <w:bottom w:val="none" w:sz="0" w:space="0" w:color="auto"/>
        <w:right w:val="none" w:sz="0" w:space="0" w:color="auto"/>
      </w:divBdr>
    </w:div>
    <w:div w:id="361632619">
      <w:marLeft w:val="0"/>
      <w:marRight w:val="0"/>
      <w:marTop w:val="0"/>
      <w:marBottom w:val="0"/>
      <w:divBdr>
        <w:top w:val="none" w:sz="0" w:space="0" w:color="auto"/>
        <w:left w:val="none" w:sz="0" w:space="0" w:color="auto"/>
        <w:bottom w:val="none" w:sz="0" w:space="0" w:color="auto"/>
        <w:right w:val="none" w:sz="0" w:space="0" w:color="auto"/>
      </w:divBdr>
    </w:div>
    <w:div w:id="361632620">
      <w:marLeft w:val="0"/>
      <w:marRight w:val="0"/>
      <w:marTop w:val="0"/>
      <w:marBottom w:val="0"/>
      <w:divBdr>
        <w:top w:val="none" w:sz="0" w:space="0" w:color="auto"/>
        <w:left w:val="none" w:sz="0" w:space="0" w:color="auto"/>
        <w:bottom w:val="none" w:sz="0" w:space="0" w:color="auto"/>
        <w:right w:val="none" w:sz="0" w:space="0" w:color="auto"/>
      </w:divBdr>
    </w:div>
    <w:div w:id="361632621">
      <w:marLeft w:val="0"/>
      <w:marRight w:val="0"/>
      <w:marTop w:val="0"/>
      <w:marBottom w:val="0"/>
      <w:divBdr>
        <w:top w:val="none" w:sz="0" w:space="0" w:color="auto"/>
        <w:left w:val="none" w:sz="0" w:space="0" w:color="auto"/>
        <w:bottom w:val="none" w:sz="0" w:space="0" w:color="auto"/>
        <w:right w:val="none" w:sz="0" w:space="0" w:color="auto"/>
      </w:divBdr>
    </w:div>
    <w:div w:id="361632622">
      <w:marLeft w:val="0"/>
      <w:marRight w:val="0"/>
      <w:marTop w:val="0"/>
      <w:marBottom w:val="0"/>
      <w:divBdr>
        <w:top w:val="none" w:sz="0" w:space="0" w:color="auto"/>
        <w:left w:val="none" w:sz="0" w:space="0" w:color="auto"/>
        <w:bottom w:val="none" w:sz="0" w:space="0" w:color="auto"/>
        <w:right w:val="none" w:sz="0" w:space="0" w:color="auto"/>
      </w:divBdr>
    </w:div>
    <w:div w:id="361632623">
      <w:marLeft w:val="0"/>
      <w:marRight w:val="0"/>
      <w:marTop w:val="0"/>
      <w:marBottom w:val="0"/>
      <w:divBdr>
        <w:top w:val="none" w:sz="0" w:space="0" w:color="auto"/>
        <w:left w:val="none" w:sz="0" w:space="0" w:color="auto"/>
        <w:bottom w:val="none" w:sz="0" w:space="0" w:color="auto"/>
        <w:right w:val="none" w:sz="0" w:space="0" w:color="auto"/>
      </w:divBdr>
    </w:div>
    <w:div w:id="361632624">
      <w:marLeft w:val="0"/>
      <w:marRight w:val="0"/>
      <w:marTop w:val="0"/>
      <w:marBottom w:val="0"/>
      <w:divBdr>
        <w:top w:val="none" w:sz="0" w:space="0" w:color="auto"/>
        <w:left w:val="none" w:sz="0" w:space="0" w:color="auto"/>
        <w:bottom w:val="none" w:sz="0" w:space="0" w:color="auto"/>
        <w:right w:val="none" w:sz="0" w:space="0" w:color="auto"/>
      </w:divBdr>
    </w:div>
    <w:div w:id="361632625">
      <w:marLeft w:val="0"/>
      <w:marRight w:val="0"/>
      <w:marTop w:val="0"/>
      <w:marBottom w:val="0"/>
      <w:divBdr>
        <w:top w:val="none" w:sz="0" w:space="0" w:color="auto"/>
        <w:left w:val="none" w:sz="0" w:space="0" w:color="auto"/>
        <w:bottom w:val="none" w:sz="0" w:space="0" w:color="auto"/>
        <w:right w:val="none" w:sz="0" w:space="0" w:color="auto"/>
      </w:divBdr>
    </w:div>
    <w:div w:id="361632626">
      <w:marLeft w:val="0"/>
      <w:marRight w:val="0"/>
      <w:marTop w:val="0"/>
      <w:marBottom w:val="0"/>
      <w:divBdr>
        <w:top w:val="none" w:sz="0" w:space="0" w:color="auto"/>
        <w:left w:val="none" w:sz="0" w:space="0" w:color="auto"/>
        <w:bottom w:val="none" w:sz="0" w:space="0" w:color="auto"/>
        <w:right w:val="none" w:sz="0" w:space="0" w:color="auto"/>
      </w:divBdr>
    </w:div>
    <w:div w:id="361632627">
      <w:marLeft w:val="0"/>
      <w:marRight w:val="0"/>
      <w:marTop w:val="0"/>
      <w:marBottom w:val="0"/>
      <w:divBdr>
        <w:top w:val="none" w:sz="0" w:space="0" w:color="auto"/>
        <w:left w:val="none" w:sz="0" w:space="0" w:color="auto"/>
        <w:bottom w:val="none" w:sz="0" w:space="0" w:color="auto"/>
        <w:right w:val="none" w:sz="0" w:space="0" w:color="auto"/>
      </w:divBdr>
    </w:div>
    <w:div w:id="361632628">
      <w:marLeft w:val="0"/>
      <w:marRight w:val="0"/>
      <w:marTop w:val="0"/>
      <w:marBottom w:val="0"/>
      <w:divBdr>
        <w:top w:val="none" w:sz="0" w:space="0" w:color="auto"/>
        <w:left w:val="none" w:sz="0" w:space="0" w:color="auto"/>
        <w:bottom w:val="none" w:sz="0" w:space="0" w:color="auto"/>
        <w:right w:val="none" w:sz="0" w:space="0" w:color="auto"/>
      </w:divBdr>
      <w:divsChild>
        <w:div w:id="361632587">
          <w:marLeft w:val="547"/>
          <w:marRight w:val="0"/>
          <w:marTop w:val="120"/>
          <w:marBottom w:val="0"/>
          <w:divBdr>
            <w:top w:val="none" w:sz="0" w:space="0" w:color="auto"/>
            <w:left w:val="none" w:sz="0" w:space="0" w:color="auto"/>
            <w:bottom w:val="none" w:sz="0" w:space="0" w:color="auto"/>
            <w:right w:val="none" w:sz="0" w:space="0" w:color="auto"/>
          </w:divBdr>
        </w:div>
      </w:divsChild>
    </w:div>
    <w:div w:id="361632629">
      <w:marLeft w:val="0"/>
      <w:marRight w:val="0"/>
      <w:marTop w:val="0"/>
      <w:marBottom w:val="0"/>
      <w:divBdr>
        <w:top w:val="none" w:sz="0" w:space="0" w:color="auto"/>
        <w:left w:val="none" w:sz="0" w:space="0" w:color="auto"/>
        <w:bottom w:val="none" w:sz="0" w:space="0" w:color="auto"/>
        <w:right w:val="none" w:sz="0" w:space="0" w:color="auto"/>
      </w:divBdr>
    </w:div>
    <w:div w:id="363872526">
      <w:bodyDiv w:val="1"/>
      <w:marLeft w:val="0"/>
      <w:marRight w:val="0"/>
      <w:marTop w:val="0"/>
      <w:marBottom w:val="0"/>
      <w:divBdr>
        <w:top w:val="none" w:sz="0" w:space="0" w:color="auto"/>
        <w:left w:val="none" w:sz="0" w:space="0" w:color="auto"/>
        <w:bottom w:val="none" w:sz="0" w:space="0" w:color="auto"/>
        <w:right w:val="none" w:sz="0" w:space="0" w:color="auto"/>
      </w:divBdr>
      <w:divsChild>
        <w:div w:id="1684279731">
          <w:marLeft w:val="0"/>
          <w:marRight w:val="0"/>
          <w:marTop w:val="0"/>
          <w:marBottom w:val="0"/>
          <w:divBdr>
            <w:top w:val="none" w:sz="0" w:space="0" w:color="auto"/>
            <w:left w:val="none" w:sz="0" w:space="0" w:color="auto"/>
            <w:bottom w:val="none" w:sz="0" w:space="0" w:color="auto"/>
            <w:right w:val="none" w:sz="0" w:space="0" w:color="auto"/>
          </w:divBdr>
          <w:divsChild>
            <w:div w:id="1047223498">
              <w:marLeft w:val="0"/>
              <w:marRight w:val="0"/>
              <w:marTop w:val="0"/>
              <w:marBottom w:val="0"/>
              <w:divBdr>
                <w:top w:val="none" w:sz="0" w:space="0" w:color="auto"/>
                <w:left w:val="none" w:sz="0" w:space="0" w:color="auto"/>
                <w:bottom w:val="none" w:sz="0" w:space="0" w:color="auto"/>
                <w:right w:val="none" w:sz="0" w:space="0" w:color="auto"/>
              </w:divBdr>
              <w:divsChild>
                <w:div w:id="1245918567">
                  <w:marLeft w:val="0"/>
                  <w:marRight w:val="0"/>
                  <w:marTop w:val="0"/>
                  <w:marBottom w:val="0"/>
                  <w:divBdr>
                    <w:top w:val="none" w:sz="0" w:space="0" w:color="auto"/>
                    <w:left w:val="none" w:sz="0" w:space="0" w:color="auto"/>
                    <w:bottom w:val="none" w:sz="0" w:space="0" w:color="auto"/>
                    <w:right w:val="none" w:sz="0" w:space="0" w:color="auto"/>
                  </w:divBdr>
                  <w:divsChild>
                    <w:div w:id="67673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683392">
      <w:bodyDiv w:val="1"/>
      <w:marLeft w:val="0"/>
      <w:marRight w:val="0"/>
      <w:marTop w:val="0"/>
      <w:marBottom w:val="0"/>
      <w:divBdr>
        <w:top w:val="none" w:sz="0" w:space="0" w:color="auto"/>
        <w:left w:val="none" w:sz="0" w:space="0" w:color="auto"/>
        <w:bottom w:val="none" w:sz="0" w:space="0" w:color="auto"/>
        <w:right w:val="none" w:sz="0" w:space="0" w:color="auto"/>
      </w:divBdr>
    </w:div>
    <w:div w:id="525020301">
      <w:bodyDiv w:val="1"/>
      <w:marLeft w:val="0"/>
      <w:marRight w:val="0"/>
      <w:marTop w:val="0"/>
      <w:marBottom w:val="0"/>
      <w:divBdr>
        <w:top w:val="none" w:sz="0" w:space="0" w:color="auto"/>
        <w:left w:val="none" w:sz="0" w:space="0" w:color="auto"/>
        <w:bottom w:val="none" w:sz="0" w:space="0" w:color="auto"/>
        <w:right w:val="none" w:sz="0" w:space="0" w:color="auto"/>
      </w:divBdr>
    </w:div>
    <w:div w:id="668752758">
      <w:bodyDiv w:val="1"/>
      <w:marLeft w:val="0"/>
      <w:marRight w:val="0"/>
      <w:marTop w:val="0"/>
      <w:marBottom w:val="0"/>
      <w:divBdr>
        <w:top w:val="none" w:sz="0" w:space="0" w:color="auto"/>
        <w:left w:val="none" w:sz="0" w:space="0" w:color="auto"/>
        <w:bottom w:val="none" w:sz="0" w:space="0" w:color="auto"/>
        <w:right w:val="none" w:sz="0" w:space="0" w:color="auto"/>
      </w:divBdr>
    </w:div>
    <w:div w:id="756904720">
      <w:bodyDiv w:val="1"/>
      <w:marLeft w:val="0"/>
      <w:marRight w:val="0"/>
      <w:marTop w:val="0"/>
      <w:marBottom w:val="0"/>
      <w:divBdr>
        <w:top w:val="none" w:sz="0" w:space="0" w:color="auto"/>
        <w:left w:val="none" w:sz="0" w:space="0" w:color="auto"/>
        <w:bottom w:val="none" w:sz="0" w:space="0" w:color="auto"/>
        <w:right w:val="none" w:sz="0" w:space="0" w:color="auto"/>
      </w:divBdr>
    </w:div>
    <w:div w:id="834077080">
      <w:bodyDiv w:val="1"/>
      <w:marLeft w:val="0"/>
      <w:marRight w:val="0"/>
      <w:marTop w:val="0"/>
      <w:marBottom w:val="0"/>
      <w:divBdr>
        <w:top w:val="none" w:sz="0" w:space="0" w:color="auto"/>
        <w:left w:val="none" w:sz="0" w:space="0" w:color="auto"/>
        <w:bottom w:val="none" w:sz="0" w:space="0" w:color="auto"/>
        <w:right w:val="none" w:sz="0" w:space="0" w:color="auto"/>
      </w:divBdr>
      <w:divsChild>
        <w:div w:id="1469664206">
          <w:marLeft w:val="0"/>
          <w:marRight w:val="0"/>
          <w:marTop w:val="0"/>
          <w:marBottom w:val="0"/>
          <w:divBdr>
            <w:top w:val="none" w:sz="0" w:space="0" w:color="auto"/>
            <w:left w:val="single" w:sz="6" w:space="15" w:color="B4B4B4"/>
            <w:bottom w:val="single" w:sz="6" w:space="0" w:color="B4B4B4"/>
            <w:right w:val="single" w:sz="6" w:space="15" w:color="B4B4B4"/>
          </w:divBdr>
          <w:divsChild>
            <w:div w:id="794442058">
              <w:marLeft w:val="0"/>
              <w:marRight w:val="0"/>
              <w:marTop w:val="0"/>
              <w:marBottom w:val="0"/>
              <w:divBdr>
                <w:top w:val="none" w:sz="0" w:space="0" w:color="auto"/>
                <w:left w:val="none" w:sz="0" w:space="0" w:color="auto"/>
                <w:bottom w:val="none" w:sz="0" w:space="0" w:color="auto"/>
                <w:right w:val="none" w:sz="0" w:space="0" w:color="auto"/>
              </w:divBdr>
              <w:divsChild>
                <w:div w:id="1058675108">
                  <w:marLeft w:val="0"/>
                  <w:marRight w:val="0"/>
                  <w:marTop w:val="0"/>
                  <w:marBottom w:val="0"/>
                  <w:divBdr>
                    <w:top w:val="none" w:sz="0" w:space="0" w:color="auto"/>
                    <w:left w:val="none" w:sz="0" w:space="0" w:color="auto"/>
                    <w:bottom w:val="none" w:sz="0" w:space="0" w:color="auto"/>
                    <w:right w:val="none" w:sz="0" w:space="0" w:color="auto"/>
                  </w:divBdr>
                  <w:divsChild>
                    <w:div w:id="2087607584">
                      <w:marLeft w:val="-300"/>
                      <w:marRight w:val="0"/>
                      <w:marTop w:val="0"/>
                      <w:marBottom w:val="0"/>
                      <w:divBdr>
                        <w:top w:val="none" w:sz="0" w:space="0" w:color="auto"/>
                        <w:left w:val="none" w:sz="0" w:space="0" w:color="auto"/>
                        <w:bottom w:val="none" w:sz="0" w:space="0" w:color="auto"/>
                        <w:right w:val="none" w:sz="0" w:space="0" w:color="auto"/>
                      </w:divBdr>
                      <w:divsChild>
                        <w:div w:id="1931085838">
                          <w:marLeft w:val="0"/>
                          <w:marRight w:val="0"/>
                          <w:marTop w:val="0"/>
                          <w:marBottom w:val="0"/>
                          <w:divBdr>
                            <w:top w:val="none" w:sz="0" w:space="0" w:color="auto"/>
                            <w:left w:val="none" w:sz="0" w:space="0" w:color="auto"/>
                            <w:bottom w:val="none" w:sz="0" w:space="0" w:color="auto"/>
                            <w:right w:val="none" w:sz="0" w:space="0" w:color="auto"/>
                          </w:divBdr>
                          <w:divsChild>
                            <w:div w:id="845170262">
                              <w:marLeft w:val="-300"/>
                              <w:marRight w:val="0"/>
                              <w:marTop w:val="0"/>
                              <w:marBottom w:val="0"/>
                              <w:divBdr>
                                <w:top w:val="none" w:sz="0" w:space="0" w:color="auto"/>
                                <w:left w:val="none" w:sz="0" w:space="0" w:color="auto"/>
                                <w:bottom w:val="none" w:sz="0" w:space="0" w:color="auto"/>
                                <w:right w:val="none" w:sz="0" w:space="0" w:color="auto"/>
                              </w:divBdr>
                              <w:divsChild>
                                <w:div w:id="986937347">
                                  <w:marLeft w:val="0"/>
                                  <w:marRight w:val="0"/>
                                  <w:marTop w:val="0"/>
                                  <w:marBottom w:val="0"/>
                                  <w:divBdr>
                                    <w:top w:val="none" w:sz="0" w:space="0" w:color="auto"/>
                                    <w:left w:val="none" w:sz="0" w:space="0" w:color="auto"/>
                                    <w:bottom w:val="none" w:sz="0" w:space="0" w:color="auto"/>
                                    <w:right w:val="none" w:sz="0" w:space="0" w:color="auto"/>
                                  </w:divBdr>
                                  <w:divsChild>
                                    <w:div w:id="39978356">
                                      <w:marLeft w:val="0"/>
                                      <w:marRight w:val="0"/>
                                      <w:marTop w:val="0"/>
                                      <w:marBottom w:val="0"/>
                                      <w:divBdr>
                                        <w:top w:val="none" w:sz="0" w:space="0" w:color="auto"/>
                                        <w:left w:val="none" w:sz="0" w:space="0" w:color="auto"/>
                                        <w:bottom w:val="none" w:sz="0" w:space="0" w:color="auto"/>
                                        <w:right w:val="none" w:sz="0" w:space="0" w:color="auto"/>
                                      </w:divBdr>
                                      <w:divsChild>
                                        <w:div w:id="1155024414">
                                          <w:marLeft w:val="-270"/>
                                          <w:marRight w:val="0"/>
                                          <w:marTop w:val="0"/>
                                          <w:marBottom w:val="0"/>
                                          <w:divBdr>
                                            <w:top w:val="none" w:sz="0" w:space="0" w:color="auto"/>
                                            <w:left w:val="none" w:sz="0" w:space="0" w:color="auto"/>
                                            <w:bottom w:val="none" w:sz="0" w:space="0" w:color="auto"/>
                                            <w:right w:val="none" w:sz="0" w:space="0" w:color="auto"/>
                                          </w:divBdr>
                                          <w:divsChild>
                                            <w:div w:id="1422408339">
                                              <w:marLeft w:val="0"/>
                                              <w:marRight w:val="0"/>
                                              <w:marTop w:val="0"/>
                                              <w:marBottom w:val="0"/>
                                              <w:divBdr>
                                                <w:top w:val="none" w:sz="0" w:space="0" w:color="auto"/>
                                                <w:left w:val="none" w:sz="0" w:space="0" w:color="auto"/>
                                                <w:bottom w:val="none" w:sz="0" w:space="0" w:color="auto"/>
                                                <w:right w:val="none" w:sz="0" w:space="0" w:color="auto"/>
                                              </w:divBdr>
                                              <w:divsChild>
                                                <w:div w:id="599989712">
                                                  <w:marLeft w:val="0"/>
                                                  <w:marRight w:val="0"/>
                                                  <w:marTop w:val="0"/>
                                                  <w:marBottom w:val="0"/>
                                                  <w:divBdr>
                                                    <w:top w:val="none" w:sz="0" w:space="0" w:color="auto"/>
                                                    <w:left w:val="none" w:sz="0" w:space="0" w:color="auto"/>
                                                    <w:bottom w:val="none" w:sz="0" w:space="0" w:color="auto"/>
                                                    <w:right w:val="none" w:sz="0" w:space="0" w:color="auto"/>
                                                  </w:divBdr>
                                                  <w:divsChild>
                                                    <w:div w:id="110634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69936195">
      <w:bodyDiv w:val="1"/>
      <w:marLeft w:val="0"/>
      <w:marRight w:val="0"/>
      <w:marTop w:val="0"/>
      <w:marBottom w:val="0"/>
      <w:divBdr>
        <w:top w:val="none" w:sz="0" w:space="0" w:color="auto"/>
        <w:left w:val="none" w:sz="0" w:space="0" w:color="auto"/>
        <w:bottom w:val="none" w:sz="0" w:space="0" w:color="auto"/>
        <w:right w:val="none" w:sz="0" w:space="0" w:color="auto"/>
      </w:divBdr>
      <w:divsChild>
        <w:div w:id="1609195411">
          <w:marLeft w:val="0"/>
          <w:marRight w:val="0"/>
          <w:marTop w:val="0"/>
          <w:marBottom w:val="0"/>
          <w:divBdr>
            <w:top w:val="none" w:sz="0" w:space="0" w:color="auto"/>
            <w:left w:val="none" w:sz="0" w:space="0" w:color="auto"/>
            <w:bottom w:val="none" w:sz="0" w:space="0" w:color="auto"/>
            <w:right w:val="none" w:sz="0" w:space="0" w:color="auto"/>
          </w:divBdr>
          <w:divsChild>
            <w:div w:id="1717656218">
              <w:marLeft w:val="0"/>
              <w:marRight w:val="0"/>
              <w:marTop w:val="0"/>
              <w:marBottom w:val="0"/>
              <w:divBdr>
                <w:top w:val="none" w:sz="0" w:space="0" w:color="auto"/>
                <w:left w:val="none" w:sz="0" w:space="0" w:color="auto"/>
                <w:bottom w:val="none" w:sz="0" w:space="0" w:color="auto"/>
                <w:right w:val="none" w:sz="0" w:space="0" w:color="auto"/>
              </w:divBdr>
              <w:divsChild>
                <w:div w:id="365449875">
                  <w:marLeft w:val="0"/>
                  <w:marRight w:val="0"/>
                  <w:marTop w:val="0"/>
                  <w:marBottom w:val="0"/>
                  <w:divBdr>
                    <w:top w:val="none" w:sz="0" w:space="0" w:color="auto"/>
                    <w:left w:val="none" w:sz="0" w:space="0" w:color="auto"/>
                    <w:bottom w:val="none" w:sz="0" w:space="0" w:color="auto"/>
                    <w:right w:val="none" w:sz="0" w:space="0" w:color="auto"/>
                  </w:divBdr>
                  <w:divsChild>
                    <w:div w:id="164444001">
                      <w:marLeft w:val="0"/>
                      <w:marRight w:val="0"/>
                      <w:marTop w:val="0"/>
                      <w:marBottom w:val="0"/>
                      <w:divBdr>
                        <w:top w:val="none" w:sz="0" w:space="0" w:color="auto"/>
                        <w:left w:val="none" w:sz="0" w:space="0" w:color="auto"/>
                        <w:bottom w:val="none" w:sz="0" w:space="0" w:color="auto"/>
                        <w:right w:val="none" w:sz="0" w:space="0" w:color="auto"/>
                      </w:divBdr>
                      <w:divsChild>
                        <w:div w:id="1722903022">
                          <w:marLeft w:val="0"/>
                          <w:marRight w:val="0"/>
                          <w:marTop w:val="0"/>
                          <w:marBottom w:val="0"/>
                          <w:divBdr>
                            <w:top w:val="none" w:sz="0" w:space="0" w:color="auto"/>
                            <w:left w:val="none" w:sz="0" w:space="0" w:color="auto"/>
                            <w:bottom w:val="none" w:sz="0" w:space="0" w:color="auto"/>
                            <w:right w:val="none" w:sz="0" w:space="0" w:color="auto"/>
                          </w:divBdr>
                          <w:divsChild>
                            <w:div w:id="1860191977">
                              <w:marLeft w:val="0"/>
                              <w:marRight w:val="0"/>
                              <w:marTop w:val="0"/>
                              <w:marBottom w:val="0"/>
                              <w:divBdr>
                                <w:top w:val="none" w:sz="0" w:space="0" w:color="auto"/>
                                <w:left w:val="none" w:sz="0" w:space="0" w:color="auto"/>
                                <w:bottom w:val="none" w:sz="0" w:space="0" w:color="auto"/>
                                <w:right w:val="none" w:sz="0" w:space="0" w:color="auto"/>
                              </w:divBdr>
                              <w:divsChild>
                                <w:div w:id="796026793">
                                  <w:marLeft w:val="0"/>
                                  <w:marRight w:val="0"/>
                                  <w:marTop w:val="0"/>
                                  <w:marBottom w:val="0"/>
                                  <w:divBdr>
                                    <w:top w:val="none" w:sz="0" w:space="0" w:color="auto"/>
                                    <w:left w:val="none" w:sz="0" w:space="0" w:color="auto"/>
                                    <w:bottom w:val="none" w:sz="0" w:space="0" w:color="auto"/>
                                    <w:right w:val="none" w:sz="0" w:space="0" w:color="auto"/>
                                  </w:divBdr>
                                  <w:divsChild>
                                    <w:div w:id="900677691">
                                      <w:marLeft w:val="0"/>
                                      <w:marRight w:val="0"/>
                                      <w:marTop w:val="0"/>
                                      <w:marBottom w:val="0"/>
                                      <w:divBdr>
                                        <w:top w:val="none" w:sz="0" w:space="0" w:color="auto"/>
                                        <w:left w:val="none" w:sz="0" w:space="0" w:color="auto"/>
                                        <w:bottom w:val="none" w:sz="0" w:space="0" w:color="auto"/>
                                        <w:right w:val="none" w:sz="0" w:space="0" w:color="auto"/>
                                      </w:divBdr>
                                      <w:divsChild>
                                        <w:div w:id="746462518">
                                          <w:marLeft w:val="0"/>
                                          <w:marRight w:val="0"/>
                                          <w:marTop w:val="0"/>
                                          <w:marBottom w:val="0"/>
                                          <w:divBdr>
                                            <w:top w:val="none" w:sz="0" w:space="0" w:color="auto"/>
                                            <w:left w:val="none" w:sz="0" w:space="0" w:color="auto"/>
                                            <w:bottom w:val="none" w:sz="0" w:space="0" w:color="auto"/>
                                            <w:right w:val="none" w:sz="0" w:space="0" w:color="auto"/>
                                          </w:divBdr>
                                          <w:divsChild>
                                            <w:div w:id="439951490">
                                              <w:marLeft w:val="0"/>
                                              <w:marRight w:val="0"/>
                                              <w:marTop w:val="0"/>
                                              <w:marBottom w:val="0"/>
                                              <w:divBdr>
                                                <w:top w:val="none" w:sz="0" w:space="0" w:color="auto"/>
                                                <w:left w:val="none" w:sz="0" w:space="0" w:color="auto"/>
                                                <w:bottom w:val="none" w:sz="0" w:space="0" w:color="auto"/>
                                                <w:right w:val="none" w:sz="0" w:space="0" w:color="auto"/>
                                              </w:divBdr>
                                              <w:divsChild>
                                                <w:div w:id="1949047554">
                                                  <w:marLeft w:val="0"/>
                                                  <w:marRight w:val="0"/>
                                                  <w:marTop w:val="0"/>
                                                  <w:marBottom w:val="0"/>
                                                  <w:divBdr>
                                                    <w:top w:val="none" w:sz="0" w:space="0" w:color="auto"/>
                                                    <w:left w:val="none" w:sz="0" w:space="0" w:color="auto"/>
                                                    <w:bottom w:val="none" w:sz="0" w:space="0" w:color="auto"/>
                                                    <w:right w:val="none" w:sz="0" w:space="0" w:color="auto"/>
                                                  </w:divBdr>
                                                  <w:divsChild>
                                                    <w:div w:id="1052535154">
                                                      <w:marLeft w:val="0"/>
                                                      <w:marRight w:val="0"/>
                                                      <w:marTop w:val="0"/>
                                                      <w:marBottom w:val="0"/>
                                                      <w:divBdr>
                                                        <w:top w:val="none" w:sz="0" w:space="0" w:color="auto"/>
                                                        <w:left w:val="none" w:sz="0" w:space="0" w:color="auto"/>
                                                        <w:bottom w:val="none" w:sz="0" w:space="0" w:color="auto"/>
                                                        <w:right w:val="none" w:sz="0" w:space="0" w:color="auto"/>
                                                      </w:divBdr>
                                                      <w:divsChild>
                                                        <w:div w:id="2059743901">
                                                          <w:marLeft w:val="0"/>
                                                          <w:marRight w:val="0"/>
                                                          <w:marTop w:val="0"/>
                                                          <w:marBottom w:val="0"/>
                                                          <w:divBdr>
                                                            <w:top w:val="none" w:sz="0" w:space="0" w:color="auto"/>
                                                            <w:left w:val="none" w:sz="0" w:space="0" w:color="auto"/>
                                                            <w:bottom w:val="none" w:sz="0" w:space="0" w:color="auto"/>
                                                            <w:right w:val="none" w:sz="0" w:space="0" w:color="auto"/>
                                                          </w:divBdr>
                                                          <w:divsChild>
                                                            <w:div w:id="2052418694">
                                                              <w:marLeft w:val="0"/>
                                                              <w:marRight w:val="0"/>
                                                              <w:marTop w:val="0"/>
                                                              <w:marBottom w:val="0"/>
                                                              <w:divBdr>
                                                                <w:top w:val="none" w:sz="0" w:space="0" w:color="auto"/>
                                                                <w:left w:val="none" w:sz="0" w:space="0" w:color="auto"/>
                                                                <w:bottom w:val="none" w:sz="0" w:space="0" w:color="auto"/>
                                                                <w:right w:val="none" w:sz="0" w:space="0" w:color="auto"/>
                                                              </w:divBdr>
                                                              <w:divsChild>
                                                                <w:div w:id="818427110">
                                                                  <w:marLeft w:val="0"/>
                                                                  <w:marRight w:val="0"/>
                                                                  <w:marTop w:val="0"/>
                                                                  <w:marBottom w:val="0"/>
                                                                  <w:divBdr>
                                                                    <w:top w:val="none" w:sz="0" w:space="0" w:color="auto"/>
                                                                    <w:left w:val="none" w:sz="0" w:space="0" w:color="auto"/>
                                                                    <w:bottom w:val="none" w:sz="0" w:space="0" w:color="auto"/>
                                                                    <w:right w:val="none" w:sz="0" w:space="0" w:color="auto"/>
                                                                  </w:divBdr>
                                                                  <w:divsChild>
                                                                    <w:div w:id="232545354">
                                                                      <w:marLeft w:val="0"/>
                                                                      <w:marRight w:val="0"/>
                                                                      <w:marTop w:val="0"/>
                                                                      <w:marBottom w:val="0"/>
                                                                      <w:divBdr>
                                                                        <w:top w:val="none" w:sz="0" w:space="0" w:color="auto"/>
                                                                        <w:left w:val="none" w:sz="0" w:space="0" w:color="auto"/>
                                                                        <w:bottom w:val="none" w:sz="0" w:space="0" w:color="auto"/>
                                                                        <w:right w:val="none" w:sz="0" w:space="0" w:color="auto"/>
                                                                      </w:divBdr>
                                                                      <w:divsChild>
                                                                        <w:div w:id="64648040">
                                                                          <w:marLeft w:val="0"/>
                                                                          <w:marRight w:val="0"/>
                                                                          <w:marTop w:val="0"/>
                                                                          <w:marBottom w:val="0"/>
                                                                          <w:divBdr>
                                                                            <w:top w:val="none" w:sz="0" w:space="0" w:color="auto"/>
                                                                            <w:left w:val="none" w:sz="0" w:space="0" w:color="auto"/>
                                                                            <w:bottom w:val="none" w:sz="0" w:space="0" w:color="auto"/>
                                                                            <w:right w:val="none" w:sz="0" w:space="0" w:color="auto"/>
                                                                          </w:divBdr>
                                                                          <w:divsChild>
                                                                            <w:div w:id="1780955340">
                                                                              <w:marLeft w:val="0"/>
                                                                              <w:marRight w:val="0"/>
                                                                              <w:marTop w:val="0"/>
                                                                              <w:marBottom w:val="0"/>
                                                                              <w:divBdr>
                                                                                <w:top w:val="none" w:sz="0" w:space="0" w:color="auto"/>
                                                                                <w:left w:val="none" w:sz="0" w:space="0" w:color="auto"/>
                                                                                <w:bottom w:val="none" w:sz="0" w:space="0" w:color="auto"/>
                                                                                <w:right w:val="none" w:sz="0" w:space="0" w:color="auto"/>
                                                                              </w:divBdr>
                                                                              <w:divsChild>
                                                                                <w:div w:id="1972439660">
                                                                                  <w:marLeft w:val="0"/>
                                                                                  <w:marRight w:val="0"/>
                                                                                  <w:marTop w:val="0"/>
                                                                                  <w:marBottom w:val="0"/>
                                                                                  <w:divBdr>
                                                                                    <w:top w:val="none" w:sz="0" w:space="0" w:color="auto"/>
                                                                                    <w:left w:val="none" w:sz="0" w:space="0" w:color="auto"/>
                                                                                    <w:bottom w:val="none" w:sz="0" w:space="0" w:color="auto"/>
                                                                                    <w:right w:val="none" w:sz="0" w:space="0" w:color="auto"/>
                                                                                  </w:divBdr>
                                                                                  <w:divsChild>
                                                                                    <w:div w:id="1125268801">
                                                                                      <w:marLeft w:val="0"/>
                                                                                      <w:marRight w:val="0"/>
                                                                                      <w:marTop w:val="0"/>
                                                                                      <w:marBottom w:val="0"/>
                                                                                      <w:divBdr>
                                                                                        <w:top w:val="none" w:sz="0" w:space="0" w:color="auto"/>
                                                                                        <w:left w:val="none" w:sz="0" w:space="0" w:color="auto"/>
                                                                                        <w:bottom w:val="none" w:sz="0" w:space="0" w:color="auto"/>
                                                                                        <w:right w:val="none" w:sz="0" w:space="0" w:color="auto"/>
                                                                                      </w:divBdr>
                                                                                      <w:divsChild>
                                                                                        <w:div w:id="117988767">
                                                                                          <w:marLeft w:val="0"/>
                                                                                          <w:marRight w:val="0"/>
                                                                                          <w:marTop w:val="0"/>
                                                                                          <w:marBottom w:val="0"/>
                                                                                          <w:divBdr>
                                                                                            <w:top w:val="none" w:sz="0" w:space="0" w:color="auto"/>
                                                                                            <w:left w:val="none" w:sz="0" w:space="0" w:color="auto"/>
                                                                                            <w:bottom w:val="none" w:sz="0" w:space="0" w:color="auto"/>
                                                                                            <w:right w:val="none" w:sz="0" w:space="0" w:color="auto"/>
                                                                                          </w:divBdr>
                                                                                          <w:divsChild>
                                                                                            <w:div w:id="2146775571">
                                                                                              <w:marLeft w:val="0"/>
                                                                                              <w:marRight w:val="0"/>
                                                                                              <w:marTop w:val="0"/>
                                                                                              <w:marBottom w:val="0"/>
                                                                                              <w:divBdr>
                                                                                                <w:top w:val="none" w:sz="0" w:space="0" w:color="auto"/>
                                                                                                <w:left w:val="none" w:sz="0" w:space="0" w:color="auto"/>
                                                                                                <w:bottom w:val="none" w:sz="0" w:space="0" w:color="auto"/>
                                                                                                <w:right w:val="none" w:sz="0" w:space="0" w:color="auto"/>
                                                                                              </w:divBdr>
                                                                                              <w:divsChild>
                                                                                                <w:div w:id="128868108">
                                                                                                  <w:marLeft w:val="0"/>
                                                                                                  <w:marRight w:val="0"/>
                                                                                                  <w:marTop w:val="0"/>
                                                                                                  <w:marBottom w:val="0"/>
                                                                                                  <w:divBdr>
                                                                                                    <w:top w:val="none" w:sz="0" w:space="0" w:color="auto"/>
                                                                                                    <w:left w:val="none" w:sz="0" w:space="0" w:color="auto"/>
                                                                                                    <w:bottom w:val="none" w:sz="0" w:space="0" w:color="auto"/>
                                                                                                    <w:right w:val="none" w:sz="0" w:space="0" w:color="auto"/>
                                                                                                  </w:divBdr>
                                                                                                  <w:divsChild>
                                                                                                    <w:div w:id="972521181">
                                                                                                      <w:marLeft w:val="0"/>
                                                                                                      <w:marRight w:val="0"/>
                                                                                                      <w:marTop w:val="0"/>
                                                                                                      <w:marBottom w:val="0"/>
                                                                                                      <w:divBdr>
                                                                                                        <w:top w:val="none" w:sz="0" w:space="0" w:color="auto"/>
                                                                                                        <w:left w:val="none" w:sz="0" w:space="0" w:color="auto"/>
                                                                                                        <w:bottom w:val="none" w:sz="0" w:space="0" w:color="auto"/>
                                                                                                        <w:right w:val="none" w:sz="0" w:space="0" w:color="auto"/>
                                                                                                      </w:divBdr>
                                                                                                      <w:divsChild>
                                                                                                        <w:div w:id="849294021">
                                                                                                          <w:marLeft w:val="0"/>
                                                                                                          <w:marRight w:val="0"/>
                                                                                                          <w:marTop w:val="0"/>
                                                                                                          <w:marBottom w:val="0"/>
                                                                                                          <w:divBdr>
                                                                                                            <w:top w:val="none" w:sz="0" w:space="0" w:color="auto"/>
                                                                                                            <w:left w:val="none" w:sz="0" w:space="0" w:color="auto"/>
                                                                                                            <w:bottom w:val="none" w:sz="0" w:space="0" w:color="auto"/>
                                                                                                            <w:right w:val="none" w:sz="0" w:space="0" w:color="auto"/>
                                                                                                          </w:divBdr>
                                                                                                          <w:divsChild>
                                                                                                            <w:div w:id="1512791685">
                                                                                                              <w:marLeft w:val="0"/>
                                                                                                              <w:marRight w:val="0"/>
                                                                                                              <w:marTop w:val="0"/>
                                                                                                              <w:marBottom w:val="0"/>
                                                                                                              <w:divBdr>
                                                                                                                <w:top w:val="none" w:sz="0" w:space="0" w:color="auto"/>
                                                                                                                <w:left w:val="none" w:sz="0" w:space="0" w:color="auto"/>
                                                                                                                <w:bottom w:val="none" w:sz="0" w:space="0" w:color="auto"/>
                                                                                                                <w:right w:val="none" w:sz="0" w:space="0" w:color="auto"/>
                                                                                                              </w:divBdr>
                                                                                                              <w:divsChild>
                                                                                                                <w:div w:id="1597325242">
                                                                                                                  <w:marLeft w:val="0"/>
                                                                                                                  <w:marRight w:val="0"/>
                                                                                                                  <w:marTop w:val="0"/>
                                                                                                                  <w:marBottom w:val="0"/>
                                                                                                                  <w:divBdr>
                                                                                                                    <w:top w:val="none" w:sz="0" w:space="0" w:color="auto"/>
                                                                                                                    <w:left w:val="none" w:sz="0" w:space="0" w:color="auto"/>
                                                                                                                    <w:bottom w:val="none" w:sz="0" w:space="0" w:color="auto"/>
                                                                                                                    <w:right w:val="none" w:sz="0" w:space="0" w:color="auto"/>
                                                                                                                  </w:divBdr>
                                                                                                                  <w:divsChild>
                                                                                                                    <w:div w:id="1155297777">
                                                                                                                      <w:marLeft w:val="0"/>
                                                                                                                      <w:marRight w:val="0"/>
                                                                                                                      <w:marTop w:val="0"/>
                                                                                                                      <w:marBottom w:val="0"/>
                                                                                                                      <w:divBdr>
                                                                                                                        <w:top w:val="none" w:sz="0" w:space="0" w:color="auto"/>
                                                                                                                        <w:left w:val="none" w:sz="0" w:space="0" w:color="auto"/>
                                                                                                                        <w:bottom w:val="none" w:sz="0" w:space="0" w:color="auto"/>
                                                                                                                        <w:right w:val="none" w:sz="0" w:space="0" w:color="auto"/>
                                                                                                                      </w:divBdr>
                                                                                                                      <w:divsChild>
                                                                                                                        <w:div w:id="13784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15423414">
      <w:bodyDiv w:val="1"/>
      <w:marLeft w:val="0"/>
      <w:marRight w:val="0"/>
      <w:marTop w:val="0"/>
      <w:marBottom w:val="0"/>
      <w:divBdr>
        <w:top w:val="none" w:sz="0" w:space="0" w:color="auto"/>
        <w:left w:val="none" w:sz="0" w:space="0" w:color="auto"/>
        <w:bottom w:val="none" w:sz="0" w:space="0" w:color="auto"/>
        <w:right w:val="none" w:sz="0" w:space="0" w:color="auto"/>
      </w:divBdr>
    </w:div>
    <w:div w:id="1025443213">
      <w:bodyDiv w:val="1"/>
      <w:marLeft w:val="0"/>
      <w:marRight w:val="0"/>
      <w:marTop w:val="0"/>
      <w:marBottom w:val="0"/>
      <w:divBdr>
        <w:top w:val="none" w:sz="0" w:space="0" w:color="auto"/>
        <w:left w:val="none" w:sz="0" w:space="0" w:color="auto"/>
        <w:bottom w:val="none" w:sz="0" w:space="0" w:color="auto"/>
        <w:right w:val="none" w:sz="0" w:space="0" w:color="auto"/>
      </w:divBdr>
    </w:div>
    <w:div w:id="1101874224">
      <w:bodyDiv w:val="1"/>
      <w:marLeft w:val="0"/>
      <w:marRight w:val="0"/>
      <w:marTop w:val="0"/>
      <w:marBottom w:val="0"/>
      <w:divBdr>
        <w:top w:val="none" w:sz="0" w:space="0" w:color="auto"/>
        <w:left w:val="none" w:sz="0" w:space="0" w:color="auto"/>
        <w:bottom w:val="none" w:sz="0" w:space="0" w:color="auto"/>
        <w:right w:val="none" w:sz="0" w:space="0" w:color="auto"/>
      </w:divBdr>
      <w:divsChild>
        <w:div w:id="1273823691">
          <w:marLeft w:val="0"/>
          <w:marRight w:val="0"/>
          <w:marTop w:val="0"/>
          <w:marBottom w:val="0"/>
          <w:divBdr>
            <w:top w:val="none" w:sz="0" w:space="0" w:color="auto"/>
            <w:left w:val="none" w:sz="0" w:space="0" w:color="auto"/>
            <w:bottom w:val="none" w:sz="0" w:space="0" w:color="auto"/>
            <w:right w:val="none" w:sz="0" w:space="0" w:color="auto"/>
          </w:divBdr>
          <w:divsChild>
            <w:div w:id="1105811861">
              <w:marLeft w:val="0"/>
              <w:marRight w:val="0"/>
              <w:marTop w:val="0"/>
              <w:marBottom w:val="0"/>
              <w:divBdr>
                <w:top w:val="none" w:sz="0" w:space="0" w:color="auto"/>
                <w:left w:val="none" w:sz="0" w:space="0" w:color="auto"/>
                <w:bottom w:val="none" w:sz="0" w:space="0" w:color="auto"/>
                <w:right w:val="none" w:sz="0" w:space="0" w:color="auto"/>
              </w:divBdr>
              <w:divsChild>
                <w:div w:id="1909723072">
                  <w:marLeft w:val="0"/>
                  <w:marRight w:val="0"/>
                  <w:marTop w:val="0"/>
                  <w:marBottom w:val="0"/>
                  <w:divBdr>
                    <w:top w:val="none" w:sz="0" w:space="0" w:color="auto"/>
                    <w:left w:val="none" w:sz="0" w:space="0" w:color="auto"/>
                    <w:bottom w:val="none" w:sz="0" w:space="0" w:color="auto"/>
                    <w:right w:val="none" w:sz="0" w:space="0" w:color="auto"/>
                  </w:divBdr>
                  <w:divsChild>
                    <w:div w:id="1162238688">
                      <w:marLeft w:val="0"/>
                      <w:marRight w:val="0"/>
                      <w:marTop w:val="0"/>
                      <w:marBottom w:val="0"/>
                      <w:divBdr>
                        <w:top w:val="none" w:sz="0" w:space="0" w:color="auto"/>
                        <w:left w:val="none" w:sz="0" w:space="0" w:color="auto"/>
                        <w:bottom w:val="none" w:sz="0" w:space="0" w:color="auto"/>
                        <w:right w:val="none" w:sz="0" w:space="0" w:color="auto"/>
                      </w:divBdr>
                      <w:divsChild>
                        <w:div w:id="761532309">
                          <w:marLeft w:val="0"/>
                          <w:marRight w:val="0"/>
                          <w:marTop w:val="0"/>
                          <w:marBottom w:val="0"/>
                          <w:divBdr>
                            <w:top w:val="none" w:sz="0" w:space="0" w:color="auto"/>
                            <w:left w:val="none" w:sz="0" w:space="0" w:color="auto"/>
                            <w:bottom w:val="none" w:sz="0" w:space="0" w:color="auto"/>
                            <w:right w:val="none" w:sz="0" w:space="0" w:color="auto"/>
                          </w:divBdr>
                          <w:divsChild>
                            <w:div w:id="1025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7470101">
      <w:bodyDiv w:val="1"/>
      <w:marLeft w:val="0"/>
      <w:marRight w:val="0"/>
      <w:marTop w:val="0"/>
      <w:marBottom w:val="0"/>
      <w:divBdr>
        <w:top w:val="none" w:sz="0" w:space="0" w:color="auto"/>
        <w:left w:val="none" w:sz="0" w:space="0" w:color="auto"/>
        <w:bottom w:val="none" w:sz="0" w:space="0" w:color="auto"/>
        <w:right w:val="none" w:sz="0" w:space="0" w:color="auto"/>
      </w:divBdr>
    </w:div>
    <w:div w:id="1533958727">
      <w:bodyDiv w:val="1"/>
      <w:marLeft w:val="0"/>
      <w:marRight w:val="0"/>
      <w:marTop w:val="0"/>
      <w:marBottom w:val="0"/>
      <w:divBdr>
        <w:top w:val="none" w:sz="0" w:space="0" w:color="auto"/>
        <w:left w:val="none" w:sz="0" w:space="0" w:color="auto"/>
        <w:bottom w:val="none" w:sz="0" w:space="0" w:color="auto"/>
        <w:right w:val="none" w:sz="0" w:space="0" w:color="auto"/>
      </w:divBdr>
    </w:div>
    <w:div w:id="1641767279">
      <w:bodyDiv w:val="1"/>
      <w:marLeft w:val="0"/>
      <w:marRight w:val="0"/>
      <w:marTop w:val="0"/>
      <w:marBottom w:val="0"/>
      <w:divBdr>
        <w:top w:val="none" w:sz="0" w:space="0" w:color="auto"/>
        <w:left w:val="none" w:sz="0" w:space="0" w:color="auto"/>
        <w:bottom w:val="none" w:sz="0" w:space="0" w:color="auto"/>
        <w:right w:val="none" w:sz="0" w:space="0" w:color="auto"/>
      </w:divBdr>
    </w:div>
    <w:div w:id="1753506830">
      <w:bodyDiv w:val="1"/>
      <w:marLeft w:val="0"/>
      <w:marRight w:val="0"/>
      <w:marTop w:val="0"/>
      <w:marBottom w:val="0"/>
      <w:divBdr>
        <w:top w:val="none" w:sz="0" w:space="0" w:color="auto"/>
        <w:left w:val="none" w:sz="0" w:space="0" w:color="auto"/>
        <w:bottom w:val="none" w:sz="0" w:space="0" w:color="auto"/>
        <w:right w:val="none" w:sz="0" w:space="0" w:color="auto"/>
      </w:divBdr>
      <w:divsChild>
        <w:div w:id="708455690">
          <w:marLeft w:val="0"/>
          <w:marRight w:val="0"/>
          <w:marTop w:val="0"/>
          <w:marBottom w:val="0"/>
          <w:divBdr>
            <w:top w:val="none" w:sz="0" w:space="0" w:color="auto"/>
            <w:left w:val="none" w:sz="0" w:space="0" w:color="auto"/>
            <w:bottom w:val="none" w:sz="0" w:space="0" w:color="auto"/>
            <w:right w:val="none" w:sz="0" w:space="0" w:color="auto"/>
          </w:divBdr>
          <w:divsChild>
            <w:div w:id="1943802132">
              <w:marLeft w:val="0"/>
              <w:marRight w:val="0"/>
              <w:marTop w:val="0"/>
              <w:marBottom w:val="0"/>
              <w:divBdr>
                <w:top w:val="none" w:sz="0" w:space="0" w:color="auto"/>
                <w:left w:val="none" w:sz="0" w:space="0" w:color="auto"/>
                <w:bottom w:val="none" w:sz="0" w:space="0" w:color="auto"/>
                <w:right w:val="none" w:sz="0" w:space="0" w:color="auto"/>
              </w:divBdr>
              <w:divsChild>
                <w:div w:id="4026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659108">
      <w:bodyDiv w:val="1"/>
      <w:marLeft w:val="0"/>
      <w:marRight w:val="0"/>
      <w:marTop w:val="0"/>
      <w:marBottom w:val="0"/>
      <w:divBdr>
        <w:top w:val="none" w:sz="0" w:space="0" w:color="auto"/>
        <w:left w:val="none" w:sz="0" w:space="0" w:color="auto"/>
        <w:bottom w:val="none" w:sz="0" w:space="0" w:color="auto"/>
        <w:right w:val="none" w:sz="0" w:space="0" w:color="auto"/>
      </w:divBdr>
    </w:div>
    <w:div w:id="1910380229">
      <w:bodyDiv w:val="1"/>
      <w:marLeft w:val="0"/>
      <w:marRight w:val="0"/>
      <w:marTop w:val="0"/>
      <w:marBottom w:val="0"/>
      <w:divBdr>
        <w:top w:val="none" w:sz="0" w:space="0" w:color="auto"/>
        <w:left w:val="none" w:sz="0" w:space="0" w:color="auto"/>
        <w:bottom w:val="none" w:sz="0" w:space="0" w:color="auto"/>
        <w:right w:val="none" w:sz="0" w:space="0" w:color="auto"/>
      </w:divBdr>
    </w:div>
    <w:div w:id="2120449302">
      <w:bodyDiv w:val="1"/>
      <w:marLeft w:val="0"/>
      <w:marRight w:val="0"/>
      <w:marTop w:val="0"/>
      <w:marBottom w:val="0"/>
      <w:divBdr>
        <w:top w:val="none" w:sz="0" w:space="0" w:color="auto"/>
        <w:left w:val="none" w:sz="0" w:space="0" w:color="auto"/>
        <w:bottom w:val="none" w:sz="0" w:space="0" w:color="auto"/>
        <w:right w:val="none" w:sz="0" w:space="0" w:color="auto"/>
      </w:divBdr>
      <w:divsChild>
        <w:div w:id="1920869862">
          <w:marLeft w:val="0"/>
          <w:marRight w:val="0"/>
          <w:marTop w:val="0"/>
          <w:marBottom w:val="0"/>
          <w:divBdr>
            <w:top w:val="none" w:sz="0" w:space="0" w:color="auto"/>
            <w:left w:val="none" w:sz="0" w:space="0" w:color="auto"/>
            <w:bottom w:val="none" w:sz="0" w:space="0" w:color="auto"/>
            <w:right w:val="none" w:sz="0" w:space="0" w:color="auto"/>
          </w:divBdr>
          <w:divsChild>
            <w:div w:id="1132601176">
              <w:marLeft w:val="0"/>
              <w:marRight w:val="0"/>
              <w:marTop w:val="0"/>
              <w:marBottom w:val="0"/>
              <w:divBdr>
                <w:top w:val="none" w:sz="0" w:space="0" w:color="auto"/>
                <w:left w:val="none" w:sz="0" w:space="0" w:color="auto"/>
                <w:bottom w:val="none" w:sz="0" w:space="0" w:color="auto"/>
                <w:right w:val="none" w:sz="0" w:space="0" w:color="auto"/>
              </w:divBdr>
              <w:divsChild>
                <w:div w:id="1548758885">
                  <w:marLeft w:val="0"/>
                  <w:marRight w:val="0"/>
                  <w:marTop w:val="0"/>
                  <w:marBottom w:val="0"/>
                  <w:divBdr>
                    <w:top w:val="none" w:sz="0" w:space="0" w:color="auto"/>
                    <w:left w:val="none" w:sz="0" w:space="0" w:color="auto"/>
                    <w:bottom w:val="none" w:sz="0" w:space="0" w:color="auto"/>
                    <w:right w:val="none" w:sz="0" w:space="0" w:color="auto"/>
                  </w:divBdr>
                  <w:divsChild>
                    <w:div w:id="190652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microsoft.com/office/2016/09/relationships/commentsIds" Target="commentsIds.xml"/><Relationship Id="rId18" Type="http://schemas.openxmlformats.org/officeDocument/2006/relationships/hyperlink" Target="http://www.healthsnapp.info" TargetMode="External"/><Relationship Id="rId26"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image" Target="media/image5.png"/><Relationship Id="rId7" Type="http://schemas.openxmlformats.org/officeDocument/2006/relationships/footnotes" Target="footnotes.xml"/><Relationship Id="rId12" Type="http://schemas.microsoft.com/office/2011/relationships/commentsExtended" Target="commentsExtended.xml"/><Relationship Id="rId17" Type="http://schemas.openxmlformats.org/officeDocument/2006/relationships/hyperlink" Target="https://www.evidencio.com" TargetMode="External"/><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hyperlink" Target="http://enversion.health/en/" TargetMode="External"/><Relationship Id="rId20" Type="http://schemas.openxmlformats.org/officeDocument/2006/relationships/image" Target="media/image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hyperlink" Target="http://ec.europa.eu/research/participants/data/ref/h2020/grants_manual/hi/ethics/h2020_hi_ethics-self-assess_en.pdf" TargetMode="External"/><Relationship Id="rId5" Type="http://schemas.openxmlformats.org/officeDocument/2006/relationships/settings" Target="settings.xml"/><Relationship Id="rId15" Type="http://schemas.openxmlformats.org/officeDocument/2006/relationships/hyperlink" Target="https://www.target-holding.nl" TargetMode="External"/><Relationship Id="rId23" Type="http://schemas.openxmlformats.org/officeDocument/2006/relationships/hyperlink" Target="http://ec.europa.eu/research/participants/portal/desktop/en/funding/reference_docs.html" TargetMode="External"/><Relationship Id="rId28" Type="http://schemas.microsoft.com/office/2011/relationships/people" Target="people.xml"/><Relationship Id="rId10" Type="http://schemas.openxmlformats.org/officeDocument/2006/relationships/image" Target="media/image2.emf"/><Relationship Id="rId19" Type="http://schemas.openxmlformats.org/officeDocument/2006/relationships/image" Target="media/image3.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www.crd.york.ac.uk/prospero/" TargetMode="External"/><Relationship Id="rId22" Type="http://schemas.openxmlformats.org/officeDocument/2006/relationships/image" Target="media/image6.tiff"/><Relationship Id="rId27"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ec.europa.eu/research/participants/data/ref/h2020/mga/gga/h2020-mga-gga-multi_en.pdf" TargetMode="External"/><Relationship Id="rId2" Type="http://schemas.openxmlformats.org/officeDocument/2006/relationships/hyperlink" Target="http://ec.europa.eu/research/participants/data/ref/h2020/mga/gga/h2020-mga-gga-multi_en.pdf" TargetMode="External"/><Relationship Id="rId1" Type="http://schemas.openxmlformats.org/officeDocument/2006/relationships/hyperlink" Target="http://ec.europa.eu/research/participants/data/ref/h2020/other/wp/2018-2020/annexes/h2020-wp1820-annex-h-esacrit_en.pdf" TargetMode="External"/><Relationship Id="rId4" Type="http://schemas.openxmlformats.org/officeDocument/2006/relationships/hyperlink" Target="https://ec.europa.eu/research/participants/data/ref/h2020/other/hi/secur/h2020-hi-guide-classif_e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7D078A-8479-40EA-83B3-8886FC7B27F4}">
  <ds:schemaRefs>
    <ds:schemaRef ds:uri="http://schemas.openxmlformats.org/officeDocument/2006/bibliography"/>
  </ds:schemaRefs>
</ds:datastoreItem>
</file>

<file path=customXml/itemProps2.xml><?xml version="1.0" encoding="utf-8"?>
<ds:datastoreItem xmlns:ds="http://schemas.openxmlformats.org/officeDocument/2006/customXml" ds:itemID="{35A5984D-AD9F-B442-A154-5D54EF034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84</Pages>
  <Words>27325</Words>
  <Characters>155754</Characters>
  <Application>Microsoft Office Word</Application>
  <DocSecurity>0</DocSecurity>
  <Lines>1297</Lines>
  <Paragraphs>365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European Commission</Company>
  <LinksUpToDate>false</LinksUpToDate>
  <CharactersWithSpaces>182714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serbaol</dc:creator>
  <cp:lastModifiedBy>Morris Swertz</cp:lastModifiedBy>
  <cp:revision>2</cp:revision>
  <cp:lastPrinted>2016-07-04T09:25:00Z</cp:lastPrinted>
  <dcterms:created xsi:type="dcterms:W3CDTF">2019-03-22T10:58:00Z</dcterms:created>
  <dcterms:modified xsi:type="dcterms:W3CDTF">2019-03-22T10:58:00Z</dcterms:modified>
</cp:coreProperties>
</file>